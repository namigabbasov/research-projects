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B40F5E" w14:textId="6A8B5E9E" w:rsidR="00B77BE3" w:rsidRPr="00286FAB" w:rsidRDefault="00B77BE3" w:rsidP="00B77BE3">
      <w:pPr>
        <w:jc w:val="center"/>
        <w:rPr>
          <w:b/>
          <w:bCs/>
        </w:rPr>
      </w:pPr>
      <w:r w:rsidRPr="00286FAB">
        <w:rPr>
          <w:b/>
          <w:bCs/>
        </w:rPr>
        <w:t>Ceasefire Now</w:t>
      </w:r>
      <w:r w:rsidR="00C43501" w:rsidRPr="00286FAB">
        <w:rPr>
          <w:b/>
          <w:bCs/>
        </w:rPr>
        <w:t>!</w:t>
      </w:r>
      <w:r w:rsidRPr="00286FAB">
        <w:rPr>
          <w:b/>
          <w:bCs/>
        </w:rPr>
        <w:t xml:space="preserve"> A Global Analysis of War </w:t>
      </w:r>
      <w:r w:rsidR="003D3ADF" w:rsidRPr="00286FAB">
        <w:rPr>
          <w:b/>
          <w:bCs/>
        </w:rPr>
        <w:t xml:space="preserve">Termination and </w:t>
      </w:r>
      <w:r w:rsidRPr="00286FAB">
        <w:rPr>
          <w:b/>
          <w:bCs/>
        </w:rPr>
        <w:t>Recurrence</w:t>
      </w:r>
    </w:p>
    <w:p w14:paraId="52BE86CD" w14:textId="77777777" w:rsidR="00B77BE3" w:rsidRPr="00286FAB" w:rsidRDefault="00B77BE3" w:rsidP="00B77BE3">
      <w:pPr>
        <w:rPr>
          <w:b/>
          <w:bCs/>
        </w:rPr>
      </w:pPr>
    </w:p>
    <w:p w14:paraId="724657D6" w14:textId="77777777" w:rsidR="00B77BE3" w:rsidRPr="00286FAB" w:rsidRDefault="00B77BE3" w:rsidP="00B77BE3">
      <w:pPr>
        <w:rPr>
          <w:b/>
          <w:bCs/>
        </w:rPr>
      </w:pPr>
    </w:p>
    <w:p w14:paraId="0FA4A621" w14:textId="77777777" w:rsidR="00B77BE3" w:rsidRPr="00286FAB" w:rsidRDefault="00B77BE3" w:rsidP="00B77BE3">
      <w:pPr>
        <w:rPr>
          <w:b/>
          <w:bCs/>
        </w:rPr>
      </w:pPr>
    </w:p>
    <w:p w14:paraId="3A85FD5B" w14:textId="77777777" w:rsidR="00B77BE3" w:rsidRPr="00286FAB" w:rsidRDefault="00B77BE3" w:rsidP="00B77BE3">
      <w:pPr>
        <w:rPr>
          <w:b/>
          <w:bCs/>
        </w:rPr>
      </w:pPr>
      <w:r w:rsidRPr="00286FAB">
        <w:rPr>
          <w:b/>
          <w:bCs/>
        </w:rPr>
        <w:t xml:space="preserve">Abstract </w:t>
      </w:r>
    </w:p>
    <w:p w14:paraId="41555CD5" w14:textId="77777777" w:rsidR="00B77BE3" w:rsidRPr="00286FAB" w:rsidRDefault="00B77BE3" w:rsidP="00B77BE3">
      <w:pPr>
        <w:rPr>
          <w:b/>
          <w:bCs/>
        </w:rPr>
      </w:pPr>
    </w:p>
    <w:p w14:paraId="57201AEB" w14:textId="3D5F29D1" w:rsidR="00286FAB" w:rsidRPr="00286FAB" w:rsidRDefault="00286FAB" w:rsidP="00286FAB">
      <w:pPr>
        <w:pStyle w:val="NormalWeb"/>
        <w:spacing w:line="360" w:lineRule="auto"/>
        <w:jc w:val="both"/>
        <w:rPr>
          <w:ins w:id="0" w:author="Namig Abbasov" w:date="2025-03-25T14:27:00Z" w16du:dateUtc="2025-03-25T21:27:00Z"/>
          <w:lang w:val="en-US"/>
        </w:rPr>
      </w:pPr>
      <w:ins w:id="1" w:author="Namig Abbasov" w:date="2025-03-25T14:27:00Z" w16du:dateUtc="2025-03-25T21:27:00Z">
        <w:r w:rsidRPr="00286FAB">
          <w:rPr>
            <w:lang w:val="en-US"/>
          </w:rPr>
          <w:t>While the study of ceasefires has received growing scholarly attention, ceasefires that pass the “fragility window”</w:t>
        </w:r>
        <w:r w:rsidRPr="00286FAB">
          <w:rPr>
            <w:lang w:val="en-US"/>
          </w:rPr>
          <w:t xml:space="preserve"> - </w:t>
        </w:r>
        <w:r w:rsidRPr="00286FAB">
          <w:rPr>
            <w:lang w:val="en-US"/>
          </w:rPr>
          <w:t xml:space="preserve">lasting at least one year without violations and </w:t>
        </w:r>
      </w:ins>
      <w:ins w:id="2" w:author="Namig Abbasov" w:date="2025-03-25T14:28:00Z" w16du:dateUtc="2025-03-25T21:28:00Z">
        <w:r>
          <w:rPr>
            <w:lang w:val="en-US"/>
          </w:rPr>
          <w:t xml:space="preserve">consequently </w:t>
        </w:r>
      </w:ins>
      <w:ins w:id="3" w:author="Namig Abbasov" w:date="2025-03-25T14:27:00Z" w16du:dateUtc="2025-03-25T21:27:00Z">
        <w:r w:rsidRPr="00286FAB">
          <w:rPr>
            <w:lang w:val="en-US"/>
          </w:rPr>
          <w:t>becoming a war termination outcome</w:t>
        </w:r>
        <w:r w:rsidRPr="00286FAB">
          <w:rPr>
            <w:lang w:val="en-US"/>
          </w:rPr>
          <w:t xml:space="preserve"> - </w:t>
        </w:r>
        <w:r w:rsidRPr="00286FAB">
          <w:rPr>
            <w:lang w:val="en-US"/>
          </w:rPr>
          <w:t xml:space="preserve">remain largely unexamined in the war recurrence literature. </w:t>
        </w:r>
      </w:ins>
      <w:ins w:id="4" w:author="Namig Abbasov" w:date="2025-03-25T14:29:00Z" w16du:dateUtc="2025-03-25T21:29:00Z">
        <w:r>
          <w:rPr>
            <w:lang w:val="en-US"/>
          </w:rPr>
          <w:t>In the meantime, e</w:t>
        </w:r>
      </w:ins>
      <w:ins w:id="5" w:author="Namig Abbasov" w:date="2025-03-25T14:27:00Z" w16du:dateUtc="2025-03-25T21:27:00Z">
        <w:r w:rsidRPr="00286FAB">
          <w:rPr>
            <w:lang w:val="en-US"/>
          </w:rPr>
          <w:t xml:space="preserve">xisting war recurrence research has frequently misclassified ceasefires under broader categories such as </w:t>
        </w:r>
        <w:r>
          <w:rPr>
            <w:lang w:val="en-US"/>
          </w:rPr>
          <w:t>“</w:t>
        </w:r>
        <w:r w:rsidRPr="00286FAB">
          <w:rPr>
            <w:lang w:val="en-US"/>
          </w:rPr>
          <w:t>negotiated settlements</w:t>
        </w:r>
        <w:r>
          <w:rPr>
            <w:lang w:val="en-US"/>
          </w:rPr>
          <w:t>”</w:t>
        </w:r>
        <w:r w:rsidRPr="00286FAB">
          <w:rPr>
            <w:lang w:val="en-US"/>
          </w:rPr>
          <w:t xml:space="preserve"> or </w:t>
        </w:r>
        <w:r>
          <w:rPr>
            <w:lang w:val="en-US"/>
          </w:rPr>
          <w:t>“</w:t>
        </w:r>
        <w:r w:rsidRPr="00286FAB">
          <w:rPr>
            <w:lang w:val="en-US"/>
          </w:rPr>
          <w:t>peace agreements,</w:t>
        </w:r>
      </w:ins>
      <w:ins w:id="6" w:author="Namig Abbasov" w:date="2025-03-25T14:28:00Z" w16du:dateUtc="2025-03-25T21:28:00Z">
        <w:r>
          <w:rPr>
            <w:lang w:val="en-US"/>
          </w:rPr>
          <w:t>”</w:t>
        </w:r>
      </w:ins>
      <w:ins w:id="7" w:author="Namig Abbasov" w:date="2025-03-25T14:27:00Z" w16du:dateUtc="2025-03-25T21:27:00Z">
        <w:r w:rsidRPr="00286FAB">
          <w:rPr>
            <w:lang w:val="en-US"/>
          </w:rPr>
          <w:t xml:space="preserve"> overlooking their distinct characteristics. This conflation has led to an incomplete understanding of how different war termination outcomes shape the likelihood of renewed conflict. This study addresses these gaps by systematically analyzing ceasefires as a distinct category of war termination and assessing their impact on war recurrence. We argue that ceasefires create unstable post-war environments by allowing combatants to rearm, form alliances, and engage in nationalist mobilization—dynamics not typically present in wars ending through military victories or negotiated peace agreements. Using a mixed-methods approach, we categorize war termination into six mutually exclusive types and apply survival-based machine learning and causal inference techniques to evaluate their effects on war recurrence. Our findings reveal that ceasefires are significantly more prone to failure than other war termination outcomes. This study advances war recurrence literature by refining theoretical models of ceasefire instability, incorporating machine learning techniques into conflict studies, and offering policy insights for designing more durable post-war arrangements.</w:t>
        </w:r>
      </w:ins>
    </w:p>
    <w:p w14:paraId="136E4FB1" w14:textId="77777777" w:rsidR="00B77BE3" w:rsidRPr="00286FAB" w:rsidRDefault="00B77BE3" w:rsidP="00286FAB">
      <w:pPr>
        <w:spacing w:line="360" w:lineRule="auto"/>
        <w:jc w:val="both"/>
      </w:pPr>
    </w:p>
    <w:p w14:paraId="03B10B8E" w14:textId="77777777" w:rsidR="00B77BE3" w:rsidRPr="00286FAB" w:rsidRDefault="00B77BE3" w:rsidP="00286FAB">
      <w:pPr>
        <w:spacing w:line="360" w:lineRule="auto"/>
        <w:jc w:val="both"/>
      </w:pPr>
    </w:p>
    <w:p w14:paraId="3A150574" w14:textId="77777777" w:rsidR="00B77BE3" w:rsidRPr="00286FAB" w:rsidRDefault="00B77BE3" w:rsidP="00286FAB">
      <w:pPr>
        <w:spacing w:line="360" w:lineRule="auto"/>
        <w:jc w:val="both"/>
      </w:pPr>
    </w:p>
    <w:p w14:paraId="099BB3BE" w14:textId="36B56483" w:rsidR="00286FAB" w:rsidRPr="00286FAB" w:rsidRDefault="00B77BE3" w:rsidP="00286FAB">
      <w:pPr>
        <w:spacing w:line="360" w:lineRule="auto"/>
        <w:jc w:val="both"/>
        <w:rPr>
          <w:ins w:id="8" w:author="Namig Abbasov" w:date="2025-03-25T14:05:00Z" w16du:dateUtc="2025-03-25T21:05:00Z"/>
        </w:rPr>
      </w:pPr>
      <w:r w:rsidRPr="00286FAB">
        <w:rPr>
          <w:b/>
          <w:bCs/>
        </w:rPr>
        <w:br w:type="page"/>
      </w:r>
      <w:ins w:id="9" w:author="Namig Abbasov" w:date="2025-03-25T14:05:00Z" w16du:dateUtc="2025-03-25T21:05:00Z">
        <w:r w:rsidR="00286FAB" w:rsidRPr="00286FAB">
          <w:lastRenderedPageBreak/>
          <w:t xml:space="preserve">The ongoing Russian occupation of Ukraine has reignited debates over the effectiveness of ceasefires in conflict resolution. Some policymakers advocate for ceasefires </w:t>
        </w:r>
        <w:proofErr w:type="gramStart"/>
        <w:r w:rsidR="00286FAB" w:rsidRPr="00286FAB">
          <w:t>as a means to</w:t>
        </w:r>
        <w:proofErr w:type="gramEnd"/>
        <w:r w:rsidR="00286FAB" w:rsidRPr="00286FAB">
          <w:t xml:space="preserve"> freeze hostilities and prevent further loss of life, arguing that even temporary pauses in fighting can create opportunities for diplomacy and humanitarian relief. Others counter that military assistance to Ukraine is necessary for a decisive victory, warning that ceasefires risk prolonging the conflict by allowing Russia to regroup and rearm. They emphasize that between 2014 and 2022, Ukraine engaged in dozens of negotiations with Russia and reached multiple ceasefire agreements, yet none prevented Putin from launching the full-scale invasion under the guise of a “special military operation.” These past failures illustrate a broader concern: Do ceasefires reduce the likelihood of war recurrence, or do they merely serve as temporary pauses that prolong conflicts and embolden aggressors?</w:t>
        </w:r>
      </w:ins>
    </w:p>
    <w:p w14:paraId="3F6B1EC5" w14:textId="44E7DE36" w:rsidR="00286FAB" w:rsidRPr="00286FAB" w:rsidRDefault="00286FAB" w:rsidP="00286FAB">
      <w:pPr>
        <w:spacing w:before="100" w:beforeAutospacing="1" w:after="100" w:afterAutospacing="1" w:line="360" w:lineRule="auto"/>
        <w:jc w:val="both"/>
        <w:rPr>
          <w:ins w:id="10" w:author="Namig Abbasov" w:date="2025-03-25T14:05:00Z" w16du:dateUtc="2025-03-25T21:05:00Z"/>
        </w:rPr>
      </w:pPr>
      <w:ins w:id="11" w:author="Namig Abbasov" w:date="2025-03-25T14:05:00Z" w16du:dateUtc="2025-03-25T21:05:00Z">
        <w:r w:rsidRPr="00286FAB">
          <w:t>Despite increasing scholarly attention to ceasefires, significant gaps remain in the literature (Clayton et al. 2023; Clayton and Stitcher 2021).</w:t>
        </w:r>
        <w:r w:rsidRPr="00286FAB">
          <w:rPr>
            <w:rStyle w:val="FootnoteReference"/>
          </w:rPr>
          <w:footnoteReference w:id="1"/>
        </w:r>
        <w:r w:rsidRPr="00286FAB">
          <w:t xml:space="preserve"> First, ceasefires that pass a “fragility window,” meaning they last at least one year without violations, remain understudied. Many ceasefires are short-lived and prone to violations, often failing to hold long enough to constitute a meaningful step toward lasting peace. However, those that endure beyond a year represent a distinct category of </w:t>
        </w:r>
      </w:ins>
      <w:ins w:id="14" w:author="Namig Abbasov" w:date="2025-03-25T14:07:00Z" w16du:dateUtc="2025-03-25T21:07:00Z">
        <w:r w:rsidRPr="00286FAB">
          <w:t xml:space="preserve">ceasefire and are viewed as </w:t>
        </w:r>
      </w:ins>
      <w:ins w:id="15" w:author="Namig Abbasov" w:date="2025-03-25T14:05:00Z" w16du:dateUtc="2025-03-25T21:05:00Z">
        <w:r w:rsidRPr="00286FAB">
          <w:t>war termination</w:t>
        </w:r>
      </w:ins>
      <w:ins w:id="16" w:author="Namig Abbasov" w:date="2025-03-25T14:07:00Z" w16du:dateUtc="2025-03-25T21:07:00Z">
        <w:r w:rsidRPr="00286FAB">
          <w:t xml:space="preserve"> outcome</w:t>
        </w:r>
      </w:ins>
      <w:ins w:id="17" w:author="Namig Abbasov" w:date="2025-03-25T14:05:00Z" w16du:dateUtc="2025-03-25T21:05:00Z">
        <w:r w:rsidRPr="00286FAB">
          <w:t>, as war recurrence, by definition, requires a full year without conflict before renewed hostilities can be classified as a recurrence. Understanding the conditions under which long-term ceasefires persist and whether they contribute to sustainable peace is crucial. This study focuses exclusively on these durable ceasefires as a war termination outcome, contributing to the broader literature on war recurrence by examining ceasefires as a separate and significant form of conflict resolution.</w:t>
        </w:r>
      </w:ins>
    </w:p>
    <w:p w14:paraId="0B884077" w14:textId="52B6C209" w:rsidR="00286FAB" w:rsidRPr="00286FAB" w:rsidRDefault="00286FAB" w:rsidP="00286FAB">
      <w:pPr>
        <w:spacing w:before="100" w:beforeAutospacing="1" w:after="100" w:afterAutospacing="1" w:line="360" w:lineRule="auto"/>
        <w:jc w:val="both"/>
        <w:rPr>
          <w:ins w:id="18" w:author="Namig Abbasov" w:date="2025-03-25T14:05:00Z" w16du:dateUtc="2025-03-25T21:05:00Z"/>
        </w:rPr>
      </w:pPr>
      <w:ins w:id="19" w:author="Namig Abbasov" w:date="2025-03-25T14:05:00Z" w16du:dateUtc="2025-03-25T21:05:00Z">
        <w:r w:rsidRPr="00286FAB">
          <w:t xml:space="preserve">Second, ceasefires have been largely overlooked in war </w:t>
        </w:r>
      </w:ins>
      <w:ins w:id="20" w:author="Namig Abbasov" w:date="2025-03-25T14:12:00Z" w16du:dateUtc="2025-03-25T21:12:00Z">
        <w:r w:rsidRPr="00286FAB">
          <w:t>recurrence</w:t>
        </w:r>
      </w:ins>
      <w:ins w:id="21" w:author="Namig Abbasov" w:date="2025-03-25T14:05:00Z" w16du:dateUtc="2025-03-25T21:05:00Z">
        <w:r w:rsidRPr="00286FAB">
          <w:t xml:space="preserve"> research. Most studies focus on two primary outcomes: military victories and negotiated settlements (Wagner 1993; Licklider 1995; Pearson et al. 2006; Doyle and </w:t>
        </w:r>
        <w:proofErr w:type="spellStart"/>
        <w:r w:rsidRPr="00286FAB">
          <w:t>Sambanis</w:t>
        </w:r>
        <w:proofErr w:type="spellEnd"/>
        <w:r w:rsidRPr="00286FAB">
          <w:t xml:space="preserve"> 2006)</w:t>
        </w:r>
        <w:r w:rsidRPr="00286FAB">
          <w:rPr>
            <w:rStyle w:val="FootnoteReference"/>
          </w:rPr>
          <w:footnoteReference w:id="2"/>
        </w:r>
        <w:r w:rsidRPr="00286FAB">
          <w:t xml:space="preserve">. The prevailing </w:t>
        </w:r>
        <w:r w:rsidRPr="00286FAB">
          <w:lastRenderedPageBreak/>
          <w:t>scholarly consensus holds that military victories reduce the likelihood of war recurrence by incapacitating the losing side, whereas negotiated settlements rely on the continued goodwill of warring parties (Zeigler, 2016). However, many conflicts do not end through either of these means. Ceasefires are among the most common war endings, yet they have often been subsumed under broader categories such as “peace agreements” (Zeigler 2016, 31; Cunningham et al. 2009; Kreutz 2010, 247) or “negotiated settlements” (Licklider 1995, 688-689).</w:t>
        </w:r>
        <w:r w:rsidRPr="00286FAB">
          <w:rPr>
            <w:rStyle w:val="FootnoteReference"/>
          </w:rPr>
          <w:footnoteReference w:id="3"/>
        </w:r>
        <w:r w:rsidRPr="00286FAB">
          <w:t xml:space="preserve"> This categorization overlooks the fundamental differences between ceasefires and other forms of war termination. Unlike peace agreements, ceasefires typically lack enforcement mechanisms such as power-sharing arrangements, third-party guarantees, or institutionalized conflict resolution processes. As a result, ceasefires neither eliminate the combatants’ ability to resume hostilities nor necessarily address the root causes of the conflict.</w:t>
        </w:r>
      </w:ins>
    </w:p>
    <w:p w14:paraId="051DC0FE" w14:textId="77777777" w:rsidR="00286FAB" w:rsidRPr="00286FAB" w:rsidRDefault="00286FAB" w:rsidP="00286FAB">
      <w:pPr>
        <w:spacing w:before="100" w:beforeAutospacing="1" w:after="100" w:afterAutospacing="1" w:line="360" w:lineRule="auto"/>
        <w:jc w:val="both"/>
        <w:rPr>
          <w:ins w:id="26" w:author="Namig Abbasov" w:date="2025-03-25T14:05:00Z" w16du:dateUtc="2025-03-25T21:05:00Z"/>
        </w:rPr>
      </w:pPr>
      <w:ins w:id="27" w:author="Namig Abbasov" w:date="2025-03-25T14:05:00Z" w16du:dateUtc="2025-03-25T21:05:00Z">
        <w:r w:rsidRPr="00286FAB">
          <w:t>This research seeks to fill these gaps by systematically examining ceasefires as a distinct war termination outcome and assessing their impact on war recurrence compared to other forms of civil war endings. To our knowledge, this is the first quantitative study to comprehensively analyze all possible war termination outcomes and evaluate their effectiveness in preventing war recurrence. We categorize war endings into six mutually exclusive types and investigate how each shapes the post-war environment, particularly in terms of incentives for renewed conflict. Our core hypothesis is that civil wars ending in ceasefires are particularly prone to recurrence. We argue that ceasefires create a post-war environment in which unresolved tensions persist, fostering security dilemmas and strong incentives for both parties to prepare for renewed warfare.</w:t>
        </w:r>
      </w:ins>
    </w:p>
    <w:p w14:paraId="618186BF" w14:textId="77777777" w:rsidR="00286FAB" w:rsidRPr="00286FAB" w:rsidRDefault="00286FAB" w:rsidP="00286FAB">
      <w:pPr>
        <w:spacing w:before="100" w:beforeAutospacing="1" w:after="100" w:afterAutospacing="1" w:line="360" w:lineRule="auto"/>
        <w:jc w:val="both"/>
        <w:rPr>
          <w:ins w:id="28" w:author="Namig Abbasov" w:date="2025-03-25T14:05:00Z" w16du:dateUtc="2025-03-25T21:05:00Z"/>
        </w:rPr>
      </w:pPr>
      <w:ins w:id="29" w:author="Namig Abbasov" w:date="2025-03-25T14:05:00Z" w16du:dateUtc="2025-03-25T21:05:00Z">
        <w:r w:rsidRPr="00286FAB">
          <w:t>We propose three primary mechanisms through which ceasefires may increase the likelihood of war recurrence. First, ceasefires provide combatants with opportunities to “recover, regroup, rebuild and rearm” (</w:t>
        </w:r>
        <w:proofErr w:type="spellStart"/>
        <w:r w:rsidRPr="00286FAB">
          <w:t>Mahieu</w:t>
        </w:r>
        <w:proofErr w:type="spellEnd"/>
        <w:r w:rsidRPr="00286FAB">
          <w:t xml:space="preserve"> 2007, 2010). Unlike military victories, which often result in the total defeat and demobilization of the losing side, ceasefires allow </w:t>
        </w:r>
        <w:r w:rsidRPr="00286FAB">
          <w:lastRenderedPageBreak/>
          <w:t>both parties to rebuild their forces, potentially intensifying future conflicts (</w:t>
        </w:r>
        <w:proofErr w:type="spellStart"/>
        <w:r w:rsidRPr="00286FAB">
          <w:t>Luttwak</w:t>
        </w:r>
        <w:proofErr w:type="spellEnd"/>
        <w:r w:rsidRPr="00286FAB">
          <w:t xml:space="preserve"> 2004 267; </w:t>
        </w:r>
        <w:proofErr w:type="spellStart"/>
        <w:r w:rsidRPr="00286FAB">
          <w:t>Zartman</w:t>
        </w:r>
        <w:proofErr w:type="spellEnd"/>
        <w:r w:rsidRPr="00286FAB">
          <w:t xml:space="preserve"> 1995, 337; Clark 1995, 61; Crocker 2004, 158). This dynamic suggests that ceasefires may serve as temporary respites rather than durable peace settlements. Second, ceasefire periods often encourage factions to strengthen their positions by forming new alliances, frequently without external monitoring or oversight. In contrast, military victories and peace agreements—through mechanisms like disarmament programs and governance reforms—reduce the incentives and opportunities for such alliance-building. Ceasefires, however, create strategic windows in which warring parties may use diplomatic and military maneuvering to consolidate their power and prepare for renewed conflict. Third, during ceasefires, political leaders may engage in exclusionary nationalism and state-building efforts to maintain public support and sustain momentum. Governments may reinforce national identity for collective mobilization, portraying the ceasefire as a strategic pause rather than an end to the war. Rebel groups, on the other hand, may use ceasefires to establish political control over territory, deepen governance structures, and rally support for future confrontations. In contrast, peace agreements typically involve joint disarmament measures and governance frameworks that reduce the incentives for continued mobilization.</w:t>
        </w:r>
      </w:ins>
    </w:p>
    <w:p w14:paraId="411B2940" w14:textId="77777777" w:rsidR="00286FAB" w:rsidRPr="00286FAB" w:rsidRDefault="00286FAB" w:rsidP="00286FAB">
      <w:pPr>
        <w:spacing w:before="100" w:beforeAutospacing="1" w:after="100" w:afterAutospacing="1" w:line="360" w:lineRule="auto"/>
        <w:jc w:val="both"/>
        <w:rPr>
          <w:ins w:id="30" w:author="Namig Abbasov" w:date="2025-03-25T14:05:00Z" w16du:dateUtc="2025-03-25T21:05:00Z"/>
        </w:rPr>
      </w:pPr>
      <w:ins w:id="31" w:author="Namig Abbasov" w:date="2025-03-25T14:05:00Z" w16du:dateUtc="2025-03-25T21:05:00Z">
        <w:r w:rsidRPr="00286FAB">
          <w:t>To test these hypotheses, we adopt a mixed-methods approach that integrates both quantitative and qualitative analyses. Our quantitative analysis compares ceasefires to other war termination outcomes, with a focus on causal inference and predictive modeling</w:t>
        </w:r>
        <w:r w:rsidRPr="00286FAB">
          <w:rPr>
            <w:rStyle w:val="FootnoteReference"/>
          </w:rPr>
          <w:footnoteReference w:id="4"/>
        </w:r>
        <w:r w:rsidRPr="00286FAB">
          <w:t>. We estimate a Cox proportional hazards model to assess the duration of post-conflict peace and use Random Survival Forests (RSF) to determine variable importance. RSFs are particularly effective for forecasting survival probabilities in datasets with censored observations, making them well-suited for conflict studies. For causal inference, we employ matching, stabilized inverse propensity weighting (stab-IPW), and entropy balancing (</w:t>
        </w:r>
        <w:proofErr w:type="spellStart"/>
        <w:r w:rsidRPr="00286FAB">
          <w:t>Ebal</w:t>
        </w:r>
        <w:proofErr w:type="spellEnd"/>
        <w:r w:rsidRPr="00286FAB">
          <w:t>) to ensure covariate balance, improving the robustness of our findings.</w:t>
        </w:r>
      </w:ins>
    </w:p>
    <w:p w14:paraId="4A0A4A40" w14:textId="77777777" w:rsidR="00286FAB" w:rsidRPr="00286FAB" w:rsidRDefault="00286FAB" w:rsidP="00286FAB">
      <w:pPr>
        <w:spacing w:before="100" w:beforeAutospacing="1" w:after="100" w:afterAutospacing="1" w:line="360" w:lineRule="auto"/>
        <w:jc w:val="both"/>
        <w:rPr>
          <w:ins w:id="34" w:author="Namig Abbasov" w:date="2025-03-25T14:05:00Z" w16du:dateUtc="2025-03-25T21:05:00Z"/>
        </w:rPr>
      </w:pPr>
      <w:ins w:id="35" w:author="Namig Abbasov" w:date="2025-03-25T14:05:00Z" w16du:dateUtc="2025-03-25T21:05:00Z">
        <w:r w:rsidRPr="00286FAB">
          <w:lastRenderedPageBreak/>
          <w:t>Our study draws on data from the Uppsala Conflict Data Program (UCDP) Armed Conflict and Conflict Termination datasets, which track war termination types and war recurrence for over 200 civil wars from 1946 to 2022. This extensive dataset allows for a rigorous empirical examination of ceasefires and their long-term implications for peace. Additionally, our qualitative analysis is based on original interviews with elites, experts, and ethnic minorities, as well as primary source documents from the Nagorno-Karabakh conflict, a protracted dispute that has experienced multiple ceasefires over the past 35 years</w:t>
        </w:r>
        <w:r w:rsidRPr="00286FAB">
          <w:rPr>
            <w:rStyle w:val="FootnoteReference"/>
          </w:rPr>
          <w:footnoteReference w:id="5"/>
        </w:r>
        <w:r w:rsidRPr="00286FAB">
          <w:t>. These qualitative insights help contextualize our quantitative findings and shed light on the mechanisms that drive ceasefire instability.</w:t>
        </w:r>
      </w:ins>
    </w:p>
    <w:p w14:paraId="07CF5677" w14:textId="6ADA9BB2" w:rsidR="00286FAB" w:rsidRPr="00286FAB" w:rsidRDefault="00286FAB" w:rsidP="00286FAB">
      <w:pPr>
        <w:spacing w:before="100" w:beforeAutospacing="1" w:after="100" w:afterAutospacing="1" w:line="360" w:lineRule="auto"/>
        <w:jc w:val="both"/>
        <w:rPr>
          <w:ins w:id="38" w:author="Namig Abbasov" w:date="2025-03-25T14:05:00Z" w16du:dateUtc="2025-03-25T21:05:00Z"/>
        </w:rPr>
      </w:pPr>
      <w:ins w:id="39" w:author="Namig Abbasov" w:date="2025-03-25T14:05:00Z" w16du:dateUtc="2025-03-25T21:05:00Z">
        <w:r w:rsidRPr="00286FAB">
          <w:t xml:space="preserve">This study makes three key contributions to the field of conflict studies and war recurrence research. First, by disaggregating war termination types, we develop a theoretical framework that explains why certain civil war outcomes create post-war environments </w:t>
        </w:r>
        <w:proofErr w:type="gramStart"/>
        <w:r w:rsidRPr="00286FAB">
          <w:t>more or less conducive</w:t>
        </w:r>
        <w:proofErr w:type="gramEnd"/>
        <w:r w:rsidRPr="00286FAB">
          <w:t xml:space="preserve"> to war recurrence. We identify three specific causal mechanisms that drive ceasefire instability and assess them using original interviews and primary sources. </w:t>
        </w:r>
      </w:ins>
      <w:ins w:id="40" w:author="Namig Abbasov" w:date="2025-03-25T14:15:00Z" w16du:dateUtc="2025-03-25T21:15:00Z">
        <w:r w:rsidRPr="00286FAB">
          <w:t xml:space="preserve">By systematically examining ceasefires as a distinct category of war termination and evaluating their implications for war recurrence, this study seeks to provide a more nuanced understanding of how conflicts end and, crucially, how they persist. </w:t>
        </w:r>
      </w:ins>
      <w:ins w:id="41" w:author="Namig Abbasov" w:date="2025-03-25T14:05:00Z" w16du:dateUtc="2025-03-25T21:05:00Z">
        <w:r w:rsidRPr="00286FAB">
          <w:t xml:space="preserve">Second, while previous research has applied machine learning techniques to study peace agreements and power-sharing arrangements (e.g., Whetten et al., 2021), this is the first study to use survival-based machine learning to systematically analyze civil war recurrence across all termination types. Third, by identifying when and why ceasefires are prone to war recurrence, this study provides insights for policymakers and conflict resolution practitioners seeking to design more durable post-conflict arrangements. The findings have </w:t>
        </w:r>
      </w:ins>
      <w:ins w:id="42" w:author="Namig Abbasov" w:date="2025-03-25T14:15:00Z" w16du:dateUtc="2025-03-25T21:15:00Z">
        <w:r w:rsidRPr="00286FAB">
          <w:t>o</w:t>
        </w:r>
      </w:ins>
      <w:ins w:id="43" w:author="Namig Abbasov" w:date="2025-03-25T14:05:00Z" w16du:dateUtc="2025-03-25T21:05:00Z">
        <w:r w:rsidRPr="00286FAB">
          <w:t>ffer</w:t>
        </w:r>
      </w:ins>
      <w:ins w:id="44" w:author="Namig Abbasov" w:date="2025-03-25T14:15:00Z" w16du:dateUtc="2025-03-25T21:15:00Z">
        <w:r w:rsidRPr="00286FAB">
          <w:t xml:space="preserve"> </w:t>
        </w:r>
      </w:ins>
      <w:ins w:id="45" w:author="Namig Abbasov" w:date="2025-03-25T14:05:00Z" w16du:dateUtc="2025-03-25T21:05:00Z">
        <w:r w:rsidRPr="00286FAB">
          <w:t xml:space="preserve">new insights into the conditions under which ceasefires may serve as </w:t>
        </w:r>
        <w:proofErr w:type="gramStart"/>
        <w:r w:rsidRPr="00286FAB">
          <w:t>stepping stones</w:t>
        </w:r>
        <w:proofErr w:type="gramEnd"/>
        <w:r w:rsidRPr="00286FAB">
          <w:t xml:space="preserve"> to peace - or as mere pauses before the next war begins.</w:t>
        </w:r>
      </w:ins>
    </w:p>
    <w:p w14:paraId="3834C535" w14:textId="77777777" w:rsidR="00286FAB" w:rsidRPr="00286FAB" w:rsidRDefault="00286FAB" w:rsidP="00286FAB">
      <w:pPr>
        <w:spacing w:before="100" w:beforeAutospacing="1" w:after="100" w:afterAutospacing="1" w:line="360" w:lineRule="auto"/>
        <w:jc w:val="both"/>
        <w:rPr>
          <w:ins w:id="46" w:author="Namig Abbasov" w:date="2025-03-25T14:05:00Z" w16du:dateUtc="2025-03-25T21:05:00Z"/>
        </w:rPr>
      </w:pPr>
      <w:ins w:id="47" w:author="Namig Abbasov" w:date="2025-03-25T14:05:00Z" w16du:dateUtc="2025-03-25T21:05:00Z">
        <w:r w:rsidRPr="00286FAB">
          <w:t xml:space="preserve">The article proceeds as follows. First, we review the existing literature on war termination and war recurrence, highlighting the gaps in the study of ceasefires. Next, we outline our theoretical argument, discussing the hypothesized mechanisms and empirical implications. </w:t>
        </w:r>
        <w:r w:rsidRPr="00286FAB">
          <w:lastRenderedPageBreak/>
          <w:t>We then describe our research design, data sources, and methodology before presenting our quantitative findings. Using primary sources and semi-structured interviews from the Nagorno-Karabakh conflict, we explore the qualitative dimensions of ceasefire instability. Finally, we conclude by considering the policy implications of our findings and suggesting directions for future research on conflict management.</w:t>
        </w:r>
      </w:ins>
    </w:p>
    <w:p w14:paraId="5B7E6203" w14:textId="77777777" w:rsidR="00286FAB" w:rsidRPr="00286FAB" w:rsidRDefault="00286FAB" w:rsidP="00286FAB">
      <w:pPr>
        <w:spacing w:before="100" w:beforeAutospacing="1" w:after="100" w:afterAutospacing="1" w:line="360" w:lineRule="auto"/>
        <w:jc w:val="both"/>
        <w:rPr>
          <w:ins w:id="48" w:author="Namig Abbasov" w:date="2025-03-25T14:05:00Z" w16du:dateUtc="2025-03-25T21:05:00Z"/>
        </w:rPr>
      </w:pPr>
    </w:p>
    <w:p w14:paraId="7FCCF026" w14:textId="77777777" w:rsidR="00B77BE3" w:rsidRPr="00286FAB" w:rsidRDefault="00B77BE3" w:rsidP="00286FAB">
      <w:pPr>
        <w:spacing w:line="360" w:lineRule="auto"/>
        <w:jc w:val="both"/>
        <w:rPr>
          <w:b/>
          <w:bCs/>
        </w:rPr>
      </w:pPr>
    </w:p>
    <w:p w14:paraId="69B78A1B" w14:textId="55861573" w:rsidR="00F73288" w:rsidRPr="00286FAB" w:rsidRDefault="00670B47" w:rsidP="00286FAB">
      <w:pPr>
        <w:spacing w:line="480" w:lineRule="auto"/>
        <w:jc w:val="both"/>
      </w:pPr>
      <w:r w:rsidRPr="00286FAB">
        <w:rPr>
          <w:bCs/>
        </w:rPr>
        <w:tab/>
      </w:r>
      <w:r w:rsidR="00F73288" w:rsidRPr="00286FAB">
        <w:t xml:space="preserve"> </w:t>
      </w:r>
    </w:p>
    <w:p w14:paraId="266B3449" w14:textId="77777777" w:rsidR="00D01FE4" w:rsidRPr="00286FAB" w:rsidRDefault="00D01FE4" w:rsidP="00FE1391">
      <w:pPr>
        <w:spacing w:line="480" w:lineRule="auto"/>
        <w:ind w:firstLine="720"/>
        <w:jc w:val="both"/>
      </w:pPr>
    </w:p>
    <w:p w14:paraId="6FBC1DFE" w14:textId="3ED16442" w:rsidR="00F73288" w:rsidRPr="00286FAB" w:rsidRDefault="00D8044A" w:rsidP="00FE1391">
      <w:pPr>
        <w:spacing w:line="480" w:lineRule="auto"/>
        <w:ind w:firstLine="720"/>
        <w:jc w:val="center"/>
        <w:rPr>
          <w:b/>
        </w:rPr>
      </w:pPr>
      <w:r w:rsidRPr="00286FAB">
        <w:rPr>
          <w:b/>
        </w:rPr>
        <w:t>What We (Don’t) Know</w:t>
      </w:r>
      <w:r w:rsidR="009828CB" w:rsidRPr="00286FAB">
        <w:rPr>
          <w:b/>
        </w:rPr>
        <w:t xml:space="preserve"> About War Recurrence</w:t>
      </w:r>
      <w:r w:rsidR="00F73288" w:rsidRPr="00286FAB">
        <w:rPr>
          <w:b/>
        </w:rPr>
        <w:t xml:space="preserve"> </w:t>
      </w:r>
    </w:p>
    <w:p w14:paraId="1ED78CF7" w14:textId="77777777" w:rsidR="00F73288" w:rsidRPr="00286FAB" w:rsidRDefault="00F73288" w:rsidP="00FE1391">
      <w:pPr>
        <w:spacing w:line="480" w:lineRule="auto"/>
        <w:ind w:firstLine="720"/>
        <w:jc w:val="center"/>
        <w:rPr>
          <w:b/>
        </w:rPr>
      </w:pPr>
    </w:p>
    <w:p w14:paraId="2D820BEC" w14:textId="27694E59" w:rsidR="00F73288" w:rsidRPr="00286FAB" w:rsidRDefault="00F73288" w:rsidP="00FE1391">
      <w:pPr>
        <w:spacing w:line="480" w:lineRule="auto"/>
        <w:ind w:firstLine="720"/>
        <w:jc w:val="both"/>
      </w:pPr>
      <w:r w:rsidRPr="00286FAB">
        <w:t xml:space="preserve">Most scholars </w:t>
      </w:r>
      <w:r w:rsidR="008B69AF" w:rsidRPr="00286FAB">
        <w:t xml:space="preserve">have </w:t>
      </w:r>
      <w:r w:rsidRPr="00286FAB">
        <w:t xml:space="preserve">argued that civil wars are less likely to resume when they end with a military victory, which destroys </w:t>
      </w:r>
      <w:r w:rsidR="008B69AF" w:rsidRPr="00286FAB">
        <w:t xml:space="preserve">the </w:t>
      </w:r>
      <w:r w:rsidRPr="00286FAB">
        <w:t>organizational capability</w:t>
      </w:r>
      <w:r w:rsidR="008B69AF" w:rsidRPr="00286FAB">
        <w:t xml:space="preserve"> and </w:t>
      </w:r>
      <w:r w:rsidRPr="00286FAB">
        <w:t xml:space="preserve">support base of the defeated side, </w:t>
      </w:r>
      <w:r w:rsidR="008B69AF" w:rsidRPr="00286FAB">
        <w:t xml:space="preserve">rendering </w:t>
      </w:r>
      <w:r w:rsidR="00E045D9" w:rsidRPr="00286FAB">
        <w:t>one side</w:t>
      </w:r>
      <w:r w:rsidR="008B69AF" w:rsidRPr="00286FAB">
        <w:t xml:space="preserve"> incapable of</w:t>
      </w:r>
      <w:r w:rsidRPr="00286FAB">
        <w:t xml:space="preserve"> resorting to war </w:t>
      </w:r>
      <w:r w:rsidR="00E045D9" w:rsidRPr="00286FAB">
        <w:t xml:space="preserve">and the other side without reason </w:t>
      </w:r>
      <w:r w:rsidRPr="00286FAB">
        <w:t>(Wagner 1993, 255; Licklider 1995).</w:t>
      </w:r>
      <w:r w:rsidR="00180065" w:rsidRPr="00286FAB">
        <w:rPr>
          <w:rStyle w:val="FootnoteReference"/>
        </w:rPr>
        <w:footnoteReference w:id="6"/>
      </w:r>
      <w:r w:rsidRPr="00286FAB">
        <w:t xml:space="preserve"> </w:t>
      </w:r>
      <w:proofErr w:type="spellStart"/>
      <w:r w:rsidRPr="00286FAB">
        <w:t>Luttwak</w:t>
      </w:r>
      <w:proofErr w:type="spellEnd"/>
      <w:r w:rsidRPr="00286FAB">
        <w:t xml:space="preserve"> (1999, 36) argued</w:t>
      </w:r>
      <w:r w:rsidR="00F20026" w:rsidRPr="00286FAB">
        <w:t>, for example,</w:t>
      </w:r>
      <w:r w:rsidRPr="00286FAB">
        <w:t xml:space="preserve"> that war settles political conflicts and brings peace when “all belligerents become exhausted or when one wins decisively”</w:t>
      </w:r>
      <w:r w:rsidR="008B69AF" w:rsidRPr="00286FAB">
        <w:t>.</w:t>
      </w:r>
      <w:r w:rsidR="008B69AF" w:rsidRPr="00286FAB">
        <w:rPr>
          <w:rStyle w:val="FootnoteReference"/>
        </w:rPr>
        <w:footnoteReference w:id="7"/>
      </w:r>
      <w:r w:rsidR="008B69AF" w:rsidRPr="00286FAB">
        <w:t xml:space="preserve"> </w:t>
      </w:r>
      <w:r w:rsidRPr="00286FAB">
        <w:t>Other</w:t>
      </w:r>
      <w:r w:rsidR="008B69AF" w:rsidRPr="00286FAB">
        <w:t xml:space="preserve"> scholars have pushed the “Wagner hypothesis” </w:t>
      </w:r>
      <w:r w:rsidR="00F20026" w:rsidRPr="00286FAB">
        <w:t>– also known as</w:t>
      </w:r>
      <w:r w:rsidRPr="00286FAB">
        <w:t xml:space="preserve"> “peace through victory” </w:t>
      </w:r>
      <w:r w:rsidR="00F20026" w:rsidRPr="00286FAB">
        <w:t xml:space="preserve">- </w:t>
      </w:r>
      <w:r w:rsidR="008B69AF" w:rsidRPr="00286FAB">
        <w:t xml:space="preserve">even </w:t>
      </w:r>
      <w:r w:rsidRPr="00286FAB">
        <w:t>further</w:t>
      </w:r>
      <w:r w:rsidR="008B69AF" w:rsidRPr="00286FAB">
        <w:t xml:space="preserve"> by adding certain conditions that </w:t>
      </w:r>
      <w:r w:rsidR="00063593" w:rsidRPr="00286FAB">
        <w:t xml:space="preserve">could </w:t>
      </w:r>
      <w:r w:rsidR="008B69AF" w:rsidRPr="00286FAB">
        <w:t>render it more effective</w:t>
      </w:r>
      <w:r w:rsidRPr="00286FAB">
        <w:t>. Mukherjee (2006)</w:t>
      </w:r>
      <w:r w:rsidR="00180065" w:rsidRPr="00286FAB">
        <w:t>, for example,</w:t>
      </w:r>
      <w:r w:rsidRPr="00286FAB">
        <w:t xml:space="preserve"> emphasize</w:t>
      </w:r>
      <w:r w:rsidR="00180065" w:rsidRPr="00286FAB">
        <w:t>d</w:t>
      </w:r>
      <w:r w:rsidRPr="00286FAB">
        <w:t xml:space="preserve"> </w:t>
      </w:r>
      <w:r w:rsidRPr="00286FAB">
        <w:lastRenderedPageBreak/>
        <w:t xml:space="preserve">the role of power-sharing mechanisms in military </w:t>
      </w:r>
      <w:r w:rsidR="00FD4D09" w:rsidRPr="00286FAB">
        <w:t>victories and</w:t>
      </w:r>
      <w:r w:rsidR="00063593" w:rsidRPr="00286FAB">
        <w:t xml:space="preserve"> </w:t>
      </w:r>
      <w:r w:rsidRPr="00286FAB">
        <w:t>show</w:t>
      </w:r>
      <w:r w:rsidR="00180065" w:rsidRPr="00286FAB">
        <w:t>ed</w:t>
      </w:r>
      <w:r w:rsidRPr="00286FAB">
        <w:t xml:space="preserve"> that a decisive insurgent or government victory reduce</w:t>
      </w:r>
      <w:r w:rsidR="00180065" w:rsidRPr="00286FAB">
        <w:t>d</w:t>
      </w:r>
      <w:r w:rsidRPr="00286FAB">
        <w:t xml:space="preserve"> incentives for reverting to fighting</w:t>
      </w:r>
      <w:r w:rsidR="00287C62" w:rsidRPr="00286FAB">
        <w:t xml:space="preserve"> w</w:t>
      </w:r>
      <w:r w:rsidRPr="00286FAB">
        <w:t>hen the winning side offer</w:t>
      </w:r>
      <w:r w:rsidR="00180065" w:rsidRPr="00286FAB">
        <w:t>ed</w:t>
      </w:r>
      <w:r w:rsidRPr="00286FAB">
        <w:t xml:space="preserve"> power-sharing concessions to the defeated side.</w:t>
      </w:r>
      <w:r w:rsidR="008F382A" w:rsidRPr="00286FAB">
        <w:rPr>
          <w:rStyle w:val="FootnoteReference"/>
        </w:rPr>
        <w:footnoteReference w:id="8"/>
      </w:r>
      <w:r w:rsidRPr="00286FAB">
        <w:t xml:space="preserve"> </w:t>
      </w:r>
    </w:p>
    <w:p w14:paraId="7110391E" w14:textId="788C182A" w:rsidR="00F73288" w:rsidRPr="00286FAB" w:rsidRDefault="00F20026" w:rsidP="00FE1391">
      <w:pPr>
        <w:spacing w:line="480" w:lineRule="auto"/>
        <w:ind w:firstLine="720"/>
        <w:jc w:val="both"/>
      </w:pPr>
      <w:r w:rsidRPr="00286FAB">
        <w:t>After negotiated settlements, by comparison, there is a mutual understanding that both parties would benefit from a “sucker’s outcome” during the disarmament and demobilization stages.</w:t>
      </w:r>
      <w:r w:rsidR="00E045D9" w:rsidRPr="00286FAB">
        <w:rPr>
          <w:rStyle w:val="FootnoteReference"/>
        </w:rPr>
        <w:footnoteReference w:id="9"/>
      </w:r>
      <w:r w:rsidRPr="00286FAB">
        <w:t xml:space="preserve"> Knowledge of this potential advantage, and recognition that the adversary harbors the same motive to ‘defect’, naturally erodes the fragile trust between the parties, casting doubt on their pledge</w:t>
      </w:r>
      <w:r w:rsidR="00634F65" w:rsidRPr="00286FAB">
        <w:t>s in</w:t>
      </w:r>
      <w:r w:rsidRPr="00286FAB">
        <w:t xml:space="preserve"> the settlement agreement (Walter 2002: 34-37). </w:t>
      </w:r>
      <w:r w:rsidR="00863E44" w:rsidRPr="00286FAB">
        <w:t>S</w:t>
      </w:r>
      <w:r w:rsidR="00F73288" w:rsidRPr="00286FAB">
        <w:t xml:space="preserve">ome scholars </w:t>
      </w:r>
      <w:r w:rsidR="00863E44" w:rsidRPr="00286FAB">
        <w:t xml:space="preserve">have </w:t>
      </w:r>
      <w:r w:rsidR="00F73288" w:rsidRPr="00286FAB">
        <w:t>suggest</w:t>
      </w:r>
      <w:r w:rsidR="00863E44" w:rsidRPr="00286FAB">
        <w:t>ed</w:t>
      </w:r>
      <w:r w:rsidRPr="00286FAB">
        <w:t>, however,</w:t>
      </w:r>
      <w:r w:rsidR="00F73288" w:rsidRPr="00286FAB">
        <w:t xml:space="preserve"> that when </w:t>
      </w:r>
      <w:r w:rsidR="009E566B" w:rsidRPr="00286FAB">
        <w:t xml:space="preserve">peace agreements and negotiated settlements </w:t>
      </w:r>
      <w:r w:rsidR="00F73288" w:rsidRPr="00286FAB">
        <w:t>includ</w:t>
      </w:r>
      <w:r w:rsidR="00863E44" w:rsidRPr="00286FAB">
        <w:t>e</w:t>
      </w:r>
      <w:r w:rsidR="00F73288" w:rsidRPr="00286FAB">
        <w:t xml:space="preserve"> </w:t>
      </w:r>
      <w:r w:rsidR="000B2D65" w:rsidRPr="00286FAB">
        <w:t>provisions</w:t>
      </w:r>
      <w:r w:rsidR="00F73288" w:rsidRPr="00286FAB">
        <w:t xml:space="preserve"> on a power-sharing mechanism (Hartzell and </w:t>
      </w:r>
      <w:proofErr w:type="spellStart"/>
      <w:r w:rsidR="00F73288" w:rsidRPr="00286FAB">
        <w:t>Hoddie</w:t>
      </w:r>
      <w:proofErr w:type="spellEnd"/>
      <w:r w:rsidR="00F73288" w:rsidRPr="00286FAB">
        <w:t xml:space="preserve"> 2003), third-party security guarantees for commitment problems (Walter 2002), and a larger governing coalition (Joshi and Mason 2011)</w:t>
      </w:r>
      <w:r w:rsidRPr="00286FAB">
        <w:t>, then</w:t>
      </w:r>
      <w:r w:rsidR="00F73288" w:rsidRPr="00286FAB">
        <w:t xml:space="preserve"> </w:t>
      </w:r>
      <w:r w:rsidR="000B2D65" w:rsidRPr="00286FAB">
        <w:t>they</w:t>
      </w:r>
      <w:r w:rsidR="00F73288" w:rsidRPr="00286FAB">
        <w:t xml:space="preserve"> can </w:t>
      </w:r>
      <w:r w:rsidR="00863E44" w:rsidRPr="00286FAB">
        <w:t xml:space="preserve">help </w:t>
      </w:r>
      <w:r w:rsidR="00F73288" w:rsidRPr="00286FAB">
        <w:t xml:space="preserve">prevent war from recurring. </w:t>
      </w:r>
      <w:r w:rsidRPr="00286FAB">
        <w:t>W</w:t>
      </w:r>
      <w:r w:rsidR="00F73288" w:rsidRPr="00286FAB">
        <w:t xml:space="preserve">hen </w:t>
      </w:r>
      <w:r w:rsidRPr="00286FAB">
        <w:t>agreements and settlements fail to include such measures,</w:t>
      </w:r>
      <w:r w:rsidR="00F73288" w:rsidRPr="00286FAB">
        <w:t xml:space="preserve"> </w:t>
      </w:r>
      <w:r w:rsidRPr="00286FAB">
        <w:t>t</w:t>
      </w:r>
      <w:r w:rsidR="00046AE4" w:rsidRPr="00286FAB">
        <w:t>h</w:t>
      </w:r>
      <w:r w:rsidRPr="00286FAB">
        <w:t xml:space="preserve">ey </w:t>
      </w:r>
      <w:r w:rsidR="00863E44" w:rsidRPr="00286FAB">
        <w:t>produce</w:t>
      </w:r>
      <w:r w:rsidR="00F73288" w:rsidRPr="00286FAB">
        <w:t xml:space="preserve"> commitment problems, which </w:t>
      </w:r>
      <w:r w:rsidR="00863E44" w:rsidRPr="00286FAB">
        <w:t xml:space="preserve">cause </w:t>
      </w:r>
      <w:r w:rsidR="00F73288" w:rsidRPr="00286FAB">
        <w:t xml:space="preserve">uncertainties about the other side’s pledge to demobilization and disarmament, </w:t>
      </w:r>
      <w:r w:rsidRPr="00286FAB">
        <w:t xml:space="preserve">making </w:t>
      </w:r>
      <w:r w:rsidR="00F73288" w:rsidRPr="00286FAB">
        <w:t>war more likely to recur. Walter (2002) suggests that third part</w:t>
      </w:r>
      <w:r w:rsidRPr="00286FAB">
        <w:t>y</w:t>
      </w:r>
      <w:r w:rsidR="00F73288" w:rsidRPr="00286FAB">
        <w:t xml:space="preserve"> security guarantees</w:t>
      </w:r>
      <w:r w:rsidR="009E566B" w:rsidRPr="00286FAB">
        <w:t xml:space="preserve"> </w:t>
      </w:r>
      <w:r w:rsidRPr="00286FAB">
        <w:t>can</w:t>
      </w:r>
      <w:r w:rsidR="009E566B" w:rsidRPr="00286FAB">
        <w:t xml:space="preserve"> solve the commitment problem</w:t>
      </w:r>
      <w:r w:rsidR="00F73288" w:rsidRPr="00286FAB">
        <w:t xml:space="preserve">. Hartzell and </w:t>
      </w:r>
      <w:proofErr w:type="spellStart"/>
      <w:r w:rsidR="00F73288" w:rsidRPr="00286FAB">
        <w:t>Hoddie</w:t>
      </w:r>
      <w:proofErr w:type="spellEnd"/>
      <w:r w:rsidR="00F73288" w:rsidRPr="00286FAB">
        <w:t xml:space="preserve"> (2003) </w:t>
      </w:r>
      <w:r w:rsidRPr="00286FAB">
        <w:t>show</w:t>
      </w:r>
      <w:r w:rsidR="00F73288" w:rsidRPr="00286FAB">
        <w:t xml:space="preserve"> that power-sharing instruments can help overcome the commitment problem</w:t>
      </w:r>
      <w:r w:rsidR="00187A2A" w:rsidRPr="00286FAB">
        <w:t xml:space="preserve"> by</w:t>
      </w:r>
      <w:r w:rsidR="00F73288" w:rsidRPr="00286FAB">
        <w:t xml:space="preserve"> mitigat</w:t>
      </w:r>
      <w:r w:rsidR="00187A2A" w:rsidRPr="00286FAB">
        <w:t>ing</w:t>
      </w:r>
      <w:r w:rsidR="00F73288" w:rsidRPr="00286FAB">
        <w:t xml:space="preserve"> </w:t>
      </w:r>
      <w:r w:rsidRPr="00286FAB">
        <w:t xml:space="preserve">the </w:t>
      </w:r>
      <w:r w:rsidR="00F73288" w:rsidRPr="00286FAB">
        <w:t>security concerns of the warring sides and achiev</w:t>
      </w:r>
      <w:r w:rsidR="00187A2A" w:rsidRPr="00286FAB">
        <w:t>ing</w:t>
      </w:r>
      <w:r w:rsidR="00F73288" w:rsidRPr="00286FAB">
        <w:t xml:space="preserve"> a fair allocation of both economic and political power</w:t>
      </w:r>
      <w:r w:rsidR="00863E44" w:rsidRPr="00286FAB">
        <w:t xml:space="preserve">. </w:t>
      </w:r>
      <w:r w:rsidR="00F73288" w:rsidRPr="00286FAB">
        <w:t xml:space="preserve">Joshi and Mason (2011) find that larger governing coalitions can also reduce the probability of war recurrence. </w:t>
      </w:r>
    </w:p>
    <w:p w14:paraId="1F368A6C" w14:textId="69763292" w:rsidR="009E566B" w:rsidRPr="00286FAB" w:rsidRDefault="00863E44" w:rsidP="00FE1391">
      <w:pPr>
        <w:spacing w:line="480" w:lineRule="auto"/>
        <w:ind w:firstLine="720"/>
        <w:jc w:val="both"/>
      </w:pPr>
      <w:r w:rsidRPr="00286FAB">
        <w:lastRenderedPageBreak/>
        <w:t>M</w:t>
      </w:r>
      <w:r w:rsidR="00F73288" w:rsidRPr="00286FAB">
        <w:t xml:space="preserve">issing </w:t>
      </w:r>
      <w:r w:rsidRPr="00286FAB">
        <w:t>from th</w:t>
      </w:r>
      <w:r w:rsidR="00F20026" w:rsidRPr="00286FAB">
        <w:t>is literature on</w:t>
      </w:r>
      <w:r w:rsidR="00F73288" w:rsidRPr="00286FAB">
        <w:t xml:space="preserve"> war termination </w:t>
      </w:r>
      <w:r w:rsidRPr="00286FAB">
        <w:t>and recurrence</w:t>
      </w:r>
      <w:r w:rsidR="00F73288" w:rsidRPr="00286FAB">
        <w:t xml:space="preserve"> is </w:t>
      </w:r>
      <w:r w:rsidR="009E566B" w:rsidRPr="00286FAB">
        <w:t xml:space="preserve">a </w:t>
      </w:r>
      <w:r w:rsidRPr="00286FAB">
        <w:t>consideration of one of the most common but most understudied ways in which wars end</w:t>
      </w:r>
      <w:r w:rsidR="009E566B" w:rsidRPr="00286FAB">
        <w:t>—ceasefires</w:t>
      </w:r>
      <w:r w:rsidR="00F73288" w:rsidRPr="00286FAB">
        <w:t xml:space="preserve">. </w:t>
      </w:r>
      <w:r w:rsidR="00F20026" w:rsidRPr="00286FAB">
        <w:t>C</w:t>
      </w:r>
      <w:r w:rsidR="00F73288" w:rsidRPr="00286FAB">
        <w:t xml:space="preserve">easefires </w:t>
      </w:r>
      <w:r w:rsidR="00F20026" w:rsidRPr="00286FAB">
        <w:t>are rarely treated as a distinct category</w:t>
      </w:r>
      <w:r w:rsidR="003824A7" w:rsidRPr="00286FAB">
        <w:t xml:space="preserve"> (for exceptions, see Clayton et al 2023)</w:t>
      </w:r>
      <w:r w:rsidR="00F20026" w:rsidRPr="00286FAB">
        <w:t xml:space="preserve">, but are typically </w:t>
      </w:r>
      <w:r w:rsidR="009E566B" w:rsidRPr="00286FAB">
        <w:t>subsumed under</w:t>
      </w:r>
      <w:r w:rsidR="00F73288" w:rsidRPr="00286FAB">
        <w:t xml:space="preserve"> </w:t>
      </w:r>
      <w:r w:rsidR="00B10F8D" w:rsidRPr="00286FAB">
        <w:t>“</w:t>
      </w:r>
      <w:r w:rsidR="00F73288" w:rsidRPr="00286FAB">
        <w:t>peace agreements</w:t>
      </w:r>
      <w:r w:rsidR="00B10F8D" w:rsidRPr="00286FAB">
        <w:t>”</w:t>
      </w:r>
      <w:r w:rsidR="00F73288" w:rsidRPr="00286FAB">
        <w:t xml:space="preserve"> (Cunningham et al. 2009; Zeigler 2016; Cox 2020) or </w:t>
      </w:r>
      <w:r w:rsidR="009E566B" w:rsidRPr="00286FAB">
        <w:t xml:space="preserve">under </w:t>
      </w:r>
      <w:r w:rsidR="001660FF" w:rsidRPr="00286FAB">
        <w:t>“</w:t>
      </w:r>
      <w:r w:rsidR="00F73288" w:rsidRPr="00286FAB">
        <w:t>negotiated settlements</w:t>
      </w:r>
      <w:r w:rsidR="001660FF" w:rsidRPr="00286FAB">
        <w:t>”</w:t>
      </w:r>
      <w:r w:rsidR="00F73288" w:rsidRPr="00286FAB">
        <w:t xml:space="preserve"> (Joshi and Mason 2011, </w:t>
      </w:r>
      <w:r w:rsidR="001D13A6" w:rsidRPr="00286FAB">
        <w:t>399; Kreutz</w:t>
      </w:r>
      <w:r w:rsidR="00F73288" w:rsidRPr="00286FAB">
        <w:t xml:space="preserve"> 2010)</w:t>
      </w:r>
      <w:r w:rsidR="009E566B" w:rsidRPr="00286FAB">
        <w:t>.</w:t>
      </w:r>
      <w:r w:rsidR="00C67E3C" w:rsidRPr="00286FAB">
        <w:rPr>
          <w:rStyle w:val="FootnoteReference"/>
        </w:rPr>
        <w:footnoteReference w:id="10"/>
      </w:r>
      <w:r w:rsidR="00C67E3C" w:rsidRPr="00286FAB">
        <w:t xml:space="preserve"> </w:t>
      </w:r>
      <w:r w:rsidR="00187A2A" w:rsidRPr="00286FAB">
        <w:t>W</w:t>
      </w:r>
      <w:r w:rsidR="009E566B" w:rsidRPr="00286FAB">
        <w:t xml:space="preserve">e </w:t>
      </w:r>
      <w:r w:rsidR="00F20026" w:rsidRPr="00286FAB">
        <w:t>contend</w:t>
      </w:r>
      <w:r w:rsidR="009E566B" w:rsidRPr="00286FAB">
        <w:t xml:space="preserve"> that </w:t>
      </w:r>
      <w:r w:rsidR="00287C62" w:rsidRPr="00286FAB">
        <w:t xml:space="preserve">ceasefires produce </w:t>
      </w:r>
      <w:r w:rsidR="00F20026" w:rsidRPr="00286FAB">
        <w:t>distinct</w:t>
      </w:r>
      <w:r w:rsidR="00287C62" w:rsidRPr="00286FAB">
        <w:t xml:space="preserve"> post-conflict situation</w:t>
      </w:r>
      <w:r w:rsidR="00BE0929" w:rsidRPr="00286FAB">
        <w:t>s</w:t>
      </w:r>
      <w:r w:rsidR="00187A2A" w:rsidRPr="00286FAB">
        <w:t xml:space="preserve"> and merit more attention</w:t>
      </w:r>
      <w:r w:rsidR="00F73288" w:rsidRPr="00286FAB">
        <w:t>.</w:t>
      </w:r>
      <w:r w:rsidR="001247CB" w:rsidRPr="00286FAB">
        <w:rPr>
          <w:rStyle w:val="FootnoteReference"/>
        </w:rPr>
        <w:footnoteReference w:id="11"/>
      </w:r>
      <w:r w:rsidR="00F73288" w:rsidRPr="00286FAB">
        <w:t xml:space="preserve"> To </w:t>
      </w:r>
      <w:r w:rsidR="00BE0929" w:rsidRPr="00286FAB">
        <w:t xml:space="preserve">detect and estimate </w:t>
      </w:r>
      <w:r w:rsidR="00F73288" w:rsidRPr="00286FAB">
        <w:t xml:space="preserve">the </w:t>
      </w:r>
      <w:r w:rsidR="00187A2A" w:rsidRPr="00286FAB">
        <w:t>distinct</w:t>
      </w:r>
      <w:r w:rsidR="00F73288" w:rsidRPr="00286FAB">
        <w:t xml:space="preserve"> effects </w:t>
      </w:r>
      <w:r w:rsidR="00024A53" w:rsidRPr="00286FAB">
        <w:t xml:space="preserve">of war termination outcomes </w:t>
      </w:r>
      <w:r w:rsidR="00F73288" w:rsidRPr="00286FAB">
        <w:t xml:space="preserve">on war recurrence, it is necessary to disaggregate </w:t>
      </w:r>
      <w:r w:rsidR="00187A2A" w:rsidRPr="00286FAB">
        <w:t>war outcomes</w:t>
      </w:r>
      <w:r w:rsidRPr="00286FAB">
        <w:t xml:space="preserve"> </w:t>
      </w:r>
      <w:r w:rsidR="00F73288" w:rsidRPr="00286FAB">
        <w:t xml:space="preserve">into mutually exclusive categories for each </w:t>
      </w:r>
      <w:r w:rsidRPr="00286FAB">
        <w:t xml:space="preserve">conflict </w:t>
      </w:r>
      <w:r w:rsidR="00F73288" w:rsidRPr="00286FAB">
        <w:t xml:space="preserve">episode, and to theorize </w:t>
      </w:r>
      <w:r w:rsidR="00187A2A" w:rsidRPr="00286FAB">
        <w:t xml:space="preserve">more systematically </w:t>
      </w:r>
      <w:r w:rsidR="00F73288" w:rsidRPr="00286FAB">
        <w:t xml:space="preserve">how the post-war environments </w:t>
      </w:r>
      <w:r w:rsidRPr="00286FAB">
        <w:t>fostered by each outcome generate</w:t>
      </w:r>
      <w:r w:rsidR="00F73288" w:rsidRPr="00286FAB">
        <w:t xml:space="preserve"> </w:t>
      </w:r>
      <w:r w:rsidRPr="00286FAB">
        <w:t>incentives</w:t>
      </w:r>
      <w:r w:rsidR="00F73288" w:rsidRPr="00286FAB">
        <w:t xml:space="preserve"> </w:t>
      </w:r>
      <w:r w:rsidRPr="00286FAB">
        <w:t xml:space="preserve">for </w:t>
      </w:r>
      <w:r w:rsidR="00187A2A" w:rsidRPr="00286FAB">
        <w:t xml:space="preserve">and against </w:t>
      </w:r>
      <w:r w:rsidRPr="00286FAB">
        <w:t>renew</w:t>
      </w:r>
      <w:r w:rsidR="00024A53" w:rsidRPr="00286FAB">
        <w:t>ed fighting</w:t>
      </w:r>
      <w:r w:rsidR="00F73288" w:rsidRPr="00286FAB">
        <w:t xml:space="preserve">.  </w:t>
      </w:r>
    </w:p>
    <w:p w14:paraId="056CCB5F" w14:textId="740DE6AF" w:rsidR="00F73288" w:rsidRPr="00286FAB" w:rsidRDefault="00F73288" w:rsidP="00FE1391">
      <w:pPr>
        <w:spacing w:line="480" w:lineRule="auto"/>
        <w:ind w:firstLine="720"/>
        <w:jc w:val="both"/>
      </w:pPr>
      <w:r w:rsidRPr="00286FAB">
        <w:t xml:space="preserve">In the next section, we theorize why civil wars that end with ceasefires are particularly prone to recurrence </w:t>
      </w:r>
      <w:r w:rsidR="007F30A1" w:rsidRPr="00286FAB">
        <w:t>compared</w:t>
      </w:r>
      <w:r w:rsidRPr="00286FAB">
        <w:t xml:space="preserve"> to other war outcomes.  </w:t>
      </w:r>
    </w:p>
    <w:p w14:paraId="32176446" w14:textId="77777777" w:rsidR="009E566B" w:rsidRPr="00286FAB" w:rsidRDefault="009E566B" w:rsidP="00FE1391">
      <w:pPr>
        <w:spacing w:line="480" w:lineRule="auto"/>
        <w:ind w:firstLine="720"/>
        <w:jc w:val="both"/>
      </w:pPr>
    </w:p>
    <w:p w14:paraId="79F151E9" w14:textId="56EF7272" w:rsidR="00F73288" w:rsidRPr="00286FAB" w:rsidRDefault="00F73288" w:rsidP="00FE1391">
      <w:pPr>
        <w:spacing w:line="480" w:lineRule="auto"/>
        <w:jc w:val="center"/>
        <w:rPr>
          <w:b/>
          <w:bCs/>
        </w:rPr>
      </w:pPr>
      <w:r w:rsidRPr="00286FAB">
        <w:rPr>
          <w:b/>
          <w:bCs/>
        </w:rPr>
        <w:t>Ceasefires and War Recurrence</w:t>
      </w:r>
    </w:p>
    <w:p w14:paraId="20E4BE29" w14:textId="77777777" w:rsidR="00ED73B5" w:rsidRPr="00286FAB" w:rsidRDefault="00ED73B5" w:rsidP="00FE1391">
      <w:pPr>
        <w:spacing w:line="480" w:lineRule="auto"/>
        <w:jc w:val="both"/>
      </w:pPr>
    </w:p>
    <w:p w14:paraId="7FDE8235" w14:textId="094E6219" w:rsidR="008C40C5" w:rsidRPr="00286FAB" w:rsidRDefault="00286FAB" w:rsidP="00FE1391">
      <w:pPr>
        <w:spacing w:line="480" w:lineRule="auto"/>
        <w:ind w:firstLine="720"/>
        <w:jc w:val="both"/>
      </w:pPr>
      <w:ins w:id="49" w:author="Namig Abbasov" w:date="2025-03-25T14:35:00Z" w16du:dateUtc="2025-03-25T21:35:00Z">
        <w:r>
          <w:lastRenderedPageBreak/>
          <w:t xml:space="preserve">Based on previous civil war termination </w:t>
        </w:r>
      </w:ins>
      <w:ins w:id="50" w:author="Namig Abbasov" w:date="2025-03-25T14:36:00Z" w16du:dateUtc="2025-03-25T21:36:00Z">
        <w:r>
          <w:t xml:space="preserve">categorization, </w:t>
        </w:r>
      </w:ins>
      <w:ins w:id="51" w:author="Namig Abbasov" w:date="2025-03-25T14:37:00Z" w16du:dateUtc="2025-03-25T21:37:00Z">
        <w:r>
          <w:t>w</w:t>
        </w:r>
      </w:ins>
      <w:del w:id="52" w:author="Namig Abbasov" w:date="2025-03-25T14:37:00Z" w16du:dateUtc="2025-03-25T21:37:00Z">
        <w:r w:rsidR="00C67E3C" w:rsidRPr="00286FAB" w:rsidDel="00286FAB">
          <w:delText>W</w:delText>
        </w:r>
      </w:del>
      <w:r w:rsidR="001B495B" w:rsidRPr="00286FAB">
        <w:t xml:space="preserve">e </w:t>
      </w:r>
      <w:ins w:id="53" w:author="Namig Abbasov" w:date="2025-03-25T14:35:00Z" w16du:dateUtc="2025-03-25T21:35:00Z">
        <w:r>
          <w:t xml:space="preserve">study </w:t>
        </w:r>
      </w:ins>
      <w:del w:id="54" w:author="Namig Abbasov" w:date="2025-03-25T14:35:00Z" w16du:dateUtc="2025-03-25T21:35:00Z">
        <w:r w:rsidR="00F73288" w:rsidRPr="00286FAB" w:rsidDel="00286FAB">
          <w:delText xml:space="preserve">conceptualize </w:delText>
        </w:r>
      </w:del>
      <w:r w:rsidR="00F73288" w:rsidRPr="00286FAB">
        <w:t>ceasefire</w:t>
      </w:r>
      <w:r w:rsidR="001B495B" w:rsidRPr="00286FAB">
        <w:t>s</w:t>
      </w:r>
      <w:r w:rsidR="00F73288" w:rsidRPr="00286FAB">
        <w:t xml:space="preserve"> as </w:t>
      </w:r>
      <w:r w:rsidR="00C271B3" w:rsidRPr="00286FAB">
        <w:t xml:space="preserve">a </w:t>
      </w:r>
      <w:r w:rsidR="00F73288" w:rsidRPr="00286FAB">
        <w:t xml:space="preserve">civil war </w:t>
      </w:r>
      <w:ins w:id="55" w:author="Namig Abbasov" w:date="2025-03-25T14:33:00Z" w16du:dateUtc="2025-03-25T21:33:00Z">
        <w:r>
          <w:t xml:space="preserve">termination </w:t>
        </w:r>
      </w:ins>
      <w:r w:rsidR="00F73288" w:rsidRPr="00286FAB">
        <w:t>outcome (Kreutz 2010</w:t>
      </w:r>
      <w:del w:id="56" w:author="Namig Abbasov" w:date="2025-03-25T14:33:00Z" w16du:dateUtc="2025-03-25T21:33:00Z">
        <w:r w:rsidR="00531EEC" w:rsidRPr="00286FAB" w:rsidDel="00286FAB">
          <w:delText>; Clayton et al. 2023</w:delText>
        </w:r>
      </w:del>
      <w:r w:rsidR="00244BB8" w:rsidRPr="00286FAB">
        <w:t>)</w:t>
      </w:r>
      <w:r w:rsidR="00F73288" w:rsidRPr="00286FAB">
        <w:t>.</w:t>
      </w:r>
      <w:r w:rsidR="00F73288" w:rsidRPr="00286FAB">
        <w:rPr>
          <w:rStyle w:val="FootnoteReference"/>
        </w:rPr>
        <w:footnoteReference w:id="12"/>
      </w:r>
      <w:r w:rsidR="00F73288" w:rsidRPr="00286FAB">
        <w:t xml:space="preserve"> </w:t>
      </w:r>
      <w:r w:rsidR="00C67E3C" w:rsidRPr="00286FAB">
        <w:t>C</w:t>
      </w:r>
      <w:r w:rsidR="00F73288" w:rsidRPr="00286FAB">
        <w:t xml:space="preserve">ompared to other war termination outcomes, </w:t>
      </w:r>
      <w:r w:rsidR="00C67E3C" w:rsidRPr="00286FAB">
        <w:t xml:space="preserve">we </w:t>
      </w:r>
      <w:del w:id="57" w:author="Namig Abbasov" w:date="2025-03-25T14:37:00Z" w16du:dateUtc="2025-03-25T21:37:00Z">
        <w:r w:rsidR="00531EEC" w:rsidRPr="00286FAB" w:rsidDel="00286FAB">
          <w:delText xml:space="preserve">suggest </w:delText>
        </w:r>
      </w:del>
      <w:ins w:id="58" w:author="Namig Abbasov" w:date="2025-03-25T14:37:00Z" w16du:dateUtc="2025-03-25T21:37:00Z">
        <w:r>
          <w:t xml:space="preserve">demonstrate </w:t>
        </w:r>
      </w:ins>
      <w:r w:rsidR="00C67E3C" w:rsidRPr="00286FAB">
        <w:t xml:space="preserve">that </w:t>
      </w:r>
      <w:r w:rsidR="001B495B" w:rsidRPr="00286FAB">
        <w:t xml:space="preserve">ceasefires </w:t>
      </w:r>
      <w:r w:rsidR="00C67E3C" w:rsidRPr="00286FAB">
        <w:t xml:space="preserve">are distinct in that they </w:t>
      </w:r>
      <w:r w:rsidR="001B495B" w:rsidRPr="00286FAB">
        <w:t xml:space="preserve">leave </w:t>
      </w:r>
      <w:r w:rsidR="00C271B3" w:rsidRPr="00286FAB">
        <w:t xml:space="preserve">most of the </w:t>
      </w:r>
      <w:r w:rsidR="00F73288" w:rsidRPr="00286FAB">
        <w:t>“fundamental political, economic, and social issues” unaddressed (</w:t>
      </w:r>
      <w:proofErr w:type="spellStart"/>
      <w:r w:rsidR="00F73288" w:rsidRPr="00286FAB">
        <w:t>Mahieu</w:t>
      </w:r>
      <w:proofErr w:type="spellEnd"/>
      <w:r w:rsidR="00F73288" w:rsidRPr="00286FAB">
        <w:t xml:space="preserve"> 2007, 212).</w:t>
      </w:r>
      <w:r w:rsidR="00187A2A" w:rsidRPr="00286FAB">
        <w:t xml:space="preserve"> </w:t>
      </w:r>
      <w:r w:rsidR="00F73288" w:rsidRPr="00286FAB">
        <w:t xml:space="preserve">While ceasefires </w:t>
      </w:r>
      <w:r w:rsidR="00531EEC" w:rsidRPr="00286FAB">
        <w:t xml:space="preserve">can </w:t>
      </w:r>
      <w:r w:rsidR="00F73288" w:rsidRPr="00286FAB">
        <w:t xml:space="preserve">save lives in the short run and provide temporary relief from the humanitarian crisis, </w:t>
      </w:r>
      <w:r w:rsidR="00E36BBD" w:rsidRPr="00286FAB">
        <w:t xml:space="preserve">we hypothesize that </w:t>
      </w:r>
      <w:r w:rsidR="00F73288" w:rsidRPr="00286FAB">
        <w:t>they</w:t>
      </w:r>
      <w:r w:rsidR="009033FB" w:rsidRPr="00286FAB">
        <w:t xml:space="preserve"> tend to </w:t>
      </w:r>
      <w:r w:rsidR="00531EEC" w:rsidRPr="00286FAB">
        <w:t xml:space="preserve">make the conflict </w:t>
      </w:r>
      <w:r w:rsidR="00187A2A" w:rsidRPr="00286FAB">
        <w:t>m</w:t>
      </w:r>
      <w:r w:rsidR="00531EEC" w:rsidRPr="00286FAB">
        <w:t xml:space="preserve">ore likely to recur, thereby </w:t>
      </w:r>
      <w:r w:rsidR="00F73288" w:rsidRPr="00286FAB">
        <w:t>prolong</w:t>
      </w:r>
      <w:r w:rsidR="00531EEC" w:rsidRPr="00286FAB">
        <w:t>ing it and</w:t>
      </w:r>
      <w:r w:rsidR="00F73288" w:rsidRPr="00286FAB">
        <w:t xml:space="preserve"> resulting in more casualties and destruction</w:t>
      </w:r>
      <w:r w:rsidR="009033FB" w:rsidRPr="00286FAB">
        <w:t xml:space="preserve"> </w:t>
      </w:r>
      <w:r w:rsidR="00F73288" w:rsidRPr="00286FAB">
        <w:t>(</w:t>
      </w:r>
      <w:proofErr w:type="spellStart"/>
      <w:r w:rsidR="00F73288" w:rsidRPr="00286FAB">
        <w:t>Mahiou</w:t>
      </w:r>
      <w:proofErr w:type="spellEnd"/>
      <w:r w:rsidR="00F73288" w:rsidRPr="00286FAB">
        <w:t xml:space="preserve"> 2007, 210). </w:t>
      </w:r>
      <w:r w:rsidR="00E36BBD" w:rsidRPr="00286FAB">
        <w:t>Ceasefires prioritize t</w:t>
      </w:r>
      <w:r w:rsidR="009033FB" w:rsidRPr="00286FAB">
        <w:t xml:space="preserve">he immediate </w:t>
      </w:r>
      <w:r w:rsidR="006868DB" w:rsidRPr="00286FAB">
        <w:t>end</w:t>
      </w:r>
      <w:r w:rsidR="00654725" w:rsidRPr="00286FAB">
        <w:t xml:space="preserve"> </w:t>
      </w:r>
      <w:r w:rsidR="009033FB" w:rsidRPr="00286FAB">
        <w:t xml:space="preserve">of </w:t>
      </w:r>
      <w:r w:rsidR="00E36BBD" w:rsidRPr="00286FAB">
        <w:t xml:space="preserve">hostilities </w:t>
      </w:r>
      <w:r w:rsidR="00531EEC" w:rsidRPr="00286FAB">
        <w:t>over</w:t>
      </w:r>
      <w:r w:rsidR="00E36BBD" w:rsidRPr="00286FAB">
        <w:t xml:space="preserve"> addressing actual military realities on the groups. </w:t>
      </w:r>
      <w:r w:rsidR="00654725" w:rsidRPr="00286FAB">
        <w:t xml:space="preserve">As a result, </w:t>
      </w:r>
      <w:r w:rsidR="00531EEC" w:rsidRPr="00286FAB">
        <w:t xml:space="preserve">we conjecture that </w:t>
      </w:r>
      <w:r w:rsidR="00654725" w:rsidRPr="00286FAB">
        <w:t>they</w:t>
      </w:r>
      <w:r w:rsidR="00BD1AC2" w:rsidRPr="00286FAB">
        <w:t xml:space="preserve"> </w:t>
      </w:r>
      <w:r w:rsidR="008F6728" w:rsidRPr="00286FAB">
        <w:t>tend to fail</w:t>
      </w:r>
      <w:r w:rsidR="00531EEC" w:rsidRPr="00286FAB">
        <w:t xml:space="preserve">, especially if they come about </w:t>
      </w:r>
      <w:proofErr w:type="gramStart"/>
      <w:r w:rsidR="00531EEC" w:rsidRPr="00286FAB">
        <w:t>as a result of</w:t>
      </w:r>
      <w:proofErr w:type="gramEnd"/>
      <w:r w:rsidR="00531EEC" w:rsidRPr="00286FAB">
        <w:t xml:space="preserve"> third-party pressure</w:t>
      </w:r>
      <w:r w:rsidR="008F6728" w:rsidRPr="00286FAB">
        <w:t xml:space="preserve"> (Werner and Yuen 2005).</w:t>
      </w:r>
      <w:r w:rsidR="009033FB" w:rsidRPr="00286FAB">
        <w:rPr>
          <w:rStyle w:val="FootnoteReference"/>
        </w:rPr>
        <w:footnoteReference w:id="13"/>
      </w:r>
      <w:r w:rsidR="008F6728" w:rsidRPr="00286FAB">
        <w:t xml:space="preserve"> </w:t>
      </w:r>
    </w:p>
    <w:p w14:paraId="405ED0A7" w14:textId="09BDB4D8" w:rsidR="00397BB8" w:rsidRPr="00286FAB" w:rsidRDefault="00654725" w:rsidP="00FE1391">
      <w:pPr>
        <w:spacing w:line="480" w:lineRule="auto"/>
        <w:ind w:firstLine="720"/>
        <w:jc w:val="both"/>
      </w:pPr>
      <w:r w:rsidRPr="00286FAB">
        <w:t>Since</w:t>
      </w:r>
      <w:r w:rsidR="00F73288" w:rsidRPr="00286FAB">
        <w:t xml:space="preserve"> ceasefires </w:t>
      </w:r>
      <w:r w:rsidRPr="00286FAB">
        <w:t xml:space="preserve">also </w:t>
      </w:r>
      <w:r w:rsidR="00F73288" w:rsidRPr="00286FAB">
        <w:t xml:space="preserve">provide relief from the exhaustion and pain caused by war, the </w:t>
      </w:r>
      <w:r w:rsidR="00C35738" w:rsidRPr="00286FAB">
        <w:t xml:space="preserve">opposing </w:t>
      </w:r>
      <w:r w:rsidR="00F73288" w:rsidRPr="00286FAB">
        <w:t xml:space="preserve">sides lose </w:t>
      </w:r>
      <w:r w:rsidR="00C35738" w:rsidRPr="00286FAB">
        <w:t xml:space="preserve">some </w:t>
      </w:r>
      <w:r w:rsidR="00F73288" w:rsidRPr="00286FAB">
        <w:t xml:space="preserve">motivation to make necessary concessions </w:t>
      </w:r>
      <w:r w:rsidR="00BD1AC2" w:rsidRPr="00286FAB">
        <w:t xml:space="preserve">towards a peaceful </w:t>
      </w:r>
      <w:r w:rsidRPr="00286FAB">
        <w:t xml:space="preserve">resolution </w:t>
      </w:r>
      <w:r w:rsidR="00F73288" w:rsidRPr="00286FAB">
        <w:t>(</w:t>
      </w:r>
      <w:proofErr w:type="spellStart"/>
      <w:r w:rsidR="00F73288" w:rsidRPr="00286FAB">
        <w:t>Touval</w:t>
      </w:r>
      <w:proofErr w:type="spellEnd"/>
      <w:r w:rsidR="00F73288" w:rsidRPr="00286FAB">
        <w:t xml:space="preserve"> 1995, 334; </w:t>
      </w:r>
      <w:proofErr w:type="spellStart"/>
      <w:r w:rsidR="00F73288" w:rsidRPr="00286FAB">
        <w:t>Luttwak</w:t>
      </w:r>
      <w:proofErr w:type="spellEnd"/>
      <w:r w:rsidR="00F73288" w:rsidRPr="00286FAB">
        <w:t xml:space="preserve"> 2004, 265–267; Sisk 2002). </w:t>
      </w:r>
      <w:r w:rsidR="00C35738" w:rsidRPr="00286FAB">
        <w:t>By</w:t>
      </w:r>
      <w:r w:rsidR="00F73288" w:rsidRPr="00286FAB">
        <w:t xml:space="preserve"> remov</w:t>
      </w:r>
      <w:r w:rsidR="00C35738" w:rsidRPr="00286FAB">
        <w:t>ing</w:t>
      </w:r>
      <w:r w:rsidR="00F73288" w:rsidRPr="00286FAB">
        <w:t xml:space="preserve"> the immediate threats of defeat and loss, the urgency to negotiate peace diminishes (</w:t>
      </w:r>
      <w:proofErr w:type="spellStart"/>
      <w:r w:rsidR="00F73288" w:rsidRPr="00286FAB">
        <w:t>Mahieu</w:t>
      </w:r>
      <w:proofErr w:type="spellEnd"/>
      <w:r w:rsidR="00F73288" w:rsidRPr="00286FAB">
        <w:t xml:space="preserve"> 2007). </w:t>
      </w:r>
      <w:r w:rsidR="00C35738" w:rsidRPr="00286FAB">
        <w:t>N</w:t>
      </w:r>
      <w:r w:rsidR="00F73288" w:rsidRPr="00286FAB">
        <w:t xml:space="preserve">ot only </w:t>
      </w:r>
      <w:r w:rsidR="00121FF8" w:rsidRPr="00286FAB">
        <w:t xml:space="preserve">can </w:t>
      </w:r>
      <w:r w:rsidR="00C35738" w:rsidRPr="00286FAB">
        <w:t xml:space="preserve">ceasefires potentially </w:t>
      </w:r>
      <w:r w:rsidR="00F73288" w:rsidRPr="00286FAB">
        <w:t xml:space="preserve">discourage </w:t>
      </w:r>
      <w:r w:rsidR="00D20E06" w:rsidRPr="00286FAB">
        <w:t>concessions,</w:t>
      </w:r>
      <w:r w:rsidR="00F73288" w:rsidRPr="00286FAB">
        <w:t xml:space="preserve"> but </w:t>
      </w:r>
      <w:r w:rsidR="00C35738" w:rsidRPr="00286FAB">
        <w:t xml:space="preserve">they </w:t>
      </w:r>
      <w:r w:rsidR="00F73288" w:rsidRPr="00286FAB">
        <w:t xml:space="preserve">may also foster “cheating and muscle-flexing on both sides” (Crocker 2004, 158). This </w:t>
      </w:r>
      <w:r w:rsidR="00121FF8" w:rsidRPr="00286FAB">
        <w:t xml:space="preserve">tends to </w:t>
      </w:r>
      <w:r w:rsidR="00C35738" w:rsidRPr="00286FAB">
        <w:t xml:space="preserve">generate further </w:t>
      </w:r>
      <w:r w:rsidR="00F73288" w:rsidRPr="00286FAB">
        <w:t>mistrust</w:t>
      </w:r>
      <w:r w:rsidR="00C35738" w:rsidRPr="00286FAB">
        <w:t>, which</w:t>
      </w:r>
      <w:r w:rsidR="00F73288" w:rsidRPr="00286FAB">
        <w:t xml:space="preserve"> makes finding a mutually beneficial resolution more challenging (</w:t>
      </w:r>
      <w:proofErr w:type="spellStart"/>
      <w:r w:rsidR="00F73288" w:rsidRPr="00286FAB">
        <w:t>Akebo</w:t>
      </w:r>
      <w:proofErr w:type="spellEnd"/>
      <w:r w:rsidR="00F73288" w:rsidRPr="00286FAB">
        <w:t xml:space="preserve"> 2016).</w:t>
      </w:r>
      <w:r w:rsidR="00D95A43" w:rsidRPr="00286FAB">
        <w:t xml:space="preserve"> </w:t>
      </w:r>
      <w:r w:rsidR="000A2CC7" w:rsidRPr="00286FAB">
        <w:t>Ceasefires can provide spoilers with time to consolidate their power, reorganize, or regroup their forces without the immediate threat of military action</w:t>
      </w:r>
      <w:r w:rsidR="00E36BBD" w:rsidRPr="00286FAB">
        <w:t xml:space="preserve"> (Stedman 1997)</w:t>
      </w:r>
      <w:r w:rsidR="000A2CC7" w:rsidRPr="00286FAB">
        <w:t xml:space="preserve">. This period can be used to strengthen their bargaining position in future negotiations </w:t>
      </w:r>
      <w:r w:rsidR="008C40C5" w:rsidRPr="00286FAB">
        <w:lastRenderedPageBreak/>
        <w:t xml:space="preserve">and </w:t>
      </w:r>
      <w:r w:rsidR="000A2CC7" w:rsidRPr="00286FAB">
        <w:t xml:space="preserve">to solidify </w:t>
      </w:r>
      <w:r w:rsidR="00E36BBD" w:rsidRPr="00286FAB">
        <w:t xml:space="preserve">territorial </w:t>
      </w:r>
      <w:r w:rsidR="000A2CC7" w:rsidRPr="00286FAB">
        <w:t>control</w:t>
      </w:r>
      <w:r w:rsidR="00E36BBD" w:rsidRPr="00286FAB">
        <w:t>,</w:t>
      </w:r>
      <w:r w:rsidR="000A2CC7" w:rsidRPr="00286FAB">
        <w:t xml:space="preserve"> </w:t>
      </w:r>
      <w:r w:rsidR="00F73288" w:rsidRPr="00286FAB">
        <w:t>empower</w:t>
      </w:r>
      <w:r w:rsidR="008C40C5" w:rsidRPr="00286FAB">
        <w:t>ing</w:t>
      </w:r>
      <w:r w:rsidR="00F73288" w:rsidRPr="00286FAB">
        <w:t xml:space="preserve"> factions that oppose a </w:t>
      </w:r>
      <w:r w:rsidR="002905BB" w:rsidRPr="00286FAB">
        <w:t xml:space="preserve">peace </w:t>
      </w:r>
      <w:r w:rsidR="00F73288" w:rsidRPr="00286FAB">
        <w:t xml:space="preserve">settlement. </w:t>
      </w:r>
      <w:r w:rsidR="00121FF8" w:rsidRPr="00286FAB">
        <w:t>Clapham (1998, 205), for example, demonstrate</w:t>
      </w:r>
      <w:r w:rsidR="00D20E06" w:rsidRPr="00286FAB">
        <w:t>d</w:t>
      </w:r>
      <w:r w:rsidR="00121FF8" w:rsidRPr="00286FAB">
        <w:t xml:space="preserve"> that the loss of territorial control by the Rwandan Patriotic Front (RPF) during the ceasefire allowed extremist factions linked to the regime to organize and prepare for the genocides while the Arusha negotiations were underway. </w:t>
      </w:r>
      <w:r w:rsidR="00C35738" w:rsidRPr="00286FAB">
        <w:t xml:space="preserve"> </w:t>
      </w:r>
    </w:p>
    <w:p w14:paraId="547D588A" w14:textId="7301F4BA" w:rsidR="00F73288" w:rsidRPr="00286FAB" w:rsidRDefault="00C35738" w:rsidP="00FE1391">
      <w:pPr>
        <w:spacing w:line="480" w:lineRule="auto"/>
        <w:ind w:firstLine="720"/>
        <w:jc w:val="both"/>
      </w:pPr>
      <w:r w:rsidRPr="00286FAB">
        <w:t>L</w:t>
      </w:r>
      <w:r w:rsidR="00F73288" w:rsidRPr="00286FAB">
        <w:t>ack</w:t>
      </w:r>
      <w:r w:rsidRPr="00286FAB">
        <w:t>ing</w:t>
      </w:r>
      <w:r w:rsidR="00F73288" w:rsidRPr="00286FAB">
        <w:t xml:space="preserve"> </w:t>
      </w:r>
      <w:r w:rsidRPr="00286FAB">
        <w:t>a</w:t>
      </w:r>
      <w:r w:rsidR="008C40C5" w:rsidRPr="00286FAB">
        <w:t>ny</w:t>
      </w:r>
      <w:r w:rsidRPr="00286FAB">
        <w:t xml:space="preserve"> </w:t>
      </w:r>
      <w:r w:rsidR="00F73288" w:rsidRPr="00286FAB">
        <w:t xml:space="preserve">political </w:t>
      </w:r>
      <w:r w:rsidR="00E36BBD" w:rsidRPr="00286FAB">
        <w:t>arrangement</w:t>
      </w:r>
      <w:r w:rsidR="00F73288" w:rsidRPr="00286FAB">
        <w:t xml:space="preserve">, </w:t>
      </w:r>
      <w:r w:rsidRPr="00286FAB">
        <w:t xml:space="preserve">ceasefires </w:t>
      </w:r>
      <w:r w:rsidR="00F73288" w:rsidRPr="00286FAB">
        <w:t xml:space="preserve">are inherently fragile and prone to collapse. </w:t>
      </w:r>
      <w:r w:rsidR="00D20E06" w:rsidRPr="00286FAB">
        <w:t xml:space="preserve">Although ceasefire agreements can halt the immediate violence, they typically do not address the underlying issues (Clayton et al. 2019; </w:t>
      </w:r>
      <w:proofErr w:type="spellStart"/>
      <w:r w:rsidR="00D20E06" w:rsidRPr="00286FAB">
        <w:t>Akebo</w:t>
      </w:r>
      <w:proofErr w:type="spellEnd"/>
      <w:r w:rsidR="00D20E06" w:rsidRPr="00286FAB">
        <w:t xml:space="preserve"> 2016, 5), which means peace remains elusive. </w:t>
      </w:r>
      <w:r w:rsidR="00F73288" w:rsidRPr="00286FAB">
        <w:t>Given that both parties aim to negotiate from a position of strength, any truce</w:t>
      </w:r>
      <w:r w:rsidR="00755301" w:rsidRPr="00286FAB">
        <w:t xml:space="preserve"> </w:t>
      </w:r>
      <w:r w:rsidR="00F73288" w:rsidRPr="00286FAB">
        <w:t>is likely to be temporary</w:t>
      </w:r>
      <w:r w:rsidR="00755301" w:rsidRPr="00286FAB">
        <w:t>, leading to rearmament</w:t>
      </w:r>
      <w:r w:rsidR="00F73288" w:rsidRPr="00286FAB">
        <w:t xml:space="preserve"> </w:t>
      </w:r>
      <w:r w:rsidR="00755301" w:rsidRPr="00286FAB">
        <w:t>on both sides</w:t>
      </w:r>
      <w:r w:rsidR="00121FF8" w:rsidRPr="00286FAB">
        <w:t>,</w:t>
      </w:r>
      <w:r w:rsidR="00F73288" w:rsidRPr="00286FAB">
        <w:t xml:space="preserve"> </w:t>
      </w:r>
      <w:r w:rsidR="00755301" w:rsidRPr="00286FAB">
        <w:t>followed</w:t>
      </w:r>
      <w:r w:rsidR="00F73288" w:rsidRPr="00286FAB">
        <w:t xml:space="preserve"> by a demonstration of force. </w:t>
      </w:r>
      <w:r w:rsidR="008C40C5" w:rsidRPr="00286FAB">
        <w:t>When they fail, renewed fighting can yield higher causalities than would have occurred if the conflict had been allowed to continue until a definitive settlement was reached (</w:t>
      </w:r>
      <w:proofErr w:type="spellStart"/>
      <w:r w:rsidR="008C40C5" w:rsidRPr="00286FAB">
        <w:t>Touval</w:t>
      </w:r>
      <w:proofErr w:type="spellEnd"/>
      <w:r w:rsidR="008C40C5" w:rsidRPr="00286FAB">
        <w:t xml:space="preserve"> 1995, 335). </w:t>
      </w:r>
      <w:r w:rsidR="00755301" w:rsidRPr="00286FAB">
        <w:t>P</w:t>
      </w:r>
      <w:r w:rsidR="00F73288" w:rsidRPr="00286FAB">
        <w:t>aradoxically</w:t>
      </w:r>
      <w:r w:rsidR="00755301" w:rsidRPr="00286FAB">
        <w:t>, ceasefires may</w:t>
      </w:r>
      <w:r w:rsidR="00F73288" w:rsidRPr="00286FAB">
        <w:t xml:space="preserve"> </w:t>
      </w:r>
      <w:r w:rsidR="00755301" w:rsidRPr="00286FAB">
        <w:t xml:space="preserve">cause more human suffering by </w:t>
      </w:r>
      <w:r w:rsidR="00121FF8" w:rsidRPr="00286FAB">
        <w:t>protracting</w:t>
      </w:r>
      <w:r w:rsidR="00F73288" w:rsidRPr="00286FAB">
        <w:t xml:space="preserve"> conflicts and render</w:t>
      </w:r>
      <w:r w:rsidR="00755301" w:rsidRPr="00286FAB">
        <w:t>ing</w:t>
      </w:r>
      <w:r w:rsidR="00F73288" w:rsidRPr="00286FAB">
        <w:t xml:space="preserve"> them chronic (</w:t>
      </w:r>
      <w:proofErr w:type="spellStart"/>
      <w:r w:rsidR="00F73288" w:rsidRPr="00286FAB">
        <w:t>Mahieu</w:t>
      </w:r>
      <w:proofErr w:type="spellEnd"/>
      <w:r w:rsidR="00F73288" w:rsidRPr="00286FAB">
        <w:t xml:space="preserve"> 2007, 211).</w:t>
      </w:r>
    </w:p>
    <w:p w14:paraId="67BA93C0" w14:textId="0DDD2B0E" w:rsidR="00F73288" w:rsidRPr="00286FAB" w:rsidRDefault="00857AB0" w:rsidP="00FE1391">
      <w:pPr>
        <w:spacing w:line="480" w:lineRule="auto"/>
        <w:ind w:firstLine="720"/>
        <w:jc w:val="both"/>
      </w:pPr>
      <w:r w:rsidRPr="00286FAB">
        <w:t>We</w:t>
      </w:r>
      <w:r w:rsidR="00F73288" w:rsidRPr="00286FAB">
        <w:t xml:space="preserve"> identify three </w:t>
      </w:r>
      <w:r w:rsidR="00F16AD8" w:rsidRPr="00286FAB">
        <w:t xml:space="preserve">specific </w:t>
      </w:r>
      <w:r w:rsidR="00F73288" w:rsidRPr="00286FAB">
        <w:t xml:space="preserve">mechanisms through which ceasefires make the resumption of </w:t>
      </w:r>
      <w:r w:rsidR="008C40C5" w:rsidRPr="00286FAB">
        <w:t xml:space="preserve">intense </w:t>
      </w:r>
      <w:r w:rsidR="00F73288" w:rsidRPr="00286FAB">
        <w:t>fighting more likely in the post-war environment relative to other civil war outcomes: 1) rearmament and reorganization, 2) alliance</w:t>
      </w:r>
      <w:r w:rsidR="003D47B1" w:rsidRPr="00286FAB">
        <w:t xml:space="preserve"> </w:t>
      </w:r>
      <w:r w:rsidR="00F73288" w:rsidRPr="00286FAB">
        <w:t xml:space="preserve">formation and 3) </w:t>
      </w:r>
      <w:r w:rsidR="003D47B1" w:rsidRPr="00286FAB">
        <w:t>nation-</w:t>
      </w:r>
      <w:r w:rsidR="00F73288" w:rsidRPr="00286FAB">
        <w:t>state</w:t>
      </w:r>
      <w:r w:rsidR="003D47B1" w:rsidRPr="00286FAB">
        <w:t xml:space="preserve"> </w:t>
      </w:r>
      <w:r w:rsidR="00F73288" w:rsidRPr="00286FAB">
        <w:t>building. Rather than encouraging long-term reconstruction, reconciliation and development, ceasefires incentiv</w:t>
      </w:r>
      <w:r w:rsidR="00755301" w:rsidRPr="00286FAB">
        <w:t>iz</w:t>
      </w:r>
      <w:r w:rsidR="00F73288" w:rsidRPr="00286FAB">
        <w:t xml:space="preserve">es </w:t>
      </w:r>
      <w:r w:rsidR="00755301" w:rsidRPr="00286FAB">
        <w:t xml:space="preserve">both </w:t>
      </w:r>
      <w:r w:rsidR="00F73288" w:rsidRPr="00286FAB">
        <w:t xml:space="preserve">sides to pursue </w:t>
      </w:r>
      <w:r w:rsidR="003D47B1" w:rsidRPr="00286FAB">
        <w:t xml:space="preserve">strategies </w:t>
      </w:r>
      <w:r w:rsidR="00F73288" w:rsidRPr="00286FAB">
        <w:t xml:space="preserve">during the ceasefire to increase their chances of winning the conflict. </w:t>
      </w:r>
      <w:r w:rsidR="00755301" w:rsidRPr="00286FAB">
        <w:t>We discuss these mechanisms</w:t>
      </w:r>
      <w:r w:rsidR="00686E8D" w:rsidRPr="00286FAB">
        <w:t xml:space="preserve"> in turn</w:t>
      </w:r>
      <w:r w:rsidR="00755301" w:rsidRPr="00286FAB">
        <w:t xml:space="preserve">. </w:t>
      </w:r>
    </w:p>
    <w:p w14:paraId="660B68FB" w14:textId="77777777" w:rsidR="00272950" w:rsidRPr="00286FAB" w:rsidRDefault="00272950" w:rsidP="00FE1391">
      <w:pPr>
        <w:spacing w:line="480" w:lineRule="auto"/>
        <w:jc w:val="both"/>
        <w:rPr>
          <w:b/>
          <w:bCs/>
          <w:i/>
          <w:iCs/>
        </w:rPr>
      </w:pPr>
    </w:p>
    <w:p w14:paraId="3FD72F68" w14:textId="7EBA5BEE" w:rsidR="00272950" w:rsidRPr="00286FAB" w:rsidRDefault="00F73288" w:rsidP="00FE1391">
      <w:pPr>
        <w:spacing w:line="480" w:lineRule="auto"/>
        <w:jc w:val="both"/>
        <w:rPr>
          <w:b/>
          <w:bCs/>
          <w:i/>
          <w:iCs/>
        </w:rPr>
      </w:pPr>
      <w:r w:rsidRPr="00286FAB">
        <w:rPr>
          <w:b/>
          <w:bCs/>
          <w:i/>
          <w:iCs/>
        </w:rPr>
        <w:t>Rearmament and Reorganization</w:t>
      </w:r>
    </w:p>
    <w:p w14:paraId="1DB9F912" w14:textId="30237675" w:rsidR="00F73288" w:rsidRPr="00286FAB" w:rsidRDefault="00F73288" w:rsidP="00FE1391">
      <w:pPr>
        <w:spacing w:line="480" w:lineRule="auto"/>
        <w:ind w:firstLine="720"/>
        <w:jc w:val="both"/>
      </w:pPr>
      <w:r w:rsidRPr="00286FAB">
        <w:lastRenderedPageBreak/>
        <w:t>Relative to other outcomes, ceasefire</w:t>
      </w:r>
      <w:r w:rsidR="00755301" w:rsidRPr="00286FAB">
        <w:t>s</w:t>
      </w:r>
      <w:r w:rsidRPr="00286FAB">
        <w:t xml:space="preserve"> provide the </w:t>
      </w:r>
      <w:r w:rsidR="00755301" w:rsidRPr="00286FAB">
        <w:t xml:space="preserve">warring </w:t>
      </w:r>
      <w:r w:rsidRPr="00286FAB">
        <w:t xml:space="preserve">sides with stronger incentives </w:t>
      </w:r>
      <w:r w:rsidR="003D47B1" w:rsidRPr="00286FAB">
        <w:t xml:space="preserve">and </w:t>
      </w:r>
      <w:r w:rsidRPr="00286FAB">
        <w:t>opportunities to “recover, regroup, rebuild, and rearm” (</w:t>
      </w:r>
      <w:proofErr w:type="spellStart"/>
      <w:r w:rsidRPr="00286FAB">
        <w:t>Mahieu</w:t>
      </w:r>
      <w:proofErr w:type="spellEnd"/>
      <w:r w:rsidRPr="00286FAB">
        <w:t xml:space="preserve"> 2007, 2010), which </w:t>
      </w:r>
      <w:r w:rsidR="00F16AD8" w:rsidRPr="00286FAB">
        <w:t xml:space="preserve">tends to </w:t>
      </w:r>
      <w:r w:rsidRPr="00286FAB">
        <w:t xml:space="preserve">increase the intensity and </w:t>
      </w:r>
      <w:r w:rsidR="00F16AD8" w:rsidRPr="00286FAB">
        <w:t xml:space="preserve">to </w:t>
      </w:r>
      <w:r w:rsidRPr="00286FAB">
        <w:t>prolong the duration of the conflict (</w:t>
      </w:r>
      <w:proofErr w:type="spellStart"/>
      <w:r w:rsidRPr="00286FAB">
        <w:t>Luttwak</w:t>
      </w:r>
      <w:proofErr w:type="spellEnd"/>
      <w:r w:rsidRPr="00286FAB">
        <w:t xml:space="preserve"> 2004, 267; </w:t>
      </w:r>
      <w:proofErr w:type="spellStart"/>
      <w:r w:rsidRPr="00286FAB">
        <w:t>Zartman</w:t>
      </w:r>
      <w:proofErr w:type="spellEnd"/>
      <w:r w:rsidRPr="00286FAB">
        <w:t xml:space="preserve"> 1995, 337; Clark 1995, 61; Crocker 2004, 158). The inherent uncertainties and unresolved issues, such as territorial disputes, political power struggles, and ethnic tensions, remain active under the surface during ceasefires. </w:t>
      </w:r>
      <w:r w:rsidR="00755301" w:rsidRPr="00286FAB">
        <w:t>A</w:t>
      </w:r>
      <w:r w:rsidRPr="00286FAB">
        <w:t xml:space="preserve">s a means of safeguarding themselves against potential attacks from </w:t>
      </w:r>
      <w:r w:rsidR="00755301" w:rsidRPr="00286FAB">
        <w:t xml:space="preserve">the </w:t>
      </w:r>
      <w:r w:rsidRPr="00286FAB">
        <w:t>opposi</w:t>
      </w:r>
      <w:r w:rsidR="00755301" w:rsidRPr="00286FAB">
        <w:t>ng</w:t>
      </w:r>
      <w:r w:rsidRPr="00286FAB">
        <w:t xml:space="preserve"> side and </w:t>
      </w:r>
      <w:r w:rsidR="00755301" w:rsidRPr="00286FAB">
        <w:t xml:space="preserve">to </w:t>
      </w:r>
      <w:r w:rsidRPr="00286FAB">
        <w:t xml:space="preserve">prepare for the possibility of </w:t>
      </w:r>
      <w:r w:rsidR="00463F33" w:rsidRPr="00286FAB">
        <w:t xml:space="preserve">renewed </w:t>
      </w:r>
      <w:r w:rsidRPr="00286FAB">
        <w:t>conflict</w:t>
      </w:r>
      <w:r w:rsidR="00755301" w:rsidRPr="00286FAB">
        <w:t xml:space="preserve">, both sides tend to use these periods to enhance their military capabilities </w:t>
      </w:r>
      <w:r w:rsidR="001371DC" w:rsidRPr="00286FAB">
        <w:t xml:space="preserve">by </w:t>
      </w:r>
      <w:r w:rsidRPr="00286FAB">
        <w:t>acquiring new weapons and upgrading military technologies</w:t>
      </w:r>
      <w:r w:rsidR="001371DC" w:rsidRPr="00286FAB">
        <w:t xml:space="preserve"> (</w:t>
      </w:r>
      <w:proofErr w:type="spellStart"/>
      <w:r w:rsidR="001371DC" w:rsidRPr="00286FAB">
        <w:t>Akebo</w:t>
      </w:r>
      <w:proofErr w:type="spellEnd"/>
      <w:r w:rsidR="001371DC" w:rsidRPr="00286FAB">
        <w:t xml:space="preserve"> 2016)</w:t>
      </w:r>
      <w:r w:rsidRPr="00286FAB">
        <w:t xml:space="preserve">. Previous research demonstrates that rearmament </w:t>
      </w:r>
      <w:r w:rsidR="001371DC" w:rsidRPr="00286FAB">
        <w:t xml:space="preserve">– especially with new </w:t>
      </w:r>
      <w:r w:rsidRPr="00286FAB">
        <w:t xml:space="preserve">military technologies </w:t>
      </w:r>
      <w:r w:rsidR="001371DC" w:rsidRPr="00286FAB">
        <w:t xml:space="preserve">– can </w:t>
      </w:r>
      <w:r w:rsidRPr="00286FAB">
        <w:t xml:space="preserve">change the military balance, </w:t>
      </w:r>
      <w:r w:rsidR="00463F33" w:rsidRPr="00286FAB">
        <w:t xml:space="preserve">which </w:t>
      </w:r>
      <w:r w:rsidRPr="00286FAB">
        <w:t>increas</w:t>
      </w:r>
      <w:r w:rsidR="001371DC" w:rsidRPr="00286FAB">
        <w:t>e</w:t>
      </w:r>
      <w:r w:rsidR="004D1FED" w:rsidRPr="00286FAB">
        <w:t>s</w:t>
      </w:r>
      <w:r w:rsidRPr="00286FAB">
        <w:t xml:space="preserve"> the likelihood of war </w:t>
      </w:r>
      <w:r w:rsidR="001371DC" w:rsidRPr="00286FAB">
        <w:t>recurr</w:t>
      </w:r>
      <w:r w:rsidR="00463F33" w:rsidRPr="00286FAB">
        <w:t>ing</w:t>
      </w:r>
      <w:r w:rsidR="001371DC" w:rsidRPr="00286FAB">
        <w:t xml:space="preserve"> </w:t>
      </w:r>
      <w:r w:rsidRPr="00286FAB">
        <w:t xml:space="preserve">(Glaser and Kaufmann 1998). </w:t>
      </w:r>
      <w:r w:rsidR="001371DC" w:rsidRPr="00286FAB">
        <w:t>B</w:t>
      </w:r>
      <w:r w:rsidRPr="00286FAB">
        <w:t>oth the Assad regime and opposition groups in Syria</w:t>
      </w:r>
      <w:r w:rsidR="001371DC" w:rsidRPr="00286FAB">
        <w:t>, for example,</w:t>
      </w:r>
      <w:r w:rsidRPr="00286FAB">
        <w:t xml:space="preserve"> used the UN-brokered ceasefire to secure additional armaments and </w:t>
      </w:r>
      <w:r w:rsidR="001371DC" w:rsidRPr="00286FAB">
        <w:t xml:space="preserve">to </w:t>
      </w:r>
      <w:r w:rsidRPr="00286FAB">
        <w:t>restructure their forces</w:t>
      </w:r>
      <w:r w:rsidR="001371DC" w:rsidRPr="00286FAB">
        <w:t xml:space="preserve">, which then </w:t>
      </w:r>
      <w:r w:rsidRPr="00286FAB">
        <w:t xml:space="preserve">escalated into a renewal of </w:t>
      </w:r>
      <w:r w:rsidR="00463F33" w:rsidRPr="00286FAB">
        <w:t xml:space="preserve">more intense </w:t>
      </w:r>
      <w:r w:rsidRPr="00286FAB">
        <w:t>hostilities (</w:t>
      </w:r>
      <w:r w:rsidR="00433606" w:rsidRPr="00286FAB">
        <w:t>Yuen 2020, 299</w:t>
      </w:r>
      <w:r w:rsidRPr="00286FAB">
        <w:t>).</w:t>
      </w:r>
      <w:r w:rsidR="00463F33" w:rsidRPr="00286FAB">
        <w:rPr>
          <w:rStyle w:val="FootnoteReference"/>
        </w:rPr>
        <w:footnoteReference w:id="14"/>
      </w:r>
      <w:r w:rsidRPr="00286FAB">
        <w:t xml:space="preserve">  </w:t>
      </w:r>
    </w:p>
    <w:p w14:paraId="2E13508C" w14:textId="6E1D2913" w:rsidR="00F73288" w:rsidRPr="00286FAB" w:rsidRDefault="001371DC" w:rsidP="00FE1391">
      <w:pPr>
        <w:spacing w:line="480" w:lineRule="auto"/>
        <w:ind w:firstLine="720"/>
        <w:jc w:val="both"/>
      </w:pPr>
      <w:r w:rsidRPr="00286FAB">
        <w:t>Compared to other war outcomes</w:t>
      </w:r>
      <w:r w:rsidR="004E048B" w:rsidRPr="00286FAB">
        <w:t>, ceasefires provide</w:t>
      </w:r>
      <w:r w:rsidR="00F73288" w:rsidRPr="00286FAB">
        <w:t xml:space="preserve"> </w:t>
      </w:r>
      <w:r w:rsidR="004E048B" w:rsidRPr="00286FAB">
        <w:t>more</w:t>
      </w:r>
      <w:r w:rsidR="00F73288" w:rsidRPr="00286FAB">
        <w:t xml:space="preserve"> incentives to rearm and reorganize against one’s adversaries. Government and rebel victories often result in the total defeat and demobilization of the losing side, significantly diminishing </w:t>
      </w:r>
      <w:r w:rsidR="004E048B" w:rsidRPr="00286FAB">
        <w:t>its</w:t>
      </w:r>
      <w:r w:rsidR="00F73288" w:rsidRPr="00286FAB">
        <w:t xml:space="preserve"> capacity to rearm or reorganize (Wagner 1993, 255). Such decisive outcomes either integrate the defeated parties into a new political framework or eliminate their military presence. The comprehensive defeat of the LTTE in Sri Lanka by government forces is a</w:t>
      </w:r>
      <w:r w:rsidR="00F16AD8" w:rsidRPr="00286FAB">
        <w:t xml:space="preserve"> prominent</w:t>
      </w:r>
      <w:r w:rsidR="003D47B1" w:rsidRPr="00286FAB">
        <w:t xml:space="preserve"> </w:t>
      </w:r>
      <w:r w:rsidR="003D47B1" w:rsidRPr="00286FAB">
        <w:lastRenderedPageBreak/>
        <w:t xml:space="preserve">illustration </w:t>
      </w:r>
      <w:r w:rsidR="00F73288" w:rsidRPr="00286FAB">
        <w:t xml:space="preserve">(De Silva 2012). Peace agreements often include demobilization efforts and power-sharing agreements, which decrease the need for </w:t>
      </w:r>
      <w:r w:rsidR="00F16AD8" w:rsidRPr="00286FAB">
        <w:t xml:space="preserve">immediate </w:t>
      </w:r>
      <w:r w:rsidR="00F73288" w:rsidRPr="00286FAB">
        <w:t xml:space="preserve">rearmament and reorganization. Peace agreements </w:t>
      </w:r>
      <w:r w:rsidR="004E048B" w:rsidRPr="00286FAB">
        <w:t xml:space="preserve">also </w:t>
      </w:r>
      <w:r w:rsidR="003D47B1" w:rsidRPr="00286FAB">
        <w:t xml:space="preserve">frequently </w:t>
      </w:r>
      <w:r w:rsidR="00F73288" w:rsidRPr="00286FAB">
        <w:t>come with international monitoring, which help</w:t>
      </w:r>
      <w:r w:rsidR="00E41FAE" w:rsidRPr="00286FAB">
        <w:t>s</w:t>
      </w:r>
      <w:r w:rsidR="00F73288" w:rsidRPr="00286FAB">
        <w:t xml:space="preserve"> ensure compliance and prevent violations, diminishing the likelihood of conflict recurrence.</w:t>
      </w:r>
      <w:r w:rsidR="004E048B" w:rsidRPr="00286FAB">
        <w:rPr>
          <w:rStyle w:val="FootnoteReference"/>
        </w:rPr>
        <w:footnoteReference w:id="15"/>
      </w:r>
      <w:r w:rsidR="00F73288" w:rsidRPr="00286FAB">
        <w:t xml:space="preserve"> Compared to ceasefires, each of these other war outcomes helps establish a more stable and lasting peace by removing the immediate capabilities and the urgency for rearmament and reorganization.</w:t>
      </w:r>
    </w:p>
    <w:p w14:paraId="7199BC7D" w14:textId="77777777" w:rsidR="00751A2C" w:rsidRPr="00286FAB" w:rsidRDefault="00751A2C" w:rsidP="00FE1391">
      <w:pPr>
        <w:spacing w:line="480" w:lineRule="auto"/>
        <w:jc w:val="both"/>
        <w:rPr>
          <w:b/>
          <w:bCs/>
          <w:i/>
          <w:iCs/>
        </w:rPr>
      </w:pPr>
    </w:p>
    <w:p w14:paraId="5C5F9DC0" w14:textId="4E65BF82" w:rsidR="0015443B" w:rsidRPr="00286FAB" w:rsidRDefault="00F73288" w:rsidP="00FE1391">
      <w:pPr>
        <w:spacing w:line="480" w:lineRule="auto"/>
        <w:jc w:val="both"/>
        <w:rPr>
          <w:b/>
          <w:bCs/>
          <w:i/>
          <w:iCs/>
        </w:rPr>
      </w:pPr>
      <w:r w:rsidRPr="00286FAB">
        <w:rPr>
          <w:b/>
          <w:bCs/>
          <w:i/>
          <w:iCs/>
        </w:rPr>
        <w:t>Alliance Formation</w:t>
      </w:r>
    </w:p>
    <w:p w14:paraId="19C30A80" w14:textId="3B270898" w:rsidR="009252A0" w:rsidRPr="00286FAB" w:rsidRDefault="00F73288" w:rsidP="00FE1391">
      <w:pPr>
        <w:spacing w:line="480" w:lineRule="auto"/>
        <w:ind w:firstLine="720"/>
        <w:jc w:val="both"/>
        <w:rPr>
          <w:color w:val="FFFF00"/>
        </w:rPr>
      </w:pPr>
      <w:r w:rsidRPr="00286FAB">
        <w:t xml:space="preserve">Ceasefires also </w:t>
      </w:r>
      <w:r w:rsidR="00463F33" w:rsidRPr="00286FAB">
        <w:t xml:space="preserve">encourage the warring parties to form or reinvigorate </w:t>
      </w:r>
      <w:r w:rsidRPr="00286FAB">
        <w:t>alliance</w:t>
      </w:r>
      <w:r w:rsidR="00463F33" w:rsidRPr="00286FAB">
        <w:t>s</w:t>
      </w:r>
      <w:r w:rsidRPr="00286FAB">
        <w:t xml:space="preserve"> aimed at augmenting </w:t>
      </w:r>
      <w:r w:rsidR="00463F33" w:rsidRPr="00286FAB">
        <w:t xml:space="preserve">their </w:t>
      </w:r>
      <w:r w:rsidRPr="00286FAB">
        <w:t>capabilities to achieve an eventual victory in the conflict</w:t>
      </w:r>
      <w:r w:rsidR="001371DC" w:rsidRPr="00286FAB">
        <w:t xml:space="preserve"> once it resumes</w:t>
      </w:r>
      <w:r w:rsidRPr="00286FAB">
        <w:t xml:space="preserve">. </w:t>
      </w:r>
      <w:r w:rsidR="00EE1CEB" w:rsidRPr="00286FAB">
        <w:t xml:space="preserve">Ceasefire periods often provide a critical window for warring parties to build alliances and secure external support, which can significantly shift the balance of power in a conflict. </w:t>
      </w:r>
      <w:r w:rsidR="00463F33" w:rsidRPr="00286FAB">
        <w:t xml:space="preserve">Just as </w:t>
      </w:r>
      <w:r w:rsidR="00A6645D" w:rsidRPr="00286FAB">
        <w:t>states</w:t>
      </w:r>
      <w:r w:rsidR="00463F33" w:rsidRPr="00286FAB">
        <w:t xml:space="preserve"> have</w:t>
      </w:r>
      <w:r w:rsidR="00A6645D" w:rsidRPr="00286FAB">
        <w:t xml:space="preserve"> </w:t>
      </w:r>
      <w:r w:rsidR="00463F33" w:rsidRPr="00286FAB">
        <w:t>formed</w:t>
      </w:r>
      <w:r w:rsidR="00A6645D" w:rsidRPr="00286FAB">
        <w:t xml:space="preserve"> alliances </w:t>
      </w:r>
      <w:r w:rsidR="00463F33" w:rsidRPr="00286FAB">
        <w:t xml:space="preserve">to </w:t>
      </w:r>
      <w:r w:rsidR="00A6645D" w:rsidRPr="00286FAB">
        <w:t xml:space="preserve">use military force against outsiders (Snyder 1997,4), rebel groups also </w:t>
      </w:r>
      <w:r w:rsidR="00463F33" w:rsidRPr="00286FAB">
        <w:t>engage in</w:t>
      </w:r>
      <w:r w:rsidR="00A6645D" w:rsidRPr="00286FAB">
        <w:t xml:space="preserve"> alliance </w:t>
      </w:r>
      <w:r w:rsidR="00751A2C" w:rsidRPr="00286FAB">
        <w:t>formation (</w:t>
      </w:r>
      <w:proofErr w:type="spellStart"/>
      <w:r w:rsidR="00751A2C" w:rsidRPr="00286FAB">
        <w:t>Balcells</w:t>
      </w:r>
      <w:proofErr w:type="spellEnd"/>
      <w:r w:rsidR="00751A2C" w:rsidRPr="00286FAB">
        <w:t xml:space="preserve"> et al. 2022)</w:t>
      </w:r>
      <w:r w:rsidR="005A7EB0" w:rsidRPr="00286FAB">
        <w:t>; and both do it for the same reason:</w:t>
      </w:r>
      <w:r w:rsidR="00A6645D" w:rsidRPr="00286FAB">
        <w:t xml:space="preserve"> “to augment and enhance their overall fighting capacity” (Zeigler 2016, 26).</w:t>
      </w:r>
      <w:r w:rsidR="005A7EB0" w:rsidRPr="00286FAB">
        <w:rPr>
          <w:rStyle w:val="FootnoteReference"/>
        </w:rPr>
        <w:footnoteReference w:id="16"/>
      </w:r>
      <w:r w:rsidR="00A6645D" w:rsidRPr="00286FAB">
        <w:t xml:space="preserve"> </w:t>
      </w:r>
      <w:r w:rsidRPr="00286FAB">
        <w:t xml:space="preserve">The formation of new alliances often shifts the wartime military balance and increases uncertainty about relative military capabilities. Each party, feeling emboldened by their enhanced but imperfectly observed capabilities and alliances, may seek to test the </w:t>
      </w:r>
      <w:r w:rsidR="00E41FAE" w:rsidRPr="00286FAB">
        <w:t>waters</w:t>
      </w:r>
      <w:r w:rsidRPr="00286FAB">
        <w:t xml:space="preserve"> by seizing smaller territories</w:t>
      </w:r>
      <w:r w:rsidR="005A7EB0" w:rsidRPr="00286FAB">
        <w:t xml:space="preserve"> or through larger military offensives</w:t>
      </w:r>
      <w:r w:rsidRPr="00286FAB">
        <w:t xml:space="preserve">. </w:t>
      </w:r>
      <w:r w:rsidRPr="00286FAB">
        <w:lastRenderedPageBreak/>
        <w:t xml:space="preserve">The warring parties in Syria, for instance, have frequently used ceasefires </w:t>
      </w:r>
      <w:r w:rsidR="00327148" w:rsidRPr="00286FAB">
        <w:t xml:space="preserve">to </w:t>
      </w:r>
      <w:r w:rsidRPr="00286FAB">
        <w:t>realign with external supporters and other local groups</w:t>
      </w:r>
      <w:r w:rsidR="005A7EB0" w:rsidRPr="00286FAB">
        <w:t xml:space="preserve"> </w:t>
      </w:r>
      <w:r w:rsidR="00427AF8" w:rsidRPr="00286FAB">
        <w:t>(</w:t>
      </w:r>
      <w:proofErr w:type="spellStart"/>
      <w:r w:rsidR="000E4744" w:rsidRPr="00286FAB">
        <w:t>Borshchevskaya</w:t>
      </w:r>
      <w:proofErr w:type="spellEnd"/>
      <w:r w:rsidR="000E4744" w:rsidRPr="00286FAB" w:rsidDel="000E4744">
        <w:t xml:space="preserve"> </w:t>
      </w:r>
      <w:r w:rsidR="000E4744" w:rsidRPr="00286FAB">
        <w:t xml:space="preserve">et al. 2016; Yuen 2020, 299). </w:t>
      </w:r>
      <w:r w:rsidR="000E4744" w:rsidRPr="00286FAB">
        <w:rPr>
          <w:color w:val="FFFF00"/>
        </w:rPr>
        <w:t xml:space="preserve"> </w:t>
      </w:r>
    </w:p>
    <w:p w14:paraId="7710493E" w14:textId="7D742403" w:rsidR="00EE1CEB" w:rsidRPr="00286FAB" w:rsidRDefault="009252A0" w:rsidP="00FE1391">
      <w:pPr>
        <w:spacing w:line="480" w:lineRule="auto"/>
        <w:ind w:firstLine="720"/>
        <w:jc w:val="both"/>
        <w:rPr>
          <w:color w:val="FFFF00"/>
        </w:rPr>
      </w:pPr>
      <w:r w:rsidRPr="00286FAB">
        <w:t xml:space="preserve">While ceasefires might seem to indicate a willingness to de-escalate, </w:t>
      </w:r>
      <w:r w:rsidR="00EE1CEB" w:rsidRPr="00286FAB">
        <w:t xml:space="preserve">previous research shows that </w:t>
      </w:r>
      <w:r w:rsidRPr="00286FAB">
        <w:t>they often represent a pause driven by an immediate lack of external support, which limits the ability of both sides to sustain prolonged violence (Clayton et al.</w:t>
      </w:r>
      <w:r w:rsidR="00EE1CEB" w:rsidRPr="00286FAB">
        <w:t xml:space="preserve"> </w:t>
      </w:r>
      <w:r w:rsidRPr="00286FAB">
        <w:t>2023). External support, such as military aid, supplies, or financial resources, plays a pivotal role in enhancing the capacity of conflict parties to impose costs on their adversaries (Wood</w:t>
      </w:r>
      <w:r w:rsidR="006D2597" w:rsidRPr="00286FAB">
        <w:t xml:space="preserve"> et al</w:t>
      </w:r>
      <w:r w:rsidRPr="00286FAB">
        <w:t xml:space="preserve">, 2012). For non-state actors, who are often under-resourced and poorly equipped compared to state forces, securing external support during a ceasefire is essential to strengthening their military capacity, reducing </w:t>
      </w:r>
      <w:r w:rsidR="00641789" w:rsidRPr="00286FAB">
        <w:t xml:space="preserve">the </w:t>
      </w:r>
      <w:r w:rsidRPr="00286FAB">
        <w:t xml:space="preserve">power imbalance, and increasing their ability to challenge the state (Cunningham, 2010; </w:t>
      </w:r>
      <w:proofErr w:type="spellStart"/>
      <w:r w:rsidRPr="00286FAB">
        <w:t>Salehyan</w:t>
      </w:r>
      <w:proofErr w:type="spellEnd"/>
      <w:r w:rsidR="006D2597" w:rsidRPr="00286FAB">
        <w:t xml:space="preserve"> et al</w:t>
      </w:r>
      <w:r w:rsidRPr="00286FAB">
        <w:t>, 2014). Similarly, states may use ceasefires to consolidate alliances</w:t>
      </w:r>
      <w:r w:rsidR="00EE1CEB" w:rsidRPr="00286FAB">
        <w:t xml:space="preserve"> </w:t>
      </w:r>
      <w:r w:rsidRPr="00286FAB">
        <w:t xml:space="preserve">and prepare for future confrontations once the lack of support that prompted the ceasefire is resolved. </w:t>
      </w:r>
      <w:r w:rsidR="006D2597" w:rsidRPr="00286FAB">
        <w:t>As soon as</w:t>
      </w:r>
      <w:r w:rsidRPr="00286FAB">
        <w:t xml:space="preserve"> the rationale for the ceasefire fades and sufficient support is secured, both sides are likely to return to active fighting. As a result, rather than guaranteeing lasting peace, these ceasefires often set the stage for renewed conflict, with both sides better equipped to sustain violence.</w:t>
      </w:r>
    </w:p>
    <w:p w14:paraId="0CA82898" w14:textId="08D3F9CB" w:rsidR="00EE1CEB" w:rsidRPr="00286FAB" w:rsidRDefault="009252A0" w:rsidP="00FE1391">
      <w:pPr>
        <w:spacing w:line="480" w:lineRule="auto"/>
        <w:ind w:firstLine="720"/>
        <w:jc w:val="both"/>
        <w:rPr>
          <w:color w:val="FFFF00"/>
        </w:rPr>
      </w:pPr>
      <w:r w:rsidRPr="00286FAB">
        <w:t xml:space="preserve">Before a ceasefire, conflict parties often struggle to secure external support due to the uncertainties and risks of active fighting. Non-state actors face logistical, communication, and organizational barriers that </w:t>
      </w:r>
      <w:r w:rsidR="00EE1CEB" w:rsidRPr="00286FAB">
        <w:t xml:space="preserve">can </w:t>
      </w:r>
      <w:r w:rsidRPr="00286FAB">
        <w:t>prevent them from establishing and maintaining relationships with potential supporters. Their immediate focus tends to be on survival and resource acquisition, which leave them with little capacity for the strategic networking and diplomacy required to attract external allies</w:t>
      </w:r>
      <w:r w:rsidR="006D2597" w:rsidRPr="00286FAB">
        <w:t>.</w:t>
      </w:r>
      <w:r w:rsidRPr="00286FAB">
        <w:t xml:space="preserve"> Potential supporters may also hesitate to intervene during active conflict, wary of the reputational, financial, or political </w:t>
      </w:r>
      <w:r w:rsidRPr="00286FAB">
        <w:lastRenderedPageBreak/>
        <w:t>costs of backing a party whose military prospects are uncertain. Even state actors, despite their better access to resources, may find their efforts to secure support hindered by the demands of ongoing operations, as external supporters often prefer more stable and predictable conditions for providing aid.</w:t>
      </w:r>
    </w:p>
    <w:p w14:paraId="6DE8A155" w14:textId="2B0F1DEB" w:rsidR="009252A0" w:rsidRPr="00286FAB" w:rsidRDefault="00C5086A" w:rsidP="00FE1391">
      <w:pPr>
        <w:spacing w:line="480" w:lineRule="auto"/>
        <w:ind w:firstLine="720"/>
        <w:jc w:val="both"/>
        <w:rPr>
          <w:color w:val="FFFF00"/>
        </w:rPr>
      </w:pPr>
      <w:r w:rsidRPr="00286FAB">
        <w:t>C</w:t>
      </w:r>
      <w:r w:rsidR="009252A0" w:rsidRPr="00286FAB">
        <w:t xml:space="preserve">easefires create a temporary reprieve from the pressures of war that allow both sides to prioritize alliance-building and external engagement. Once fighting </w:t>
      </w:r>
      <w:r w:rsidRPr="00286FAB">
        <w:t xml:space="preserve">is </w:t>
      </w:r>
      <w:r w:rsidR="009252A0" w:rsidRPr="00286FAB">
        <w:t xml:space="preserve">paused, non-state groups can redirect their efforts toward negotiating with potential allies, securing resources, and demonstrating their viability as partners. Supporters, in turn, are more inclined to </w:t>
      </w:r>
      <w:r w:rsidR="005E479B" w:rsidRPr="00286FAB">
        <w:t>help</w:t>
      </w:r>
      <w:r w:rsidR="009252A0" w:rsidRPr="00286FAB">
        <w:t xml:space="preserve"> during ceasefires, as the absence of active fighting lowers the risks and costs associated with intervention. </w:t>
      </w:r>
      <w:r w:rsidR="00EE1CEB" w:rsidRPr="00286FAB">
        <w:t>Hence</w:t>
      </w:r>
      <w:r w:rsidR="009252A0" w:rsidRPr="00286FAB">
        <w:t xml:space="preserve">, while external support may be difficult to secure during active fighting, ceasefires </w:t>
      </w:r>
      <w:r w:rsidR="005E479B" w:rsidRPr="00286FAB">
        <w:t>create</w:t>
      </w:r>
      <w:r w:rsidR="009252A0" w:rsidRPr="00286FAB">
        <w:t xml:space="preserve"> critical opportunities for capacity-building and alliance formation, ultimately making renewed hostilities more likely once both sides are better prepared to sustain them. </w:t>
      </w:r>
      <w:r w:rsidR="00EE1CEB" w:rsidRPr="00286FAB">
        <w:t>Thus, o</w:t>
      </w:r>
      <w:r w:rsidR="009252A0" w:rsidRPr="00286FAB">
        <w:t xml:space="preserve">nce the lack of external support that pushed the sides into ceasefire is no longer </w:t>
      </w:r>
      <w:r w:rsidR="00367476" w:rsidRPr="00286FAB">
        <w:t>an issue</w:t>
      </w:r>
      <w:r w:rsidR="009252A0" w:rsidRPr="00286FAB">
        <w:t xml:space="preserve">, </w:t>
      </w:r>
      <w:r w:rsidR="00367476" w:rsidRPr="00286FAB">
        <w:t xml:space="preserve">the </w:t>
      </w:r>
      <w:r w:rsidR="009252A0" w:rsidRPr="00286FAB">
        <w:t>sides renew violence (Clayton et al.</w:t>
      </w:r>
      <w:r w:rsidR="00EE1CEB" w:rsidRPr="00286FAB">
        <w:t xml:space="preserve"> </w:t>
      </w:r>
      <w:r w:rsidR="009252A0" w:rsidRPr="00286FAB">
        <w:t xml:space="preserve">2023). </w:t>
      </w:r>
    </w:p>
    <w:p w14:paraId="5B8CA538" w14:textId="0449ACF1" w:rsidR="00751A2C" w:rsidRPr="00286FAB" w:rsidRDefault="00F73288" w:rsidP="00FE1391">
      <w:pPr>
        <w:spacing w:line="480" w:lineRule="auto"/>
        <w:ind w:firstLine="720"/>
        <w:jc w:val="both"/>
      </w:pPr>
      <w:r w:rsidRPr="00286FAB">
        <w:t xml:space="preserve">Compared to ceasefires, peace agreements typically involve comprehensive negotiations and compromises. The peace </w:t>
      </w:r>
      <w:r w:rsidR="00E41FAE" w:rsidRPr="00286FAB">
        <w:t>agreement provides</w:t>
      </w:r>
      <w:r w:rsidRPr="00286FAB">
        <w:t xml:space="preserve"> a framework that addresses the key grievances and demands of all parties, diminishing the </w:t>
      </w:r>
      <w:r w:rsidR="00327148" w:rsidRPr="00286FAB">
        <w:t xml:space="preserve">immediate </w:t>
      </w:r>
      <w:r w:rsidRPr="00286FAB">
        <w:t>need for alliances.</w:t>
      </w:r>
      <w:r w:rsidR="00433A5B" w:rsidRPr="00286FAB">
        <w:t xml:space="preserve"> </w:t>
      </w:r>
      <w:r w:rsidR="00E41FAE" w:rsidRPr="00286FAB">
        <w:t xml:space="preserve">Victory similarly </w:t>
      </w:r>
      <w:r w:rsidR="00367476" w:rsidRPr="00286FAB">
        <w:t>lessens</w:t>
      </w:r>
      <w:r w:rsidR="00E41FAE" w:rsidRPr="00286FAB">
        <w:t xml:space="preserve"> the need for external alliances. </w:t>
      </w:r>
      <w:r w:rsidRPr="00286FAB">
        <w:t>When rebels secure a decisive victory, they reduc</w:t>
      </w:r>
      <w:r w:rsidR="005A7EB0" w:rsidRPr="00286FAB">
        <w:t>e</w:t>
      </w:r>
      <w:r w:rsidRPr="00286FAB">
        <w:t xml:space="preserve"> their reliance on external </w:t>
      </w:r>
      <w:r w:rsidR="00327148" w:rsidRPr="00286FAB">
        <w:t xml:space="preserve">support </w:t>
      </w:r>
      <w:r w:rsidR="00E41FAE" w:rsidRPr="00286FAB">
        <w:t>and seek to consolidate power swiftly</w:t>
      </w:r>
      <w:r w:rsidRPr="00286FAB">
        <w:t xml:space="preserve">. Similarly, government victories lead to a relative reduction in the need for external alliances. </w:t>
      </w:r>
      <w:r w:rsidR="005A7EB0" w:rsidRPr="00286FAB">
        <w:t xml:space="preserve">Finally, </w:t>
      </w:r>
      <w:r w:rsidR="00E41FAE" w:rsidRPr="00286FAB">
        <w:t>when</w:t>
      </w:r>
      <w:r w:rsidRPr="00286FAB">
        <w:t xml:space="preserve"> </w:t>
      </w:r>
      <w:r w:rsidR="005A7EB0" w:rsidRPr="00286FAB">
        <w:t xml:space="preserve">one of the </w:t>
      </w:r>
      <w:r w:rsidRPr="00286FAB">
        <w:t>conflict parties disappear</w:t>
      </w:r>
      <w:r w:rsidR="005A7EB0" w:rsidRPr="00286FAB">
        <w:t>s</w:t>
      </w:r>
      <w:r w:rsidRPr="00286FAB">
        <w:t xml:space="preserve"> </w:t>
      </w:r>
      <w:r w:rsidR="005A7EB0" w:rsidRPr="00286FAB">
        <w:t>(</w:t>
      </w:r>
      <w:r w:rsidRPr="00286FAB">
        <w:t>or integrate</w:t>
      </w:r>
      <w:r w:rsidR="005A7EB0" w:rsidRPr="00286FAB">
        <w:t>s)</w:t>
      </w:r>
      <w:r w:rsidRPr="00286FAB">
        <w:t xml:space="preserve"> into </w:t>
      </w:r>
      <w:r w:rsidR="00327148" w:rsidRPr="00286FAB">
        <w:t xml:space="preserve">the </w:t>
      </w:r>
      <w:r w:rsidRPr="00286FAB">
        <w:t xml:space="preserve">broader political or international structures, the </w:t>
      </w:r>
      <w:r w:rsidR="005A7EB0" w:rsidRPr="00286FAB">
        <w:t>alliance picture</w:t>
      </w:r>
      <w:r w:rsidRPr="00286FAB">
        <w:t xml:space="preserve"> change</w:t>
      </w:r>
      <w:r w:rsidR="005A7EB0" w:rsidRPr="00286FAB">
        <w:t>s</w:t>
      </w:r>
      <w:r w:rsidR="00E41FAE" w:rsidRPr="00286FAB">
        <w:t xml:space="preserve"> completely</w:t>
      </w:r>
      <w:r w:rsidRPr="00286FAB">
        <w:t xml:space="preserve">. Without </w:t>
      </w:r>
      <w:r w:rsidR="002905BB" w:rsidRPr="00286FAB">
        <w:t>distinct factions</w:t>
      </w:r>
      <w:r w:rsidRPr="00286FAB">
        <w:t xml:space="preserve"> vying for power, there is </w:t>
      </w:r>
      <w:r w:rsidR="00327148" w:rsidRPr="00286FAB">
        <w:t>no</w:t>
      </w:r>
      <w:r w:rsidRPr="00286FAB">
        <w:t xml:space="preserve"> incentive to form alliances. </w:t>
      </w:r>
      <w:r w:rsidR="00327148" w:rsidRPr="00286FAB">
        <w:t xml:space="preserve">Compared </w:t>
      </w:r>
      <w:r w:rsidR="00327148" w:rsidRPr="00286FAB">
        <w:lastRenderedPageBreak/>
        <w:t xml:space="preserve">to ceasefires, </w:t>
      </w:r>
      <w:r w:rsidRPr="00286FAB">
        <w:t xml:space="preserve">these </w:t>
      </w:r>
      <w:r w:rsidR="007F5C11" w:rsidRPr="00286FAB">
        <w:t xml:space="preserve">other war </w:t>
      </w:r>
      <w:r w:rsidRPr="00286FAB">
        <w:t>outcomes</w:t>
      </w:r>
      <w:r w:rsidR="00327148" w:rsidRPr="00286FAB">
        <w:t xml:space="preserve"> reduce the incentives and opportunities to form alliances</w:t>
      </w:r>
      <w:r w:rsidRPr="00286FAB">
        <w:t>.</w:t>
      </w:r>
    </w:p>
    <w:p w14:paraId="5D40B82C" w14:textId="77777777" w:rsidR="00F73288" w:rsidRPr="00286FAB" w:rsidRDefault="00F73288" w:rsidP="00FE1391">
      <w:pPr>
        <w:spacing w:line="480" w:lineRule="auto"/>
        <w:jc w:val="both"/>
      </w:pPr>
    </w:p>
    <w:p w14:paraId="31A83E6A" w14:textId="3070B66B" w:rsidR="0015443B" w:rsidRPr="00286FAB" w:rsidRDefault="006E792E" w:rsidP="00FE1391">
      <w:pPr>
        <w:spacing w:line="480" w:lineRule="auto"/>
        <w:jc w:val="both"/>
        <w:rPr>
          <w:b/>
          <w:bCs/>
          <w:i/>
          <w:iCs/>
        </w:rPr>
      </w:pPr>
      <w:r w:rsidRPr="00286FAB">
        <w:rPr>
          <w:b/>
          <w:bCs/>
          <w:i/>
          <w:iCs/>
        </w:rPr>
        <w:t>Nation</w:t>
      </w:r>
      <w:r w:rsidR="00F73288" w:rsidRPr="00286FAB">
        <w:rPr>
          <w:b/>
          <w:bCs/>
          <w:i/>
          <w:iCs/>
        </w:rPr>
        <w:t>-</w:t>
      </w:r>
      <w:r w:rsidR="009341D7" w:rsidRPr="00286FAB">
        <w:rPr>
          <w:b/>
          <w:bCs/>
          <w:i/>
          <w:iCs/>
        </w:rPr>
        <w:t xml:space="preserve">State </w:t>
      </w:r>
      <w:r w:rsidR="00F73288" w:rsidRPr="00286FAB">
        <w:rPr>
          <w:b/>
          <w:bCs/>
          <w:i/>
          <w:iCs/>
        </w:rPr>
        <w:t xml:space="preserve">Building </w:t>
      </w:r>
    </w:p>
    <w:p w14:paraId="1C548DB2" w14:textId="18C3E294" w:rsidR="00F73288" w:rsidRPr="00286FAB" w:rsidRDefault="00F73288" w:rsidP="00FE1391">
      <w:pPr>
        <w:spacing w:line="480" w:lineRule="auto"/>
        <w:ind w:firstLine="720"/>
        <w:jc w:val="both"/>
      </w:pPr>
      <w:r w:rsidRPr="00286FAB">
        <w:t>Nation-state building in the post-conflict period focuses on creat</w:t>
      </w:r>
      <w:r w:rsidR="003D4E05" w:rsidRPr="00286FAB">
        <w:t>ing</w:t>
      </w:r>
      <w:r w:rsidRPr="00286FAB">
        <w:t xml:space="preserve"> a cohesive</w:t>
      </w:r>
      <w:r w:rsidR="007F5C11" w:rsidRPr="00286FAB">
        <w:t>,</w:t>
      </w:r>
      <w:r w:rsidRPr="00286FAB">
        <w:t xml:space="preserve"> </w:t>
      </w:r>
      <w:r w:rsidR="007F5C11" w:rsidRPr="00286FAB">
        <w:t xml:space="preserve">loyal </w:t>
      </w:r>
      <w:r w:rsidR="003D4E05" w:rsidRPr="00286FAB">
        <w:t xml:space="preserve">citizenry </w:t>
      </w:r>
      <w:r w:rsidRPr="00286FAB">
        <w:t xml:space="preserve">and </w:t>
      </w:r>
      <w:r w:rsidR="007F5C11" w:rsidRPr="00286FAB">
        <w:t xml:space="preserve">a </w:t>
      </w:r>
      <w:r w:rsidRPr="00286FAB">
        <w:t xml:space="preserve">functional state that can effectively </w:t>
      </w:r>
      <w:r w:rsidR="006E792E" w:rsidRPr="00286FAB">
        <w:t>mobilize citizens to fight</w:t>
      </w:r>
      <w:r w:rsidRPr="00286FAB">
        <w:t xml:space="preserve">. </w:t>
      </w:r>
      <w:r w:rsidR="006E792E" w:rsidRPr="00286FAB">
        <w:t>After</w:t>
      </w:r>
      <w:r w:rsidRPr="00286FAB">
        <w:t xml:space="preserve"> ceasefire</w:t>
      </w:r>
      <w:r w:rsidR="006E792E" w:rsidRPr="00286FAB">
        <w:t>s</w:t>
      </w:r>
      <w:r w:rsidRPr="00286FAB">
        <w:t>, political leaders are prone to adopt exclusionary forms of nationalism</w:t>
      </w:r>
      <w:r w:rsidR="006E792E" w:rsidRPr="00286FAB">
        <w:t xml:space="preserve"> </w:t>
      </w:r>
      <w:r w:rsidR="000E4744" w:rsidRPr="00286FAB">
        <w:t>to</w:t>
      </w:r>
      <w:r w:rsidRPr="00286FAB">
        <w:t xml:space="preserve"> strengthen national identity and state institutions against rebel groups and opposition groups within the government. Similarly,</w:t>
      </w:r>
      <w:r w:rsidR="006E792E" w:rsidRPr="00286FAB">
        <w:t xml:space="preserve"> </w:t>
      </w:r>
      <w:r w:rsidRPr="00286FAB">
        <w:t>rebel groups tend to use ceasefire</w:t>
      </w:r>
      <w:r w:rsidR="006E792E" w:rsidRPr="00286FAB">
        <w:t>s</w:t>
      </w:r>
      <w:r w:rsidRPr="00286FAB">
        <w:t xml:space="preserve"> to consolidat</w:t>
      </w:r>
      <w:r w:rsidR="006E792E" w:rsidRPr="00286FAB">
        <w:t>e</w:t>
      </w:r>
      <w:r w:rsidRPr="00286FAB">
        <w:t xml:space="preserve"> political control over territory and establish governance mechanisms</w:t>
      </w:r>
      <w:r w:rsidR="00470418" w:rsidRPr="00286FAB">
        <w:t>, often</w:t>
      </w:r>
      <w:r w:rsidR="007F5C11" w:rsidRPr="00286FAB">
        <w:t xml:space="preserve"> using nationalism</w:t>
      </w:r>
      <w:r w:rsidRPr="00286FAB">
        <w:t xml:space="preserve">. For instance, the ceasefire signed </w:t>
      </w:r>
      <w:r w:rsidR="006E792E" w:rsidRPr="00286FAB">
        <w:t>between</w:t>
      </w:r>
      <w:r w:rsidRPr="00286FAB">
        <w:t xml:space="preserve"> the Indian </w:t>
      </w:r>
      <w:r w:rsidR="00CC5744" w:rsidRPr="00286FAB">
        <w:t xml:space="preserve">government </w:t>
      </w:r>
      <w:r w:rsidR="006E792E" w:rsidRPr="00286FAB">
        <w:t xml:space="preserve">and the </w:t>
      </w:r>
      <w:r w:rsidR="000E4744" w:rsidRPr="00286FAB">
        <w:t>National Socialist Council of Nagaland</w:t>
      </w:r>
      <w:r w:rsidR="003D4E05" w:rsidRPr="00286FAB">
        <w:t xml:space="preserve"> </w:t>
      </w:r>
      <w:r w:rsidR="000E4744" w:rsidRPr="00286FAB">
        <w:t>(</w:t>
      </w:r>
      <w:r w:rsidR="006E792E" w:rsidRPr="00286FAB">
        <w:t>NSCN</w:t>
      </w:r>
      <w:r w:rsidR="00397BB8" w:rsidRPr="00286FAB">
        <w:t>-</w:t>
      </w:r>
      <w:r w:rsidR="006E792E" w:rsidRPr="00286FAB">
        <w:t>IM</w:t>
      </w:r>
      <w:r w:rsidR="000E4744" w:rsidRPr="00286FAB">
        <w:t>)</w:t>
      </w:r>
      <w:r w:rsidR="006E792E" w:rsidRPr="00286FAB">
        <w:t xml:space="preserve"> in 2007 </w:t>
      </w:r>
      <w:r w:rsidRPr="00286FAB">
        <w:t>facilitated the establishment of safe havens in designated camps, enabling NSCN</w:t>
      </w:r>
      <w:r w:rsidR="003D4E05" w:rsidRPr="00286FAB">
        <w:t>-</w:t>
      </w:r>
      <w:r w:rsidRPr="00286FAB">
        <w:t>IM to broaden their territorial influence and enhance their “taxation” activities in adjacent regions (</w:t>
      </w:r>
      <w:proofErr w:type="spellStart"/>
      <w:r w:rsidRPr="00286FAB">
        <w:t>Kolås</w:t>
      </w:r>
      <w:proofErr w:type="spellEnd"/>
      <w:r w:rsidRPr="00286FAB">
        <w:t xml:space="preserve"> 2011, 282).</w:t>
      </w:r>
    </w:p>
    <w:p w14:paraId="72CCB217" w14:textId="68C17357" w:rsidR="00F73288" w:rsidRPr="00286FAB" w:rsidRDefault="006E792E" w:rsidP="00FE1391">
      <w:pPr>
        <w:spacing w:line="480" w:lineRule="auto"/>
        <w:ind w:firstLine="720"/>
        <w:jc w:val="both"/>
      </w:pPr>
      <w:r w:rsidRPr="00286FAB">
        <w:t>After c</w:t>
      </w:r>
      <w:r w:rsidR="00F73288" w:rsidRPr="00286FAB">
        <w:t>easefires</w:t>
      </w:r>
      <w:r w:rsidRPr="00286FAB">
        <w:t>, p</w:t>
      </w:r>
      <w:r w:rsidR="00F73288" w:rsidRPr="00286FAB">
        <w:t xml:space="preserve">olitical leaders are </w:t>
      </w:r>
      <w:r w:rsidR="00251F9F" w:rsidRPr="00286FAB">
        <w:t xml:space="preserve">more likely </w:t>
      </w:r>
      <w:r w:rsidR="00F73288" w:rsidRPr="00286FAB">
        <w:t>to promote nationalistic narratives</w:t>
      </w:r>
      <w:r w:rsidR="00F73288" w:rsidRPr="00286FAB" w:rsidDel="0098231F">
        <w:t xml:space="preserve"> </w:t>
      </w:r>
      <w:r w:rsidR="00F73288" w:rsidRPr="00286FAB">
        <w:t xml:space="preserve">that emphasize the </w:t>
      </w:r>
      <w:r w:rsidR="003D4E05" w:rsidRPr="00286FAB">
        <w:t>centrality</w:t>
      </w:r>
      <w:r w:rsidR="00F73288" w:rsidRPr="00286FAB">
        <w:t xml:space="preserve"> of the disputed territory to their nation and its people, along with historical, cultural, or religious claims to the territory. </w:t>
      </w:r>
      <w:r w:rsidR="00251F9F" w:rsidRPr="00286FAB">
        <w:t xml:space="preserve">Leaders </w:t>
      </w:r>
      <w:r w:rsidR="00F73288" w:rsidRPr="00286FAB">
        <w:t>deploy various tools</w:t>
      </w:r>
      <w:r w:rsidR="003D4E05" w:rsidRPr="00286FAB">
        <w:t xml:space="preserve"> -</w:t>
      </w:r>
      <w:r w:rsidR="00F73288" w:rsidRPr="00286FAB">
        <w:t xml:space="preserve"> media, education, and culture</w:t>
      </w:r>
      <w:r w:rsidR="003D4E05" w:rsidRPr="00286FAB">
        <w:t xml:space="preserve"> -</w:t>
      </w:r>
      <w:r w:rsidR="00F73288" w:rsidRPr="00286FAB">
        <w:t xml:space="preserve"> to construct </w:t>
      </w:r>
      <w:r w:rsidRPr="00286FAB">
        <w:t>accounts</w:t>
      </w:r>
      <w:r w:rsidR="00F73288" w:rsidRPr="00286FAB">
        <w:t xml:space="preserve"> that raise nationalist consciousness about the </w:t>
      </w:r>
      <w:r w:rsidR="00251F9F" w:rsidRPr="00286FAB">
        <w:t xml:space="preserve">contested </w:t>
      </w:r>
      <w:r w:rsidR="00F73288" w:rsidRPr="00286FAB">
        <w:t>territory</w:t>
      </w:r>
      <w:r w:rsidR="00940830" w:rsidRPr="00286FAB">
        <w:t xml:space="preserve"> (Goddard 2010)</w:t>
      </w:r>
      <w:r w:rsidR="00F73288" w:rsidRPr="00286FAB">
        <w:t xml:space="preserve">. The aim is to create a sense of national unity and to portray </w:t>
      </w:r>
      <w:r w:rsidR="00320CC4" w:rsidRPr="00286FAB">
        <w:t xml:space="preserve">leaders </w:t>
      </w:r>
      <w:r w:rsidR="00F73288" w:rsidRPr="00286FAB">
        <w:t xml:space="preserve">as the defender of national interests and territorial integrity. </w:t>
      </w:r>
      <w:r w:rsidR="00D972D9" w:rsidRPr="00286FAB">
        <w:t>The construction of ‘a body of people who feel that they are a nation’ (</w:t>
      </w:r>
      <w:r w:rsidR="00D972D9" w:rsidRPr="00286FAB">
        <w:rPr>
          <w:shd w:val="clear" w:color="auto" w:fill="FFFFFF"/>
        </w:rPr>
        <w:t>Emerson 1960</w:t>
      </w:r>
      <w:r w:rsidR="00D972D9" w:rsidRPr="00286FAB">
        <w:t>) is critical for nation-building, ‘the process through which … majorities are constructed’ (</w:t>
      </w:r>
      <w:proofErr w:type="spellStart"/>
      <w:r w:rsidR="00D972D9" w:rsidRPr="00286FAB">
        <w:t>Mylonas</w:t>
      </w:r>
      <w:proofErr w:type="spellEnd"/>
      <w:r w:rsidR="00D972D9" w:rsidRPr="00286FAB">
        <w:t xml:space="preserve"> 2012, 17). </w:t>
      </w:r>
      <w:r w:rsidR="00F73288" w:rsidRPr="00286FAB">
        <w:t xml:space="preserve">Nationalism is </w:t>
      </w:r>
      <w:r w:rsidRPr="00286FAB">
        <w:t xml:space="preserve">deployed </w:t>
      </w:r>
      <w:r w:rsidR="00F73288" w:rsidRPr="00286FAB">
        <w:t xml:space="preserve">as a tool for legitimizing the government’s authority in </w:t>
      </w:r>
      <w:r w:rsidR="00F73288" w:rsidRPr="00286FAB">
        <w:lastRenderedPageBreak/>
        <w:t xml:space="preserve">a disputed incompatibility or control over the disputed territory by crafting a more cohesive society, which will be more willing to fight the “enemy” and better able to withstand the challenges of conflict. Ceasefires afford leaders with a window of opportunity to exploit the still raw nationalist sentiments in the wake of war </w:t>
      </w:r>
      <w:r w:rsidR="00301F4B" w:rsidRPr="00286FAB">
        <w:t xml:space="preserve">to mobilize the population to stay the course </w:t>
      </w:r>
      <w:r w:rsidR="00F73288" w:rsidRPr="00286FAB">
        <w:t>(</w:t>
      </w:r>
      <w:hyperlink r:id="rId8" w:history="1">
        <w:r w:rsidR="00F73288" w:rsidRPr="00286FAB">
          <w:t>Sosnowski 2020</w:t>
        </w:r>
      </w:hyperlink>
      <w:r w:rsidR="00F73288" w:rsidRPr="00286FAB">
        <w:t>)</w:t>
      </w:r>
      <w:r w:rsidR="005C79DF" w:rsidRPr="00286FAB">
        <w:t>.</w:t>
      </w:r>
    </w:p>
    <w:p w14:paraId="31D900B0" w14:textId="3889083B" w:rsidR="00F73288" w:rsidRPr="00286FAB" w:rsidRDefault="00F73288" w:rsidP="00FE1391">
      <w:pPr>
        <w:spacing w:line="480" w:lineRule="auto"/>
        <w:ind w:firstLine="720"/>
        <w:jc w:val="both"/>
      </w:pPr>
      <w:r w:rsidRPr="00286FAB">
        <w:t xml:space="preserve">Studies demonstrate that people “become willing to fight harder for the territory that they understand to be part of their national homeland and less willing to fight for other territories” (Glaser and Kaufmann 1998, 10).  Historical documents suggest that many Confederate soldiers fought in the Army of Northern Virginia, for instance, because “they felt that they were fighting to defend Virginia’s soil, not to invade the North” (Catton 1951, 252). Once this sentiment was no longer prominent, many soldiers deserted the Army. President Putin’s initial unwillingness to declare a full mobilization during the </w:t>
      </w:r>
      <w:r w:rsidR="00251F9F" w:rsidRPr="00286FAB">
        <w:t>initial period</w:t>
      </w:r>
      <w:r w:rsidRPr="00286FAB">
        <w:t xml:space="preserve"> of Russia’s </w:t>
      </w:r>
      <w:r w:rsidR="00251F9F" w:rsidRPr="00286FAB">
        <w:t>‘special operation’ in</w:t>
      </w:r>
      <w:r w:rsidRPr="00286FAB">
        <w:t xml:space="preserve"> Ukraine m</w:t>
      </w:r>
      <w:r w:rsidR="00301F4B" w:rsidRPr="00286FAB">
        <w:t>ay have been</w:t>
      </w:r>
      <w:r w:rsidRPr="00286FAB">
        <w:t xml:space="preserve"> partly due to his concern about the willingness of ordinary Russian people to fight in foreign lands. Many Russian citizens fled to neighboring countries (</w:t>
      </w:r>
      <w:proofErr w:type="spellStart"/>
      <w:r w:rsidRPr="00286FAB">
        <w:t>Reevell</w:t>
      </w:r>
      <w:proofErr w:type="spellEnd"/>
      <w:r w:rsidRPr="00286FAB">
        <w:t xml:space="preserve"> 2022). By contrast, many Ukrainians rushed home to defend their country when Ukraine was attacked. Likewise, </w:t>
      </w:r>
      <w:r w:rsidR="00BA7F4C" w:rsidRPr="00286FAB">
        <w:t>numerous</w:t>
      </w:r>
      <w:r w:rsidRPr="00286FAB">
        <w:t xml:space="preserve"> young Azerbaijani men voluntarily joined the Army when the 44-Day War started (BBC 2020). Nationalism—a strong feeling that one is defending the nation</w:t>
      </w:r>
      <w:r w:rsidR="00301F4B" w:rsidRPr="00286FAB">
        <w:t>,</w:t>
      </w:r>
      <w:r w:rsidRPr="00286FAB">
        <w:t xml:space="preserve"> restoring national pride and </w:t>
      </w:r>
      <w:r w:rsidR="00301F4B" w:rsidRPr="00286FAB">
        <w:t xml:space="preserve">fighting for </w:t>
      </w:r>
      <w:r w:rsidRPr="00286FAB">
        <w:t xml:space="preserve">justice—led </w:t>
      </w:r>
      <w:r w:rsidR="001D532E" w:rsidRPr="00286FAB">
        <w:t xml:space="preserve">some </w:t>
      </w:r>
      <w:r w:rsidRPr="00286FAB">
        <w:t xml:space="preserve">citizens to join their armies </w:t>
      </w:r>
      <w:r w:rsidR="00251F9F" w:rsidRPr="00286FAB">
        <w:t>with zeal</w:t>
      </w:r>
      <w:r w:rsidRPr="00286FAB">
        <w:t xml:space="preserve">. </w:t>
      </w:r>
    </w:p>
    <w:p w14:paraId="1EC38CB3" w14:textId="6B1B9781" w:rsidR="00F73288" w:rsidRPr="00286FAB" w:rsidRDefault="00320CC4" w:rsidP="00FE1391">
      <w:pPr>
        <w:spacing w:line="480" w:lineRule="auto"/>
        <w:ind w:firstLine="720"/>
        <w:jc w:val="both"/>
      </w:pPr>
      <w:r w:rsidRPr="00286FAB">
        <w:t xml:space="preserve">Compared </w:t>
      </w:r>
      <w:r w:rsidR="00F73288" w:rsidRPr="00286FAB">
        <w:t>to ceasefires, government victor</w:t>
      </w:r>
      <w:r w:rsidR="00B0566E" w:rsidRPr="00286FAB">
        <w:t xml:space="preserve">ies engender </w:t>
      </w:r>
      <w:r w:rsidR="00F73288" w:rsidRPr="00286FAB">
        <w:t xml:space="preserve">control over the </w:t>
      </w:r>
      <w:r w:rsidR="00301F4B" w:rsidRPr="00286FAB">
        <w:t xml:space="preserve">disputed </w:t>
      </w:r>
      <w:r w:rsidR="00F73288" w:rsidRPr="00286FAB">
        <w:t xml:space="preserve">territory and its populace. This allows the government to promote a </w:t>
      </w:r>
      <w:r w:rsidR="00301F4B" w:rsidRPr="00286FAB">
        <w:t xml:space="preserve">more positive </w:t>
      </w:r>
      <w:r w:rsidR="00F73288" w:rsidRPr="00286FAB">
        <w:t xml:space="preserve">version of nationalism that fosters unity and reconciliation rather than division. For example, </w:t>
      </w:r>
      <w:r w:rsidR="00301F4B" w:rsidRPr="00286FAB">
        <w:t xml:space="preserve">after the Civil War in the United States, </w:t>
      </w:r>
      <w:r w:rsidR="00F73288" w:rsidRPr="00286FAB">
        <w:t xml:space="preserve">Reconstruction aimed to reintegrate the Southern states </w:t>
      </w:r>
      <w:r w:rsidR="00F73288" w:rsidRPr="00286FAB">
        <w:lastRenderedPageBreak/>
        <w:t>and rebuild them</w:t>
      </w:r>
      <w:r w:rsidR="00301F4B" w:rsidRPr="00286FAB">
        <w:t xml:space="preserve"> rather than subjugate </w:t>
      </w:r>
      <w:r w:rsidR="00B0566E" w:rsidRPr="00286FAB">
        <w:t xml:space="preserve">and </w:t>
      </w:r>
      <w:r w:rsidR="00301F4B" w:rsidRPr="00286FAB">
        <w:t>dominate them</w:t>
      </w:r>
      <w:r w:rsidR="00F73288" w:rsidRPr="00286FAB">
        <w:t xml:space="preserve">. Likewise, peace agreements and the disappearance of </w:t>
      </w:r>
      <w:r w:rsidR="00251F9F" w:rsidRPr="00286FAB">
        <w:t>one of the warring</w:t>
      </w:r>
      <w:r w:rsidR="00F73288" w:rsidRPr="00286FAB">
        <w:t xml:space="preserve"> parties create conditions less conducive to nationalism. Peace accords typically involve joint commitments to disarmament, monitored by international bodies, and seek to address </w:t>
      </w:r>
      <w:r w:rsidR="00251F9F" w:rsidRPr="00286FAB">
        <w:t xml:space="preserve">some of </w:t>
      </w:r>
      <w:r w:rsidR="00F73288" w:rsidRPr="00286FAB">
        <w:t xml:space="preserve">the root causes of conflict—such as inequitable resource distribution and cultural rights—thereby diminishing the grievances that fuel nationalist fervor. Similarly, the disappearance of a party often leads to reduced factionalism, </w:t>
      </w:r>
      <w:r w:rsidR="00251F9F" w:rsidRPr="00286FAB">
        <w:t>enabling</w:t>
      </w:r>
      <w:r w:rsidR="00F73288" w:rsidRPr="00286FAB">
        <w:t xml:space="preserve"> the integration of former combatants into civilian life and allowing the remaining government to promote a unified national development agenda. </w:t>
      </w:r>
    </w:p>
    <w:p w14:paraId="50058361" w14:textId="4D2D749A" w:rsidR="00F73288" w:rsidRPr="00286FAB" w:rsidRDefault="00970D84" w:rsidP="00FE1391">
      <w:pPr>
        <w:spacing w:line="480" w:lineRule="auto"/>
        <w:ind w:firstLine="720"/>
        <w:jc w:val="both"/>
      </w:pPr>
      <w:r w:rsidRPr="00286FAB">
        <w:t>By contrast</w:t>
      </w:r>
      <w:r w:rsidR="00F73288" w:rsidRPr="00286FAB">
        <w:t>, ceasefire</w:t>
      </w:r>
      <w:r w:rsidRPr="00286FAB">
        <w:t xml:space="preserve">s </w:t>
      </w:r>
      <w:r w:rsidR="00995ED2" w:rsidRPr="00286FAB">
        <w:t>perpetuate</w:t>
      </w:r>
      <w:r w:rsidR="00F73288" w:rsidRPr="00286FAB">
        <w:t xml:space="preserve"> the presence of uncertainties and unresolved issues where each side tends to suspect the other of preparing for renewed conflict. Since the root causes of the conflict remain unaddressed, </w:t>
      </w:r>
      <w:r w:rsidR="00251F9F" w:rsidRPr="00286FAB">
        <w:t xml:space="preserve">ceasefires </w:t>
      </w:r>
      <w:r w:rsidR="00B0566E" w:rsidRPr="00286FAB">
        <w:t>rarely represent</w:t>
      </w:r>
      <w:r w:rsidR="00251F9F" w:rsidRPr="00286FAB">
        <w:t xml:space="preserve"> real</w:t>
      </w:r>
      <w:r w:rsidR="00F73288" w:rsidRPr="00286FAB">
        <w:t xml:space="preserve"> step</w:t>
      </w:r>
      <w:r w:rsidR="00251F9F" w:rsidRPr="00286FAB">
        <w:t>s</w:t>
      </w:r>
      <w:r w:rsidR="00F73288" w:rsidRPr="00286FAB">
        <w:t xml:space="preserve"> towards </w:t>
      </w:r>
      <w:r w:rsidR="00251F9F" w:rsidRPr="00286FAB">
        <w:t xml:space="preserve">a </w:t>
      </w:r>
      <w:r w:rsidR="00F73288" w:rsidRPr="00286FAB">
        <w:t>lasting peace</w:t>
      </w:r>
      <w:r w:rsidR="00251F9F" w:rsidRPr="00286FAB">
        <w:t xml:space="preserve">. </w:t>
      </w:r>
      <w:r w:rsidRPr="00286FAB">
        <w:t>In sum, c</w:t>
      </w:r>
      <w:r w:rsidR="00F73288" w:rsidRPr="00286FAB">
        <w:t xml:space="preserve">easefires allow combatants to regroup, rearm, form alliances </w:t>
      </w:r>
      <w:r w:rsidRPr="00286FAB">
        <w:t xml:space="preserve">and </w:t>
      </w:r>
      <w:r w:rsidR="00F73288" w:rsidRPr="00286FAB">
        <w:t xml:space="preserve">engage in </w:t>
      </w:r>
      <w:r w:rsidRPr="00286FAB">
        <w:t>nation-</w:t>
      </w:r>
      <w:r w:rsidR="00F73288" w:rsidRPr="00286FAB">
        <w:t xml:space="preserve">state-building, with the </w:t>
      </w:r>
      <w:r w:rsidR="00124AE3" w:rsidRPr="00286FAB">
        <w:t>goal</w:t>
      </w:r>
      <w:r w:rsidR="00F73288" w:rsidRPr="00286FAB">
        <w:t xml:space="preserve"> of defeating their opponents and achieving their preferred terms through military victory.  Failing to resolve the core issues that initiated the conflict </w:t>
      </w:r>
      <w:r w:rsidRPr="00286FAB">
        <w:t>increases the chances that</w:t>
      </w:r>
      <w:r w:rsidR="00F73288" w:rsidRPr="00286FAB">
        <w:t xml:space="preserve"> hostilities</w:t>
      </w:r>
      <w:r w:rsidRPr="00286FAB">
        <w:t xml:space="preserve"> will erupt</w:t>
      </w:r>
      <w:r w:rsidR="00F73288" w:rsidRPr="00286FAB">
        <w:t xml:space="preserve"> “again and again, each time with increasing intensity” (</w:t>
      </w:r>
      <w:proofErr w:type="spellStart"/>
      <w:r w:rsidR="00F73288" w:rsidRPr="00286FAB">
        <w:t>Mahieu</w:t>
      </w:r>
      <w:proofErr w:type="spellEnd"/>
      <w:r w:rsidR="00F73288" w:rsidRPr="00286FAB">
        <w:t xml:space="preserve"> 2007, 212), thereby significantly postponing the attainment of peace (Doyle and </w:t>
      </w:r>
      <w:proofErr w:type="spellStart"/>
      <w:r w:rsidR="00F73288" w:rsidRPr="00286FAB">
        <w:t>Sambanis</w:t>
      </w:r>
      <w:proofErr w:type="spellEnd"/>
      <w:r w:rsidR="00F73288" w:rsidRPr="00286FAB">
        <w:t xml:space="preserve"> 2000; Crocker 2001, 235; Gates, </w:t>
      </w:r>
      <w:proofErr w:type="spellStart"/>
      <w:r w:rsidR="00F73288" w:rsidRPr="00286FAB">
        <w:t>Gleditsch</w:t>
      </w:r>
      <w:proofErr w:type="spellEnd"/>
      <w:r w:rsidR="00F73288" w:rsidRPr="00286FAB">
        <w:t xml:space="preserve">, and </w:t>
      </w:r>
      <w:proofErr w:type="spellStart"/>
      <w:r w:rsidR="00F73288" w:rsidRPr="00286FAB">
        <w:t>Hegre</w:t>
      </w:r>
      <w:proofErr w:type="spellEnd"/>
      <w:r w:rsidR="00F73288" w:rsidRPr="00286FAB">
        <w:t xml:space="preserve"> 2004, 4; Weinstein 2005). </w:t>
      </w:r>
      <w:r w:rsidRPr="00286FAB">
        <w:t xml:space="preserve">This leads to </w:t>
      </w:r>
      <w:r w:rsidR="00251F9F" w:rsidRPr="00286FAB">
        <w:t>our</w:t>
      </w:r>
      <w:r w:rsidRPr="00286FAB">
        <w:t xml:space="preserve"> core hypothesis</w:t>
      </w:r>
      <w:r w:rsidR="00251F9F" w:rsidRPr="00286FAB">
        <w:t xml:space="preserve">. </w:t>
      </w:r>
    </w:p>
    <w:p w14:paraId="7E8E0790" w14:textId="77777777" w:rsidR="00F73288" w:rsidRPr="00286FAB" w:rsidRDefault="00F73288" w:rsidP="00FE1391">
      <w:pPr>
        <w:spacing w:line="480" w:lineRule="auto"/>
        <w:jc w:val="both"/>
        <w:rPr>
          <w:i/>
          <w:iCs/>
        </w:rPr>
      </w:pPr>
    </w:p>
    <w:p w14:paraId="29C50BA9" w14:textId="7002DE8E" w:rsidR="00F73288" w:rsidRPr="00286FAB" w:rsidRDefault="00F73288" w:rsidP="00FE1391">
      <w:pPr>
        <w:spacing w:line="480" w:lineRule="auto"/>
        <w:ind w:left="720"/>
        <w:jc w:val="both"/>
        <w:rPr>
          <w:i/>
          <w:iCs/>
        </w:rPr>
      </w:pPr>
      <w:r w:rsidRPr="00286FAB">
        <w:rPr>
          <w:i/>
          <w:iCs/>
        </w:rPr>
        <w:t xml:space="preserve">H1: Civil wars that end with a ceasefire are more likely to recur sooner than civil wars ending </w:t>
      </w:r>
      <w:r w:rsidR="001D532E" w:rsidRPr="00286FAB">
        <w:rPr>
          <w:i/>
          <w:iCs/>
        </w:rPr>
        <w:t>with other outcomes</w:t>
      </w:r>
      <w:r w:rsidR="00567349" w:rsidRPr="00286FAB">
        <w:rPr>
          <w:i/>
          <w:iCs/>
        </w:rPr>
        <w:t xml:space="preserve"> (e.g., </w:t>
      </w:r>
      <w:r w:rsidRPr="00286FAB">
        <w:rPr>
          <w:i/>
          <w:iCs/>
        </w:rPr>
        <w:t>military victories</w:t>
      </w:r>
      <w:r w:rsidR="00B0566E" w:rsidRPr="00286FAB">
        <w:rPr>
          <w:i/>
          <w:iCs/>
        </w:rPr>
        <w:t xml:space="preserve"> and</w:t>
      </w:r>
      <w:r w:rsidR="00970D84" w:rsidRPr="00286FAB">
        <w:rPr>
          <w:i/>
          <w:iCs/>
        </w:rPr>
        <w:t xml:space="preserve"> </w:t>
      </w:r>
      <w:r w:rsidR="00567349" w:rsidRPr="00286FAB">
        <w:rPr>
          <w:i/>
          <w:iCs/>
        </w:rPr>
        <w:t>peace agreements).</w:t>
      </w:r>
    </w:p>
    <w:p w14:paraId="075D1EE6" w14:textId="77777777" w:rsidR="00F73288" w:rsidRPr="00286FAB" w:rsidRDefault="00F73288" w:rsidP="00FE1391">
      <w:pPr>
        <w:spacing w:line="480" w:lineRule="auto"/>
        <w:ind w:firstLine="720"/>
        <w:jc w:val="both"/>
        <w:rPr>
          <w:i/>
          <w:iCs/>
        </w:rPr>
      </w:pPr>
    </w:p>
    <w:p w14:paraId="79977F19" w14:textId="5161F309" w:rsidR="00576D78" w:rsidRPr="00286FAB" w:rsidRDefault="00AA1E88" w:rsidP="00FE1391">
      <w:pPr>
        <w:spacing w:line="480" w:lineRule="auto"/>
        <w:jc w:val="center"/>
        <w:rPr>
          <w:b/>
        </w:rPr>
      </w:pPr>
      <w:r w:rsidRPr="00286FAB">
        <w:rPr>
          <w:b/>
        </w:rPr>
        <w:t xml:space="preserve">Data and </w:t>
      </w:r>
      <w:r w:rsidR="00EC0230" w:rsidRPr="00286FAB">
        <w:rPr>
          <w:b/>
        </w:rPr>
        <w:t>Models</w:t>
      </w:r>
    </w:p>
    <w:p w14:paraId="5C450800" w14:textId="77777777" w:rsidR="00AA1E88" w:rsidRPr="00286FAB" w:rsidRDefault="00AA1E88" w:rsidP="00FE1391">
      <w:pPr>
        <w:spacing w:line="480" w:lineRule="auto"/>
        <w:jc w:val="both"/>
        <w:rPr>
          <w:shd w:val="clear" w:color="auto" w:fill="FFFFFF"/>
        </w:rPr>
      </w:pPr>
    </w:p>
    <w:p w14:paraId="053BCE07" w14:textId="041D1731" w:rsidR="00E34739" w:rsidRPr="00286FAB" w:rsidRDefault="00970D84" w:rsidP="00FE1391">
      <w:pPr>
        <w:spacing w:line="480" w:lineRule="auto"/>
        <w:ind w:firstLine="720"/>
        <w:jc w:val="both"/>
        <w:rPr>
          <w:shd w:val="clear" w:color="auto" w:fill="FFFFFF"/>
        </w:rPr>
      </w:pPr>
      <w:r w:rsidRPr="00286FAB">
        <w:rPr>
          <w:shd w:val="clear" w:color="auto" w:fill="FFFFFF"/>
        </w:rPr>
        <w:t>T</w:t>
      </w:r>
      <w:r w:rsidR="00E34739" w:rsidRPr="00286FAB">
        <w:rPr>
          <w:shd w:val="clear" w:color="auto" w:fill="FFFFFF"/>
        </w:rPr>
        <w:t xml:space="preserve">his study </w:t>
      </w:r>
      <w:r w:rsidR="00CF5A8E" w:rsidRPr="00286FAB">
        <w:rPr>
          <w:shd w:val="clear" w:color="auto" w:fill="FFFFFF"/>
        </w:rPr>
        <w:t>combine</w:t>
      </w:r>
      <w:r w:rsidR="005A1FA9" w:rsidRPr="00286FAB">
        <w:rPr>
          <w:shd w:val="clear" w:color="auto" w:fill="FFFFFF"/>
        </w:rPr>
        <w:t>s</w:t>
      </w:r>
      <w:r w:rsidRPr="00286FAB">
        <w:rPr>
          <w:shd w:val="clear" w:color="auto" w:fill="FFFFFF"/>
        </w:rPr>
        <w:t xml:space="preserve"> </w:t>
      </w:r>
      <w:r w:rsidR="000A6565" w:rsidRPr="00286FAB">
        <w:rPr>
          <w:shd w:val="clear" w:color="auto" w:fill="FFFFFF"/>
        </w:rPr>
        <w:t>two main</w:t>
      </w:r>
      <w:r w:rsidR="00251F9F" w:rsidRPr="00286FAB">
        <w:rPr>
          <w:shd w:val="clear" w:color="auto" w:fill="FFFFFF"/>
        </w:rPr>
        <w:t xml:space="preserve"> datasets</w:t>
      </w:r>
      <w:r w:rsidR="00EB72B1" w:rsidRPr="00286FAB">
        <w:rPr>
          <w:shd w:val="clear" w:color="auto" w:fill="FFFFFF"/>
        </w:rPr>
        <w:t xml:space="preserve"> to assess th</w:t>
      </w:r>
      <w:r w:rsidR="00027E46" w:rsidRPr="00286FAB">
        <w:rPr>
          <w:shd w:val="clear" w:color="auto" w:fill="FFFFFF"/>
        </w:rPr>
        <w:t>e core</w:t>
      </w:r>
      <w:r w:rsidR="00EB72B1" w:rsidRPr="00286FAB">
        <w:rPr>
          <w:shd w:val="clear" w:color="auto" w:fill="FFFFFF"/>
        </w:rPr>
        <w:t xml:space="preserve"> hypothesis. First, to </w:t>
      </w:r>
      <w:r w:rsidR="00567CA7" w:rsidRPr="00286FAB">
        <w:rPr>
          <w:shd w:val="clear" w:color="auto" w:fill="FFFFFF"/>
        </w:rPr>
        <w:t xml:space="preserve">create </w:t>
      </w:r>
      <w:r w:rsidR="00EB72B1" w:rsidRPr="00286FAB">
        <w:rPr>
          <w:shd w:val="clear" w:color="auto" w:fill="FFFFFF"/>
        </w:rPr>
        <w:t>the universe of relevant conflicts, we use</w:t>
      </w:r>
      <w:r w:rsidR="00CF5A8E" w:rsidRPr="00286FAB">
        <w:rPr>
          <w:shd w:val="clear" w:color="auto" w:fill="FFFFFF"/>
        </w:rPr>
        <w:t>d</w:t>
      </w:r>
      <w:r w:rsidR="00EB72B1" w:rsidRPr="00286FAB">
        <w:rPr>
          <w:shd w:val="clear" w:color="auto" w:fill="FFFFFF"/>
        </w:rPr>
        <w:t xml:space="preserve"> </w:t>
      </w:r>
      <w:r w:rsidR="00251F9F" w:rsidRPr="00286FAB">
        <w:rPr>
          <w:shd w:val="clear" w:color="auto" w:fill="FFFFFF"/>
        </w:rPr>
        <w:t>the Armed Conflict Dataset (ACD)</w:t>
      </w:r>
      <w:r w:rsidR="00E34739" w:rsidRPr="00286FAB">
        <w:rPr>
          <w:shd w:val="clear" w:color="auto" w:fill="FFFFFF"/>
        </w:rPr>
        <w:t xml:space="preserve"> from the Uppsala Conflict Data Program / Peace Research Institute Oslo (UCDP/PRIO)</w:t>
      </w:r>
      <w:r w:rsidR="00251F9F" w:rsidRPr="00286FAB">
        <w:rPr>
          <w:shd w:val="clear" w:color="auto" w:fill="FFFFFF"/>
        </w:rPr>
        <w:t>,</w:t>
      </w:r>
      <w:r w:rsidR="00296A9D" w:rsidRPr="00286FAB">
        <w:rPr>
          <w:rStyle w:val="FootnoteReference"/>
          <w:shd w:val="clear" w:color="auto" w:fill="FFFFFF"/>
        </w:rPr>
        <w:footnoteReference w:id="17"/>
      </w:r>
      <w:r w:rsidR="00E34739" w:rsidRPr="00286FAB">
        <w:rPr>
          <w:shd w:val="clear" w:color="auto" w:fill="FFFFFF"/>
        </w:rPr>
        <w:t xml:space="preserve"> </w:t>
      </w:r>
      <w:r w:rsidR="00251F9F" w:rsidRPr="00286FAB">
        <w:rPr>
          <w:shd w:val="clear" w:color="auto" w:fill="FFFFFF"/>
        </w:rPr>
        <w:t>which</w:t>
      </w:r>
      <w:r w:rsidR="00191C33" w:rsidRPr="00286FAB">
        <w:rPr>
          <w:shd w:val="clear" w:color="auto" w:fill="FFFFFF"/>
        </w:rPr>
        <w:t xml:space="preserve"> covers </w:t>
      </w:r>
      <w:r w:rsidR="00E34739" w:rsidRPr="00286FAB">
        <w:rPr>
          <w:shd w:val="clear" w:color="auto" w:fill="FFFFFF"/>
        </w:rPr>
        <w:t>all int</w:t>
      </w:r>
      <w:r w:rsidR="007A5AEA" w:rsidRPr="00286FAB">
        <w:rPr>
          <w:shd w:val="clear" w:color="auto" w:fill="FFFFFF"/>
        </w:rPr>
        <w:t>rastate</w:t>
      </w:r>
      <w:r w:rsidR="00E34739" w:rsidRPr="00286FAB">
        <w:rPr>
          <w:shd w:val="clear" w:color="auto" w:fill="FFFFFF"/>
        </w:rPr>
        <w:t xml:space="preserve"> and internationalized</w:t>
      </w:r>
      <w:r w:rsidR="007A5AEA" w:rsidRPr="00286FAB">
        <w:rPr>
          <w:shd w:val="clear" w:color="auto" w:fill="FFFFFF"/>
        </w:rPr>
        <w:t xml:space="preserve"> intrastate</w:t>
      </w:r>
      <w:r w:rsidR="00E34739" w:rsidRPr="00286FAB">
        <w:rPr>
          <w:shd w:val="clear" w:color="auto" w:fill="FFFFFF"/>
        </w:rPr>
        <w:t xml:space="preserve"> conflicts </w:t>
      </w:r>
      <w:r w:rsidR="002A2F9E" w:rsidRPr="00286FAB">
        <w:rPr>
          <w:shd w:val="clear" w:color="auto" w:fill="FFFFFF"/>
        </w:rPr>
        <w:t>from 1946 until 202</w:t>
      </w:r>
      <w:r w:rsidR="00920694" w:rsidRPr="00286FAB">
        <w:rPr>
          <w:shd w:val="clear" w:color="auto" w:fill="FFFFFF"/>
        </w:rPr>
        <w:t>2</w:t>
      </w:r>
      <w:r w:rsidR="00E34739" w:rsidRPr="00286FAB">
        <w:rPr>
          <w:shd w:val="clear" w:color="auto" w:fill="FFFFFF"/>
        </w:rPr>
        <w:t xml:space="preserve">. </w:t>
      </w:r>
      <w:r w:rsidR="002A2F9E" w:rsidRPr="00286FAB">
        <w:rPr>
          <w:shd w:val="clear" w:color="auto" w:fill="FFFFFF"/>
        </w:rPr>
        <w:t>Each conflict has one or more episodes</w:t>
      </w:r>
      <w:r w:rsidR="00191C33" w:rsidRPr="00286FAB">
        <w:rPr>
          <w:shd w:val="clear" w:color="auto" w:fill="FFFFFF"/>
        </w:rPr>
        <w:t>,</w:t>
      </w:r>
      <w:r w:rsidR="002A2F9E" w:rsidRPr="00286FAB">
        <w:rPr>
          <w:shd w:val="clear" w:color="auto" w:fill="FFFFFF"/>
        </w:rPr>
        <w:t xml:space="preserve"> </w:t>
      </w:r>
      <w:r w:rsidR="00191C33" w:rsidRPr="00286FAB">
        <w:rPr>
          <w:shd w:val="clear" w:color="auto" w:fill="FFFFFF"/>
        </w:rPr>
        <w:t xml:space="preserve">depending </w:t>
      </w:r>
      <w:r w:rsidR="002A2F9E" w:rsidRPr="00286FAB">
        <w:rPr>
          <w:shd w:val="clear" w:color="auto" w:fill="FFFFFF"/>
        </w:rPr>
        <w:t xml:space="preserve">on how many times </w:t>
      </w:r>
      <w:r w:rsidR="00D93FB7" w:rsidRPr="00286FAB">
        <w:rPr>
          <w:shd w:val="clear" w:color="auto" w:fill="FFFFFF"/>
        </w:rPr>
        <w:t>active fighting</w:t>
      </w:r>
      <w:r w:rsidR="002A2F9E" w:rsidRPr="00286FAB">
        <w:rPr>
          <w:shd w:val="clear" w:color="auto" w:fill="FFFFFF"/>
        </w:rPr>
        <w:t xml:space="preserve"> has </w:t>
      </w:r>
      <w:r w:rsidR="0033602A" w:rsidRPr="00286FAB">
        <w:rPr>
          <w:shd w:val="clear" w:color="auto" w:fill="FFFFFF"/>
        </w:rPr>
        <w:t>resumed</w:t>
      </w:r>
      <w:r w:rsidR="00E348FD" w:rsidRPr="00286FAB">
        <w:rPr>
          <w:shd w:val="clear" w:color="auto" w:fill="FFFFFF"/>
        </w:rPr>
        <w:t xml:space="preserve"> </w:t>
      </w:r>
      <w:r w:rsidR="004414BD" w:rsidRPr="00286FAB">
        <w:rPr>
          <w:shd w:val="clear" w:color="auto" w:fill="FFFFFF"/>
        </w:rPr>
        <w:t>in each</w:t>
      </w:r>
      <w:r w:rsidR="002A2F9E" w:rsidRPr="00286FAB">
        <w:rPr>
          <w:shd w:val="clear" w:color="auto" w:fill="FFFFFF"/>
        </w:rPr>
        <w:t xml:space="preserve"> conflict</w:t>
      </w:r>
      <w:r w:rsidR="004113F7" w:rsidRPr="00286FAB">
        <w:rPr>
          <w:shd w:val="clear" w:color="auto" w:fill="FFFFFF"/>
        </w:rPr>
        <w:t xml:space="preserve">. </w:t>
      </w:r>
      <w:r w:rsidR="000A6565" w:rsidRPr="00286FAB">
        <w:rPr>
          <w:shd w:val="clear" w:color="auto" w:fill="FFFFFF"/>
        </w:rPr>
        <w:t xml:space="preserve">Second, to measure war outcomes, we </w:t>
      </w:r>
      <w:r w:rsidR="00CF5A8E" w:rsidRPr="00286FAB">
        <w:rPr>
          <w:shd w:val="clear" w:color="auto" w:fill="FFFFFF"/>
        </w:rPr>
        <w:t>relied on</w:t>
      </w:r>
      <w:r w:rsidR="000A6565" w:rsidRPr="00286FAB">
        <w:rPr>
          <w:shd w:val="clear" w:color="auto" w:fill="FFFFFF"/>
        </w:rPr>
        <w:t xml:space="preserve"> the UCDP Conflict Termination </w:t>
      </w:r>
      <w:proofErr w:type="gramStart"/>
      <w:r w:rsidR="000A6565" w:rsidRPr="00286FAB">
        <w:rPr>
          <w:shd w:val="clear" w:color="auto" w:fill="FFFFFF"/>
        </w:rPr>
        <w:t>data, and</w:t>
      </w:r>
      <w:proofErr w:type="gramEnd"/>
      <w:r w:rsidR="000A6565" w:rsidRPr="00286FAB">
        <w:rPr>
          <w:shd w:val="clear" w:color="auto" w:fill="FFFFFF"/>
        </w:rPr>
        <w:t xml:space="preserve"> then match</w:t>
      </w:r>
      <w:r w:rsidR="00CF5A8E" w:rsidRPr="00286FAB">
        <w:rPr>
          <w:shd w:val="clear" w:color="auto" w:fill="FFFFFF"/>
        </w:rPr>
        <w:t>ed</w:t>
      </w:r>
      <w:r w:rsidR="000A6565" w:rsidRPr="00286FAB">
        <w:rPr>
          <w:shd w:val="clear" w:color="auto" w:fill="FFFFFF"/>
        </w:rPr>
        <w:t xml:space="preserve"> it to each </w:t>
      </w:r>
      <w:r w:rsidR="004113F7" w:rsidRPr="00286FAB">
        <w:rPr>
          <w:shd w:val="clear" w:color="auto" w:fill="FFFFFF"/>
        </w:rPr>
        <w:t>non-censored conflict episode</w:t>
      </w:r>
      <w:r w:rsidR="000A6565" w:rsidRPr="00286FAB">
        <w:rPr>
          <w:shd w:val="clear" w:color="auto" w:fill="FFFFFF"/>
        </w:rPr>
        <w:t>. T</w:t>
      </w:r>
      <w:r w:rsidR="004113F7" w:rsidRPr="00286FAB">
        <w:rPr>
          <w:shd w:val="clear" w:color="auto" w:fill="FFFFFF"/>
        </w:rPr>
        <w:t>he</w:t>
      </w:r>
      <w:r w:rsidR="000A6565" w:rsidRPr="00286FAB">
        <w:rPr>
          <w:shd w:val="clear" w:color="auto" w:fill="FFFFFF"/>
        </w:rPr>
        <w:t>se</w:t>
      </w:r>
      <w:r w:rsidR="004113F7" w:rsidRPr="00286FAB">
        <w:rPr>
          <w:shd w:val="clear" w:color="auto" w:fill="FFFFFF"/>
        </w:rPr>
        <w:t xml:space="preserve"> data indicate how </w:t>
      </w:r>
      <w:r w:rsidR="000A6565" w:rsidRPr="00286FAB">
        <w:rPr>
          <w:shd w:val="clear" w:color="auto" w:fill="FFFFFF"/>
        </w:rPr>
        <w:t>each conflict</w:t>
      </w:r>
      <w:r w:rsidR="004113F7" w:rsidRPr="00286FAB">
        <w:rPr>
          <w:shd w:val="clear" w:color="auto" w:fill="FFFFFF"/>
        </w:rPr>
        <w:t xml:space="preserve"> </w:t>
      </w:r>
      <w:r w:rsidR="00CF5A8E" w:rsidRPr="00286FAB">
        <w:rPr>
          <w:shd w:val="clear" w:color="auto" w:fill="FFFFFF"/>
        </w:rPr>
        <w:t xml:space="preserve">episode </w:t>
      </w:r>
      <w:r w:rsidR="004113F7" w:rsidRPr="00286FAB">
        <w:rPr>
          <w:shd w:val="clear" w:color="auto" w:fill="FFFFFF"/>
        </w:rPr>
        <w:t xml:space="preserve">ended </w:t>
      </w:r>
      <w:r w:rsidR="000A6565" w:rsidRPr="00286FAB">
        <w:rPr>
          <w:shd w:val="clear" w:color="auto" w:fill="FFFFFF"/>
        </w:rPr>
        <w:t xml:space="preserve">using </w:t>
      </w:r>
      <w:r w:rsidR="004113F7" w:rsidRPr="00286FAB">
        <w:rPr>
          <w:shd w:val="clear" w:color="auto" w:fill="FFFFFF"/>
        </w:rPr>
        <w:t xml:space="preserve">one of </w:t>
      </w:r>
      <w:r w:rsidR="00EB72B1" w:rsidRPr="00286FAB">
        <w:rPr>
          <w:shd w:val="clear" w:color="auto" w:fill="FFFFFF"/>
        </w:rPr>
        <w:t>six conflict terminat</w:t>
      </w:r>
      <w:r w:rsidR="004113F7" w:rsidRPr="00286FAB">
        <w:rPr>
          <w:shd w:val="clear" w:color="auto" w:fill="FFFFFF"/>
        </w:rPr>
        <w:t>ion types</w:t>
      </w:r>
      <w:r w:rsidR="00EB72B1" w:rsidRPr="00286FAB">
        <w:rPr>
          <w:shd w:val="clear" w:color="auto" w:fill="FFFFFF"/>
        </w:rPr>
        <w:t xml:space="preserve">. </w:t>
      </w:r>
      <w:r w:rsidR="00E348FD" w:rsidRPr="00286FAB">
        <w:rPr>
          <w:shd w:val="clear" w:color="auto" w:fill="FFFFFF"/>
        </w:rPr>
        <w:t xml:space="preserve">Each episode is </w:t>
      </w:r>
      <w:r w:rsidR="0033602A" w:rsidRPr="00286FAB">
        <w:rPr>
          <w:shd w:val="clear" w:color="auto" w:fill="FFFFFF"/>
        </w:rPr>
        <w:t xml:space="preserve">represented as </w:t>
      </w:r>
      <w:r w:rsidR="00E348FD" w:rsidRPr="00286FAB">
        <w:rPr>
          <w:shd w:val="clear" w:color="auto" w:fill="FFFFFF"/>
        </w:rPr>
        <w:t>a single row in our data</w:t>
      </w:r>
      <w:r w:rsidR="0033602A" w:rsidRPr="00286FAB">
        <w:rPr>
          <w:shd w:val="clear" w:color="auto" w:fill="FFFFFF"/>
        </w:rPr>
        <w:t>, and t</w:t>
      </w:r>
      <w:r w:rsidR="002A2F9E" w:rsidRPr="00286FAB">
        <w:rPr>
          <w:shd w:val="clear" w:color="auto" w:fill="FFFFFF"/>
        </w:rPr>
        <w:t xml:space="preserve">he unit of analysis is </w:t>
      </w:r>
      <w:r w:rsidR="0033602A" w:rsidRPr="00286FAB">
        <w:rPr>
          <w:shd w:val="clear" w:color="auto" w:fill="FFFFFF"/>
        </w:rPr>
        <w:t xml:space="preserve">the </w:t>
      </w:r>
      <w:r w:rsidR="002A2F9E" w:rsidRPr="00286FAB">
        <w:rPr>
          <w:shd w:val="clear" w:color="auto" w:fill="FFFFFF"/>
        </w:rPr>
        <w:t>conflict episode-year.</w:t>
      </w:r>
      <w:r w:rsidR="00CF5A8E" w:rsidRPr="00286FAB">
        <w:rPr>
          <w:shd w:val="clear" w:color="auto" w:fill="FFFFFF"/>
        </w:rPr>
        <w:t xml:space="preserve"> </w:t>
      </w:r>
      <w:r w:rsidR="004414BD" w:rsidRPr="00286FAB">
        <w:rPr>
          <w:shd w:val="clear" w:color="auto" w:fill="FFFFFF"/>
        </w:rPr>
        <w:t>Our qualitative data are</w:t>
      </w:r>
      <w:r w:rsidR="00191C33" w:rsidRPr="00286FAB">
        <w:rPr>
          <w:shd w:val="clear" w:color="auto" w:fill="FFFFFF"/>
        </w:rPr>
        <w:t xml:space="preserve"> </w:t>
      </w:r>
      <w:r w:rsidR="00EB72B1" w:rsidRPr="00286FAB">
        <w:rPr>
          <w:shd w:val="clear" w:color="auto" w:fill="FFFFFF"/>
        </w:rPr>
        <w:t>draw</w:t>
      </w:r>
      <w:r w:rsidR="004414BD" w:rsidRPr="00286FAB">
        <w:rPr>
          <w:shd w:val="clear" w:color="auto" w:fill="FFFFFF"/>
        </w:rPr>
        <w:t>n from primary source documents and</w:t>
      </w:r>
      <w:r w:rsidR="00EB72B1" w:rsidRPr="00286FAB">
        <w:rPr>
          <w:shd w:val="clear" w:color="auto" w:fill="FFFFFF"/>
        </w:rPr>
        <w:t xml:space="preserve"> </w:t>
      </w:r>
      <w:r w:rsidR="00CF5A8E" w:rsidRPr="00286FAB">
        <w:rPr>
          <w:shd w:val="clear" w:color="auto" w:fill="FFFFFF"/>
        </w:rPr>
        <w:t>original</w:t>
      </w:r>
      <w:r w:rsidR="00191C33" w:rsidRPr="00286FAB">
        <w:rPr>
          <w:shd w:val="clear" w:color="auto" w:fill="FFFFFF"/>
        </w:rPr>
        <w:t xml:space="preserve"> </w:t>
      </w:r>
      <w:r w:rsidR="004113F7" w:rsidRPr="00286FAB">
        <w:rPr>
          <w:shd w:val="clear" w:color="auto" w:fill="FFFFFF"/>
        </w:rPr>
        <w:t xml:space="preserve">interviews </w:t>
      </w:r>
      <w:r w:rsidR="0033602A" w:rsidRPr="00286FAB">
        <w:rPr>
          <w:shd w:val="clear" w:color="auto" w:fill="FFFFFF"/>
        </w:rPr>
        <w:t xml:space="preserve">that we conducted </w:t>
      </w:r>
      <w:r w:rsidR="00CF5A8E" w:rsidRPr="00286FAB">
        <w:rPr>
          <w:shd w:val="clear" w:color="auto" w:fill="FFFFFF"/>
        </w:rPr>
        <w:t xml:space="preserve">with local citizens, security experts and political elites </w:t>
      </w:r>
      <w:r w:rsidR="00191C33" w:rsidRPr="00286FAB">
        <w:rPr>
          <w:shd w:val="clear" w:color="auto" w:fill="FFFFFF"/>
        </w:rPr>
        <w:t>about the recurring Nagorno Karabakh conflict.</w:t>
      </w:r>
      <w:r w:rsidR="001F2827" w:rsidRPr="00286FAB">
        <w:rPr>
          <w:rStyle w:val="FootnoteReference"/>
          <w:shd w:val="clear" w:color="auto" w:fill="FFFFFF"/>
        </w:rPr>
        <w:footnoteReference w:id="18"/>
      </w:r>
      <w:r w:rsidR="00191C33" w:rsidRPr="00286FAB">
        <w:rPr>
          <w:shd w:val="clear" w:color="auto" w:fill="FFFFFF"/>
        </w:rPr>
        <w:t xml:space="preserve"> </w:t>
      </w:r>
    </w:p>
    <w:p w14:paraId="084A3D1E" w14:textId="3930502B" w:rsidR="00D969B9" w:rsidRPr="00286FAB" w:rsidRDefault="00D969B9" w:rsidP="00FE1391">
      <w:pPr>
        <w:spacing w:line="480" w:lineRule="auto"/>
        <w:jc w:val="both"/>
        <w:rPr>
          <w:b/>
          <w:bCs/>
          <w:i/>
          <w:iCs/>
          <w:shd w:val="clear" w:color="auto" w:fill="FFFFFF"/>
        </w:rPr>
      </w:pPr>
    </w:p>
    <w:p w14:paraId="7ADB3FA9" w14:textId="18BB9EB7" w:rsidR="00B84DDB" w:rsidRPr="00286FAB" w:rsidRDefault="00E34739" w:rsidP="00FE1391">
      <w:pPr>
        <w:spacing w:line="480" w:lineRule="auto"/>
        <w:jc w:val="both"/>
        <w:rPr>
          <w:b/>
          <w:bCs/>
          <w:i/>
          <w:iCs/>
          <w:shd w:val="clear" w:color="auto" w:fill="FFFFFF"/>
        </w:rPr>
      </w:pPr>
      <w:r w:rsidRPr="00286FAB">
        <w:rPr>
          <w:b/>
          <w:bCs/>
          <w:i/>
          <w:iCs/>
          <w:shd w:val="clear" w:color="auto" w:fill="FFFFFF"/>
        </w:rPr>
        <w:t xml:space="preserve">Dependent variables </w:t>
      </w:r>
    </w:p>
    <w:p w14:paraId="031894E6" w14:textId="32C7456A" w:rsidR="008E4109" w:rsidRPr="00286FAB" w:rsidRDefault="00FA2127" w:rsidP="00FE1391">
      <w:pPr>
        <w:spacing w:line="480" w:lineRule="auto"/>
        <w:ind w:firstLine="720"/>
        <w:jc w:val="both"/>
        <w:rPr>
          <w:shd w:val="clear" w:color="auto" w:fill="FFFFFF"/>
        </w:rPr>
      </w:pPr>
      <w:r w:rsidRPr="00286FAB">
        <w:rPr>
          <w:shd w:val="clear" w:color="auto" w:fill="FFFFFF"/>
        </w:rPr>
        <w:t xml:space="preserve">We </w:t>
      </w:r>
      <w:r w:rsidR="004113F7" w:rsidRPr="00286FAB">
        <w:rPr>
          <w:shd w:val="clear" w:color="auto" w:fill="FFFFFF"/>
        </w:rPr>
        <w:t>analyze</w:t>
      </w:r>
      <w:r w:rsidR="00CF5A8E" w:rsidRPr="00286FAB">
        <w:rPr>
          <w:shd w:val="clear" w:color="auto" w:fill="FFFFFF"/>
        </w:rPr>
        <w:t>d</w:t>
      </w:r>
      <w:r w:rsidR="004113F7" w:rsidRPr="00286FAB">
        <w:rPr>
          <w:shd w:val="clear" w:color="auto" w:fill="FFFFFF"/>
        </w:rPr>
        <w:t xml:space="preserve"> </w:t>
      </w:r>
      <w:r w:rsidRPr="00286FAB">
        <w:rPr>
          <w:shd w:val="clear" w:color="auto" w:fill="FFFFFF"/>
        </w:rPr>
        <w:t>t</w:t>
      </w:r>
      <w:r w:rsidR="00E34739" w:rsidRPr="00286FAB">
        <w:rPr>
          <w:shd w:val="clear" w:color="auto" w:fill="FFFFFF"/>
        </w:rPr>
        <w:t xml:space="preserve">wo dependent variables </w:t>
      </w:r>
      <w:r w:rsidR="004113F7" w:rsidRPr="00286FAB">
        <w:rPr>
          <w:shd w:val="clear" w:color="auto" w:fill="FFFFFF"/>
        </w:rPr>
        <w:t xml:space="preserve">that </w:t>
      </w:r>
      <w:r w:rsidR="00E34739" w:rsidRPr="00286FAB">
        <w:rPr>
          <w:shd w:val="clear" w:color="auto" w:fill="FFFFFF"/>
        </w:rPr>
        <w:t xml:space="preserve">measure war recurrence. The first </w:t>
      </w:r>
      <w:r w:rsidR="004113F7" w:rsidRPr="00286FAB">
        <w:rPr>
          <w:shd w:val="clear" w:color="auto" w:fill="FFFFFF"/>
        </w:rPr>
        <w:t xml:space="preserve">defines war recurrence as a new episode of fighting </w:t>
      </w:r>
      <w:r w:rsidR="00C85A96" w:rsidRPr="00286FAB">
        <w:rPr>
          <w:shd w:val="clear" w:color="auto" w:fill="FFFFFF"/>
        </w:rPr>
        <w:t>in each</w:t>
      </w:r>
      <w:r w:rsidR="004113F7" w:rsidRPr="00286FAB">
        <w:rPr>
          <w:shd w:val="clear" w:color="auto" w:fill="FFFFFF"/>
        </w:rPr>
        <w:t xml:space="preserve"> conflict that previously terminated</w:t>
      </w:r>
      <w:r w:rsidRPr="00286FAB">
        <w:rPr>
          <w:shd w:val="clear" w:color="auto" w:fill="FFFFFF"/>
        </w:rPr>
        <w:t xml:space="preserve">, </w:t>
      </w:r>
      <w:r w:rsidR="00E34739" w:rsidRPr="00286FAB">
        <w:rPr>
          <w:shd w:val="clear" w:color="auto" w:fill="FFFFFF"/>
        </w:rPr>
        <w:t xml:space="preserve">based on the </w:t>
      </w:r>
      <w:r w:rsidR="004113F7" w:rsidRPr="00286FAB">
        <w:rPr>
          <w:shd w:val="clear" w:color="auto" w:fill="FFFFFF"/>
        </w:rPr>
        <w:t>‘</w:t>
      </w:r>
      <w:r w:rsidR="00E34739" w:rsidRPr="00286FAB">
        <w:rPr>
          <w:shd w:val="clear" w:color="auto" w:fill="FFFFFF"/>
        </w:rPr>
        <w:t>conflict id</w:t>
      </w:r>
      <w:r w:rsidR="004113F7" w:rsidRPr="00286FAB">
        <w:rPr>
          <w:shd w:val="clear" w:color="auto" w:fill="FFFFFF"/>
        </w:rPr>
        <w:t>’</w:t>
      </w:r>
      <w:r w:rsidR="00E34739" w:rsidRPr="00286FAB">
        <w:rPr>
          <w:shd w:val="clear" w:color="auto" w:fill="FFFFFF"/>
        </w:rPr>
        <w:t xml:space="preserve"> in the </w:t>
      </w:r>
      <w:r w:rsidR="0033602A" w:rsidRPr="00286FAB">
        <w:rPr>
          <w:shd w:val="clear" w:color="auto" w:fill="FFFFFF"/>
        </w:rPr>
        <w:t xml:space="preserve">UCDP’s </w:t>
      </w:r>
      <w:r w:rsidR="00E34739" w:rsidRPr="00286FAB">
        <w:rPr>
          <w:shd w:val="clear" w:color="auto" w:fill="FFFFFF"/>
        </w:rPr>
        <w:t>ACD</w:t>
      </w:r>
      <w:r w:rsidR="004113F7" w:rsidRPr="00286FAB">
        <w:rPr>
          <w:shd w:val="clear" w:color="auto" w:fill="FFFFFF"/>
        </w:rPr>
        <w:t xml:space="preserve"> dataset</w:t>
      </w:r>
      <w:r w:rsidRPr="00286FAB">
        <w:rPr>
          <w:shd w:val="clear" w:color="auto" w:fill="FFFFFF"/>
        </w:rPr>
        <w:t xml:space="preserve">. </w:t>
      </w:r>
      <w:r w:rsidR="0033602A" w:rsidRPr="00286FAB">
        <w:rPr>
          <w:shd w:val="clear" w:color="auto" w:fill="FFFFFF"/>
        </w:rPr>
        <w:t xml:space="preserve">In total, </w:t>
      </w:r>
      <w:r w:rsidR="00C85A96" w:rsidRPr="00286FAB">
        <w:rPr>
          <w:shd w:val="clear" w:color="auto" w:fill="FFFFFF"/>
        </w:rPr>
        <w:t xml:space="preserve">using </w:t>
      </w:r>
      <w:r w:rsidR="004113F7" w:rsidRPr="00286FAB">
        <w:rPr>
          <w:shd w:val="clear" w:color="auto" w:fill="FFFFFF"/>
        </w:rPr>
        <w:t xml:space="preserve">this </w:t>
      </w:r>
      <w:r w:rsidR="00CF5A8E" w:rsidRPr="00286FAB">
        <w:rPr>
          <w:shd w:val="clear" w:color="auto" w:fill="FFFFFF"/>
        </w:rPr>
        <w:t>definition</w:t>
      </w:r>
      <w:r w:rsidR="004113F7" w:rsidRPr="00286FAB">
        <w:rPr>
          <w:shd w:val="clear" w:color="auto" w:fill="FFFFFF"/>
        </w:rPr>
        <w:t xml:space="preserve">, </w:t>
      </w:r>
      <w:r w:rsidR="0033602A" w:rsidRPr="00286FAB">
        <w:rPr>
          <w:shd w:val="clear" w:color="auto" w:fill="FFFFFF"/>
        </w:rPr>
        <w:t>t</w:t>
      </w:r>
      <w:r w:rsidR="00C606A9" w:rsidRPr="00286FAB">
        <w:rPr>
          <w:shd w:val="clear" w:color="auto" w:fill="FFFFFF"/>
        </w:rPr>
        <w:t xml:space="preserve">here </w:t>
      </w:r>
      <w:r w:rsidR="00CF5A8E" w:rsidRPr="00286FAB">
        <w:rPr>
          <w:shd w:val="clear" w:color="auto" w:fill="FFFFFF"/>
        </w:rPr>
        <w:t>were</w:t>
      </w:r>
      <w:r w:rsidR="00C606A9" w:rsidRPr="00286FAB">
        <w:rPr>
          <w:shd w:val="clear" w:color="auto" w:fill="FFFFFF"/>
        </w:rPr>
        <w:t xml:space="preserve"> 226 </w:t>
      </w:r>
      <w:r w:rsidR="00C85A96" w:rsidRPr="00286FAB">
        <w:rPr>
          <w:shd w:val="clear" w:color="auto" w:fill="FFFFFF"/>
        </w:rPr>
        <w:t xml:space="preserve">unique </w:t>
      </w:r>
      <w:r w:rsidR="00C606A9" w:rsidRPr="00286FAB">
        <w:rPr>
          <w:shd w:val="clear" w:color="auto" w:fill="FFFFFF"/>
        </w:rPr>
        <w:t>conflicts in 109 countries.</w:t>
      </w:r>
      <w:r w:rsidR="0033602A" w:rsidRPr="00286FAB">
        <w:rPr>
          <w:rStyle w:val="FootnoteReference"/>
          <w:shd w:val="clear" w:color="auto" w:fill="FFFFFF"/>
        </w:rPr>
        <w:footnoteReference w:id="19"/>
      </w:r>
      <w:r w:rsidR="00C606A9" w:rsidRPr="00286FAB">
        <w:rPr>
          <w:shd w:val="clear" w:color="auto" w:fill="FFFFFF"/>
        </w:rPr>
        <w:t xml:space="preserve"> </w:t>
      </w:r>
      <w:r w:rsidRPr="00286FAB">
        <w:rPr>
          <w:shd w:val="clear" w:color="auto" w:fill="FFFFFF"/>
        </w:rPr>
        <w:t>The</w:t>
      </w:r>
      <w:r w:rsidR="00CF5A8E" w:rsidRPr="00286FAB">
        <w:rPr>
          <w:shd w:val="clear" w:color="auto" w:fill="FFFFFF"/>
        </w:rPr>
        <w:t>re were 455</w:t>
      </w:r>
      <w:r w:rsidRPr="00286FAB">
        <w:rPr>
          <w:shd w:val="clear" w:color="auto" w:fill="FFFFFF"/>
        </w:rPr>
        <w:t xml:space="preserve"> total </w:t>
      </w:r>
      <w:r w:rsidR="00C606A9" w:rsidRPr="00286FAB">
        <w:rPr>
          <w:shd w:val="clear" w:color="auto" w:fill="FFFFFF"/>
        </w:rPr>
        <w:t xml:space="preserve">conflict </w:t>
      </w:r>
      <w:r w:rsidR="00062359" w:rsidRPr="00286FAB">
        <w:rPr>
          <w:i/>
          <w:iCs/>
          <w:shd w:val="clear" w:color="auto" w:fill="FFFFFF"/>
        </w:rPr>
        <w:lastRenderedPageBreak/>
        <w:t>episodes</w:t>
      </w:r>
      <w:r w:rsidR="00CF5A8E" w:rsidRPr="00286FAB">
        <w:rPr>
          <w:shd w:val="clear" w:color="auto" w:fill="FFFFFF"/>
        </w:rPr>
        <w:t>:</w:t>
      </w:r>
      <w:r w:rsidR="0033602A" w:rsidRPr="00286FAB">
        <w:rPr>
          <w:shd w:val="clear" w:color="auto" w:fill="FFFFFF"/>
        </w:rPr>
        <w:t xml:space="preserve"> </w:t>
      </w:r>
      <w:r w:rsidR="008E4DCD" w:rsidRPr="00286FAB">
        <w:rPr>
          <w:shd w:val="clear" w:color="auto" w:fill="FFFFFF"/>
        </w:rPr>
        <w:t>2</w:t>
      </w:r>
      <w:r w:rsidR="004E30D1" w:rsidRPr="00286FAB">
        <w:rPr>
          <w:shd w:val="clear" w:color="auto" w:fill="FFFFFF"/>
        </w:rPr>
        <w:t>87</w:t>
      </w:r>
      <w:r w:rsidR="008E4DCD" w:rsidRPr="00286FAB">
        <w:rPr>
          <w:shd w:val="clear" w:color="auto" w:fill="FFFFFF"/>
        </w:rPr>
        <w:t xml:space="preserve"> </w:t>
      </w:r>
      <w:r w:rsidR="00CF5A8E" w:rsidRPr="00286FAB">
        <w:rPr>
          <w:shd w:val="clear" w:color="auto" w:fill="FFFFFF"/>
        </w:rPr>
        <w:t xml:space="preserve">of these </w:t>
      </w:r>
      <w:r w:rsidR="0033602A" w:rsidRPr="00286FAB">
        <w:rPr>
          <w:shd w:val="clear" w:color="auto" w:fill="FFFFFF"/>
        </w:rPr>
        <w:t xml:space="preserve">conflicts </w:t>
      </w:r>
      <w:r w:rsidR="008E4DCD" w:rsidRPr="00286FAB">
        <w:rPr>
          <w:shd w:val="clear" w:color="auto" w:fill="FFFFFF"/>
        </w:rPr>
        <w:t>recurred</w:t>
      </w:r>
      <w:r w:rsidR="00CF5A8E" w:rsidRPr="00286FAB">
        <w:rPr>
          <w:shd w:val="clear" w:color="auto" w:fill="FFFFFF"/>
        </w:rPr>
        <w:t>,</w:t>
      </w:r>
      <w:r w:rsidR="0033602A" w:rsidRPr="00286FAB">
        <w:rPr>
          <w:shd w:val="clear" w:color="auto" w:fill="FFFFFF"/>
        </w:rPr>
        <w:t xml:space="preserve"> and</w:t>
      </w:r>
      <w:r w:rsidR="008E4DCD" w:rsidRPr="00286FAB">
        <w:rPr>
          <w:shd w:val="clear" w:color="auto" w:fill="FFFFFF"/>
        </w:rPr>
        <w:t xml:space="preserve"> 1</w:t>
      </w:r>
      <w:r w:rsidR="004E30D1" w:rsidRPr="00286FAB">
        <w:rPr>
          <w:shd w:val="clear" w:color="auto" w:fill="FFFFFF"/>
        </w:rPr>
        <w:t>68</w:t>
      </w:r>
      <w:r w:rsidR="00062359" w:rsidRPr="00286FAB">
        <w:rPr>
          <w:shd w:val="clear" w:color="auto" w:fill="FFFFFF"/>
        </w:rPr>
        <w:t xml:space="preserve"> </w:t>
      </w:r>
      <w:r w:rsidR="008E4DCD" w:rsidRPr="00286FAB">
        <w:rPr>
          <w:shd w:val="clear" w:color="auto" w:fill="FFFFFF"/>
        </w:rPr>
        <w:t>did not.</w:t>
      </w:r>
      <w:r w:rsidR="00C606A9" w:rsidRPr="00286FAB">
        <w:rPr>
          <w:shd w:val="clear" w:color="auto" w:fill="FFFFFF"/>
        </w:rPr>
        <w:t xml:space="preserve"> </w:t>
      </w:r>
      <w:r w:rsidR="00A74F26" w:rsidRPr="00286FAB">
        <w:rPr>
          <w:shd w:val="clear" w:color="auto" w:fill="FFFFFF"/>
        </w:rPr>
        <w:t xml:space="preserve">The second </w:t>
      </w:r>
      <w:r w:rsidR="00CF4549" w:rsidRPr="00286FAB">
        <w:rPr>
          <w:shd w:val="clear" w:color="auto" w:fill="FFFFFF"/>
        </w:rPr>
        <w:t xml:space="preserve">dependent variable </w:t>
      </w:r>
      <w:r w:rsidR="00A74F26" w:rsidRPr="00286FAB">
        <w:rPr>
          <w:shd w:val="clear" w:color="auto" w:fill="FFFFFF"/>
        </w:rPr>
        <w:t xml:space="preserve">addresses the </w:t>
      </w:r>
      <w:r w:rsidR="00BA7F4C" w:rsidRPr="00286FAB">
        <w:rPr>
          <w:shd w:val="clear" w:color="auto" w:fill="FFFFFF"/>
        </w:rPr>
        <w:t>issue</w:t>
      </w:r>
      <w:r w:rsidR="00A74F26" w:rsidRPr="00286FAB">
        <w:rPr>
          <w:shd w:val="clear" w:color="auto" w:fill="FFFFFF"/>
        </w:rPr>
        <w:t xml:space="preserve"> </w:t>
      </w:r>
      <w:r w:rsidR="0033602A" w:rsidRPr="00286FAB">
        <w:rPr>
          <w:shd w:val="clear" w:color="auto" w:fill="FFFFFF"/>
        </w:rPr>
        <w:t>of “sufficient linkage” in the UCDP ACD data</w:t>
      </w:r>
      <w:r w:rsidR="006A55D2" w:rsidRPr="00286FAB">
        <w:rPr>
          <w:shd w:val="clear" w:color="auto" w:fill="FFFFFF"/>
        </w:rPr>
        <w:t xml:space="preserve">, which </w:t>
      </w:r>
      <w:r w:rsidR="0033602A" w:rsidRPr="00286FAB">
        <w:rPr>
          <w:shd w:val="clear" w:color="auto" w:fill="FFFFFF"/>
        </w:rPr>
        <w:t xml:space="preserve">means that the </w:t>
      </w:r>
      <w:r w:rsidR="008E4109" w:rsidRPr="00286FAB">
        <w:rPr>
          <w:i/>
          <w:iCs/>
          <w:shd w:val="clear" w:color="auto" w:fill="FFFFFF"/>
        </w:rPr>
        <w:t>exact</w:t>
      </w:r>
      <w:r w:rsidR="008E4109" w:rsidRPr="00286FAB">
        <w:rPr>
          <w:shd w:val="clear" w:color="auto" w:fill="FFFFFF"/>
        </w:rPr>
        <w:t xml:space="preserve"> </w:t>
      </w:r>
      <w:r w:rsidR="0033602A" w:rsidRPr="00286FAB">
        <w:rPr>
          <w:shd w:val="clear" w:color="auto" w:fill="FFFFFF"/>
        </w:rPr>
        <w:t xml:space="preserve">same parties to the first </w:t>
      </w:r>
      <w:r w:rsidR="006A55D2" w:rsidRPr="00286FAB">
        <w:rPr>
          <w:shd w:val="clear" w:color="auto" w:fill="FFFFFF"/>
        </w:rPr>
        <w:t xml:space="preserve">conflict </w:t>
      </w:r>
      <w:r w:rsidR="0033602A" w:rsidRPr="00286FAB">
        <w:rPr>
          <w:shd w:val="clear" w:color="auto" w:fill="FFFFFF"/>
        </w:rPr>
        <w:t>episode</w:t>
      </w:r>
      <w:r w:rsidR="006A55D2" w:rsidRPr="00286FAB">
        <w:rPr>
          <w:shd w:val="clear" w:color="auto" w:fill="FFFFFF"/>
        </w:rPr>
        <w:t xml:space="preserve"> must have</w:t>
      </w:r>
      <w:r w:rsidR="0033602A" w:rsidRPr="00286FAB">
        <w:rPr>
          <w:shd w:val="clear" w:color="auto" w:fill="FFFFFF"/>
        </w:rPr>
        <w:t xml:space="preserve"> also participate</w:t>
      </w:r>
      <w:r w:rsidR="006A55D2" w:rsidRPr="00286FAB">
        <w:rPr>
          <w:shd w:val="clear" w:color="auto" w:fill="FFFFFF"/>
        </w:rPr>
        <w:t>d</w:t>
      </w:r>
      <w:r w:rsidR="0033602A" w:rsidRPr="00286FAB">
        <w:rPr>
          <w:shd w:val="clear" w:color="auto" w:fill="FFFFFF"/>
        </w:rPr>
        <w:t xml:space="preserve"> in the next episode.</w:t>
      </w:r>
      <w:r w:rsidR="008E4109" w:rsidRPr="00286FAB">
        <w:rPr>
          <w:rStyle w:val="FootnoteReference"/>
          <w:shd w:val="clear" w:color="auto" w:fill="FFFFFF"/>
        </w:rPr>
        <w:footnoteReference w:id="20"/>
      </w:r>
      <w:r w:rsidR="008E4109" w:rsidRPr="00286FAB">
        <w:rPr>
          <w:shd w:val="clear" w:color="auto" w:fill="FFFFFF"/>
        </w:rPr>
        <w:t xml:space="preserve"> </w:t>
      </w:r>
      <w:r w:rsidR="00107B45" w:rsidRPr="00286FAB">
        <w:rPr>
          <w:shd w:val="clear" w:color="auto" w:fill="FFFFFF"/>
        </w:rPr>
        <w:t xml:space="preserve">Based on this </w:t>
      </w:r>
      <w:r w:rsidR="00A74F26" w:rsidRPr="00286FAB">
        <w:rPr>
          <w:shd w:val="clear" w:color="auto" w:fill="FFFFFF"/>
        </w:rPr>
        <w:t>second</w:t>
      </w:r>
      <w:r w:rsidR="00CF5A8E" w:rsidRPr="00286FAB">
        <w:rPr>
          <w:shd w:val="clear" w:color="auto" w:fill="FFFFFF"/>
        </w:rPr>
        <w:t>,</w:t>
      </w:r>
      <w:r w:rsidR="00A74F26" w:rsidRPr="00286FAB">
        <w:rPr>
          <w:shd w:val="clear" w:color="auto" w:fill="FFFFFF"/>
        </w:rPr>
        <w:t xml:space="preserve"> </w:t>
      </w:r>
      <w:r w:rsidR="008E4109" w:rsidRPr="00286FAB">
        <w:rPr>
          <w:shd w:val="clear" w:color="auto" w:fill="FFFFFF"/>
        </w:rPr>
        <w:t>more stringent definition of war recurrence</w:t>
      </w:r>
      <w:r w:rsidR="00107B45" w:rsidRPr="00286FAB">
        <w:rPr>
          <w:shd w:val="clear" w:color="auto" w:fill="FFFFFF"/>
        </w:rPr>
        <w:t xml:space="preserve">, </w:t>
      </w:r>
      <w:r w:rsidR="007A1B62" w:rsidRPr="00286FAB">
        <w:rPr>
          <w:shd w:val="clear" w:color="auto" w:fill="FFFFFF"/>
        </w:rPr>
        <w:t>only 227</w:t>
      </w:r>
      <w:r w:rsidR="00BB7088" w:rsidRPr="00286FAB">
        <w:rPr>
          <w:shd w:val="clear" w:color="auto" w:fill="FFFFFF"/>
        </w:rPr>
        <w:t xml:space="preserve"> </w:t>
      </w:r>
      <w:r w:rsidR="00A74F26" w:rsidRPr="00286FAB">
        <w:rPr>
          <w:shd w:val="clear" w:color="auto" w:fill="FFFFFF"/>
        </w:rPr>
        <w:t>(rather than 2</w:t>
      </w:r>
      <w:r w:rsidR="00CD69E2" w:rsidRPr="00286FAB">
        <w:rPr>
          <w:shd w:val="clear" w:color="auto" w:fill="FFFFFF"/>
        </w:rPr>
        <w:t>87</w:t>
      </w:r>
      <w:r w:rsidR="00A74F26" w:rsidRPr="00286FAB">
        <w:rPr>
          <w:shd w:val="clear" w:color="auto" w:fill="FFFFFF"/>
        </w:rPr>
        <w:t xml:space="preserve">) </w:t>
      </w:r>
      <w:r w:rsidR="00107B45" w:rsidRPr="00286FAB">
        <w:rPr>
          <w:shd w:val="clear" w:color="auto" w:fill="FFFFFF"/>
        </w:rPr>
        <w:t>recurred</w:t>
      </w:r>
      <w:r w:rsidR="008E4109" w:rsidRPr="00286FAB">
        <w:rPr>
          <w:shd w:val="clear" w:color="auto" w:fill="FFFFFF"/>
        </w:rPr>
        <w:t>,</w:t>
      </w:r>
      <w:r w:rsidR="00107B45" w:rsidRPr="00286FAB">
        <w:rPr>
          <w:shd w:val="clear" w:color="auto" w:fill="FFFFFF"/>
        </w:rPr>
        <w:t xml:space="preserve"> wh</w:t>
      </w:r>
      <w:r w:rsidR="00CF5A8E" w:rsidRPr="00286FAB">
        <w:rPr>
          <w:shd w:val="clear" w:color="auto" w:fill="FFFFFF"/>
        </w:rPr>
        <w:t>ereas</w:t>
      </w:r>
      <w:r w:rsidR="00107B45" w:rsidRPr="00286FAB">
        <w:rPr>
          <w:shd w:val="clear" w:color="auto" w:fill="FFFFFF"/>
        </w:rPr>
        <w:t xml:space="preserve"> 2</w:t>
      </w:r>
      <w:r w:rsidR="00BB7088" w:rsidRPr="00286FAB">
        <w:rPr>
          <w:shd w:val="clear" w:color="auto" w:fill="FFFFFF"/>
        </w:rPr>
        <w:t>28</w:t>
      </w:r>
      <w:r w:rsidR="00062359" w:rsidRPr="00286FAB">
        <w:rPr>
          <w:shd w:val="clear" w:color="auto" w:fill="FFFFFF"/>
        </w:rPr>
        <w:t xml:space="preserve"> </w:t>
      </w:r>
      <w:r w:rsidR="00A74F26" w:rsidRPr="00286FAB">
        <w:rPr>
          <w:shd w:val="clear" w:color="auto" w:fill="FFFFFF"/>
        </w:rPr>
        <w:t>(instead of 1</w:t>
      </w:r>
      <w:r w:rsidR="00CD69E2" w:rsidRPr="00286FAB">
        <w:rPr>
          <w:shd w:val="clear" w:color="auto" w:fill="FFFFFF"/>
        </w:rPr>
        <w:t>68</w:t>
      </w:r>
      <w:r w:rsidR="00A74F26" w:rsidRPr="00286FAB">
        <w:rPr>
          <w:shd w:val="clear" w:color="auto" w:fill="FFFFFF"/>
        </w:rPr>
        <w:t xml:space="preserve">) </w:t>
      </w:r>
      <w:r w:rsidR="00062359" w:rsidRPr="00286FAB">
        <w:rPr>
          <w:shd w:val="clear" w:color="auto" w:fill="FFFFFF"/>
        </w:rPr>
        <w:t>did not</w:t>
      </w:r>
      <w:r w:rsidR="00A74F26" w:rsidRPr="00286FAB">
        <w:rPr>
          <w:shd w:val="clear" w:color="auto" w:fill="FFFFFF"/>
        </w:rPr>
        <w:t xml:space="preserve"> recur</w:t>
      </w:r>
      <w:r w:rsidR="00107B45" w:rsidRPr="00286FAB">
        <w:rPr>
          <w:shd w:val="clear" w:color="auto" w:fill="FFFFFF"/>
        </w:rPr>
        <w:t>.</w:t>
      </w:r>
      <w:r w:rsidR="00271292" w:rsidRPr="00286FAB">
        <w:rPr>
          <w:shd w:val="clear" w:color="auto" w:fill="FFFFFF"/>
        </w:rPr>
        <w:t xml:space="preserve"> We present </w:t>
      </w:r>
      <w:r w:rsidR="00CF5A8E" w:rsidRPr="00286FAB">
        <w:rPr>
          <w:shd w:val="clear" w:color="auto" w:fill="FFFFFF"/>
        </w:rPr>
        <w:t xml:space="preserve">both sets of </w:t>
      </w:r>
      <w:r w:rsidR="00271292" w:rsidRPr="00286FAB">
        <w:rPr>
          <w:shd w:val="clear" w:color="auto" w:fill="FFFFFF"/>
        </w:rPr>
        <w:t>results</w:t>
      </w:r>
      <w:r w:rsidR="00CF5A8E" w:rsidRPr="00286FAB">
        <w:rPr>
          <w:shd w:val="clear" w:color="auto" w:fill="FFFFFF"/>
        </w:rPr>
        <w:t xml:space="preserve">: </w:t>
      </w:r>
      <w:r w:rsidR="00271292" w:rsidRPr="00286FAB">
        <w:rPr>
          <w:shd w:val="clear" w:color="auto" w:fill="FFFFFF"/>
        </w:rPr>
        <w:t>the first measure of the war recurrence i</w:t>
      </w:r>
      <w:r w:rsidR="00C85A96" w:rsidRPr="00286FAB">
        <w:rPr>
          <w:shd w:val="clear" w:color="auto" w:fill="FFFFFF"/>
        </w:rPr>
        <w:t>s</w:t>
      </w:r>
      <w:r w:rsidR="00271292" w:rsidRPr="00286FAB">
        <w:rPr>
          <w:shd w:val="clear" w:color="auto" w:fill="FFFFFF"/>
        </w:rPr>
        <w:t xml:space="preserve"> </w:t>
      </w:r>
      <w:r w:rsidR="00CF5A8E" w:rsidRPr="00286FAB">
        <w:rPr>
          <w:shd w:val="clear" w:color="auto" w:fill="FFFFFF"/>
        </w:rPr>
        <w:t xml:space="preserve">version </w:t>
      </w:r>
      <w:r w:rsidR="00271292" w:rsidRPr="00286FAB">
        <w:rPr>
          <w:shd w:val="clear" w:color="auto" w:fill="FFFFFF"/>
        </w:rPr>
        <w:t xml:space="preserve">A and the second measure </w:t>
      </w:r>
      <w:r w:rsidR="00CF5A8E" w:rsidRPr="00286FAB">
        <w:rPr>
          <w:shd w:val="clear" w:color="auto" w:fill="FFFFFF"/>
        </w:rPr>
        <w:t>in</w:t>
      </w:r>
      <w:r w:rsidR="00271292" w:rsidRPr="00286FAB">
        <w:rPr>
          <w:shd w:val="clear" w:color="auto" w:fill="FFFFFF"/>
        </w:rPr>
        <w:t xml:space="preserve"> version </w:t>
      </w:r>
      <w:r w:rsidR="00CF5A8E" w:rsidRPr="00286FAB">
        <w:rPr>
          <w:shd w:val="clear" w:color="auto" w:fill="FFFFFF"/>
        </w:rPr>
        <w:t xml:space="preserve">B </w:t>
      </w:r>
      <w:r w:rsidR="00271292" w:rsidRPr="00286FAB">
        <w:rPr>
          <w:shd w:val="clear" w:color="auto" w:fill="FFFFFF"/>
        </w:rPr>
        <w:t xml:space="preserve">of </w:t>
      </w:r>
      <w:r w:rsidR="00CF5A8E" w:rsidRPr="00286FAB">
        <w:rPr>
          <w:shd w:val="clear" w:color="auto" w:fill="FFFFFF"/>
        </w:rPr>
        <w:t xml:space="preserve">each </w:t>
      </w:r>
      <w:r w:rsidR="00271292" w:rsidRPr="00286FAB">
        <w:rPr>
          <w:shd w:val="clear" w:color="auto" w:fill="FFFFFF"/>
        </w:rPr>
        <w:t xml:space="preserve">figure. </w:t>
      </w:r>
      <w:r w:rsidR="006640F1" w:rsidRPr="00286FAB">
        <w:rPr>
          <w:shd w:val="clear" w:color="auto" w:fill="FFFFFF"/>
        </w:rPr>
        <w:t xml:space="preserve"> </w:t>
      </w:r>
      <w:r w:rsidR="00110A2F" w:rsidRPr="00286FAB">
        <w:rPr>
          <w:shd w:val="clear" w:color="auto" w:fill="FFFFFF"/>
        </w:rPr>
        <w:t xml:space="preserve">The time </w:t>
      </w:r>
      <w:r w:rsidR="00CF5A8E" w:rsidRPr="00286FAB">
        <w:rPr>
          <w:shd w:val="clear" w:color="auto" w:fill="FFFFFF"/>
        </w:rPr>
        <w:t>between</w:t>
      </w:r>
      <w:r w:rsidR="00110A2F" w:rsidRPr="00286FAB">
        <w:rPr>
          <w:shd w:val="clear" w:color="auto" w:fill="FFFFFF"/>
        </w:rPr>
        <w:t xml:space="preserve"> episode</w:t>
      </w:r>
      <w:r w:rsidR="00CF5A8E" w:rsidRPr="00286FAB">
        <w:rPr>
          <w:shd w:val="clear" w:color="auto" w:fill="FFFFFF"/>
        </w:rPr>
        <w:t>s</w:t>
      </w:r>
      <w:r w:rsidR="00110A2F" w:rsidRPr="00286FAB">
        <w:rPr>
          <w:shd w:val="clear" w:color="auto" w:fill="FFFFFF"/>
        </w:rPr>
        <w:t xml:space="preserve"> is based on the start and end dates in the UCDP ACD data. Non-recurring conflict episodes are the right censored as of December 31, 2022. </w:t>
      </w:r>
    </w:p>
    <w:p w14:paraId="16F51148" w14:textId="16F5D81C" w:rsidR="00BE78D5" w:rsidRPr="00286FAB" w:rsidRDefault="006640F1" w:rsidP="00FE1391">
      <w:pPr>
        <w:spacing w:line="480" w:lineRule="auto"/>
        <w:ind w:firstLine="720"/>
        <w:jc w:val="both"/>
        <w:rPr>
          <w:shd w:val="clear" w:color="auto" w:fill="FFFFFF"/>
        </w:rPr>
      </w:pPr>
      <w:r w:rsidRPr="00286FAB">
        <w:rPr>
          <w:shd w:val="clear" w:color="auto" w:fill="FFFFFF"/>
        </w:rPr>
        <w:t>Figure 1</w:t>
      </w:r>
      <w:r w:rsidR="00A74F26" w:rsidRPr="00286FAB">
        <w:rPr>
          <w:shd w:val="clear" w:color="auto" w:fill="FFFFFF"/>
        </w:rPr>
        <w:t xml:space="preserve"> displays</w:t>
      </w:r>
      <w:r w:rsidRPr="00286FAB">
        <w:rPr>
          <w:shd w:val="clear" w:color="auto" w:fill="FFFFFF"/>
        </w:rPr>
        <w:t xml:space="preserve"> the number of </w:t>
      </w:r>
      <w:r w:rsidR="00DC41DF" w:rsidRPr="00286FAB">
        <w:rPr>
          <w:shd w:val="clear" w:color="auto" w:fill="FFFFFF"/>
        </w:rPr>
        <w:t xml:space="preserve">conflict episodes </w:t>
      </w:r>
      <w:r w:rsidR="00CF5A8E" w:rsidRPr="00286FAB">
        <w:rPr>
          <w:shd w:val="clear" w:color="auto" w:fill="FFFFFF"/>
        </w:rPr>
        <w:t xml:space="preserve">that </w:t>
      </w:r>
      <w:r w:rsidR="00DC41DF" w:rsidRPr="00286FAB">
        <w:rPr>
          <w:shd w:val="clear" w:color="auto" w:fill="FFFFFF"/>
        </w:rPr>
        <w:t xml:space="preserve">started </w:t>
      </w:r>
      <w:r w:rsidR="007A3612" w:rsidRPr="00286FAB">
        <w:rPr>
          <w:shd w:val="clear" w:color="auto" w:fill="FFFFFF"/>
        </w:rPr>
        <w:t>each year</w:t>
      </w:r>
      <w:r w:rsidR="007A1B62" w:rsidRPr="00286FAB">
        <w:rPr>
          <w:shd w:val="clear" w:color="auto" w:fill="FFFFFF"/>
        </w:rPr>
        <w:t xml:space="preserve"> from</w:t>
      </w:r>
      <w:r w:rsidRPr="00286FAB">
        <w:rPr>
          <w:shd w:val="clear" w:color="auto" w:fill="FFFFFF"/>
        </w:rPr>
        <w:t xml:space="preserve"> 1946 until 202</w:t>
      </w:r>
      <w:r w:rsidR="00DC41DF" w:rsidRPr="00286FAB">
        <w:rPr>
          <w:shd w:val="clear" w:color="auto" w:fill="FFFFFF"/>
        </w:rPr>
        <w:t>2</w:t>
      </w:r>
      <w:r w:rsidRPr="00286FAB">
        <w:rPr>
          <w:shd w:val="clear" w:color="auto" w:fill="FFFFFF"/>
        </w:rPr>
        <w:t>.</w:t>
      </w:r>
      <w:r w:rsidR="00C85A96" w:rsidRPr="00286FAB">
        <w:rPr>
          <w:rStyle w:val="FootnoteReference"/>
          <w:shd w:val="clear" w:color="auto" w:fill="FFFFFF"/>
        </w:rPr>
        <w:footnoteReference w:id="21"/>
      </w:r>
      <w:r w:rsidR="00A74F26" w:rsidRPr="00286FAB">
        <w:rPr>
          <w:shd w:val="clear" w:color="auto" w:fill="FFFFFF"/>
        </w:rPr>
        <w:t xml:space="preserve"> </w:t>
      </w:r>
      <w:r w:rsidR="006A55D2" w:rsidRPr="00286FAB">
        <w:rPr>
          <w:shd w:val="clear" w:color="auto" w:fill="FFFFFF"/>
        </w:rPr>
        <w:t>As expected</w:t>
      </w:r>
      <w:r w:rsidR="00A74F26" w:rsidRPr="00286FAB">
        <w:rPr>
          <w:shd w:val="clear" w:color="auto" w:fill="FFFFFF"/>
        </w:rPr>
        <w:t xml:space="preserve">, the linkage-based measure produces </w:t>
      </w:r>
      <w:r w:rsidR="008E4109" w:rsidRPr="00286FAB">
        <w:rPr>
          <w:shd w:val="clear" w:color="auto" w:fill="FFFFFF"/>
        </w:rPr>
        <w:t xml:space="preserve">slightly </w:t>
      </w:r>
      <w:r w:rsidR="00A74F26" w:rsidRPr="00286FAB">
        <w:rPr>
          <w:shd w:val="clear" w:color="auto" w:fill="FFFFFF"/>
        </w:rPr>
        <w:t>fewer episodes of recurrence</w:t>
      </w:r>
      <w:r w:rsidR="00CF5A8E" w:rsidRPr="00286FAB">
        <w:rPr>
          <w:shd w:val="clear" w:color="auto" w:fill="FFFFFF"/>
        </w:rPr>
        <w:t xml:space="preserve"> than the ID-based measure</w:t>
      </w:r>
      <w:r w:rsidR="00A74F26" w:rsidRPr="00286FAB">
        <w:rPr>
          <w:shd w:val="clear" w:color="auto" w:fill="FFFFFF"/>
        </w:rPr>
        <w:t>.</w:t>
      </w:r>
    </w:p>
    <w:p w14:paraId="045D5DBF" w14:textId="77777777" w:rsidR="00C612A2" w:rsidRPr="00286FAB" w:rsidRDefault="00C612A2" w:rsidP="00C612A2">
      <w:pPr>
        <w:spacing w:line="480" w:lineRule="auto"/>
        <w:jc w:val="both"/>
        <w:rPr>
          <w:b/>
          <w:bCs/>
          <w:i/>
          <w:iCs/>
          <w:shd w:val="clear" w:color="auto" w:fill="FFFFFF"/>
        </w:rPr>
      </w:pPr>
    </w:p>
    <w:p w14:paraId="32670E09" w14:textId="1C3DA7DC" w:rsidR="00C612A2" w:rsidRPr="00286FAB" w:rsidRDefault="00C612A2" w:rsidP="00C612A2">
      <w:pPr>
        <w:spacing w:line="480" w:lineRule="auto"/>
        <w:jc w:val="both"/>
        <w:rPr>
          <w:b/>
          <w:bCs/>
          <w:i/>
          <w:iCs/>
          <w:shd w:val="clear" w:color="auto" w:fill="FFFFFF"/>
        </w:rPr>
      </w:pPr>
      <w:r w:rsidRPr="00286FAB">
        <w:rPr>
          <w:b/>
          <w:bCs/>
          <w:i/>
          <w:iCs/>
          <w:shd w:val="clear" w:color="auto" w:fill="FFFFFF"/>
        </w:rPr>
        <w:t xml:space="preserve">Independent variables </w:t>
      </w:r>
    </w:p>
    <w:p w14:paraId="369230FC" w14:textId="77777777" w:rsidR="00C612A2" w:rsidRPr="00286FAB" w:rsidRDefault="00C612A2" w:rsidP="00C612A2">
      <w:pPr>
        <w:spacing w:line="480" w:lineRule="auto"/>
        <w:jc w:val="both"/>
        <w:rPr>
          <w:shd w:val="clear" w:color="auto" w:fill="FFFFFF"/>
        </w:rPr>
      </w:pPr>
      <w:r w:rsidRPr="00286FAB">
        <w:rPr>
          <w:shd w:val="clear" w:color="auto" w:fill="FFFFFF"/>
        </w:rPr>
        <w:t>Our main independent variable captures the war termination type for each conflict episode. This fully disaggregated set of civil war termination outcomes, derived from the UCDP Conflict Termination data,</w:t>
      </w:r>
      <w:r w:rsidRPr="00286FAB">
        <w:rPr>
          <w:rStyle w:val="FootnoteReference"/>
          <w:shd w:val="clear" w:color="auto" w:fill="FFFFFF"/>
        </w:rPr>
        <w:footnoteReference w:id="22"/>
      </w:r>
      <w:r w:rsidRPr="00286FAB">
        <w:rPr>
          <w:shd w:val="clear" w:color="auto" w:fill="FFFFFF"/>
        </w:rPr>
        <w:t xml:space="preserve"> codes six types of war termination: (1) peace agreement, (2) ceasefire agreement, (3) government victory, (4) rebel victory (5), low activity, and (6) actor ceases to exist.</w:t>
      </w:r>
      <w:r w:rsidRPr="00286FAB">
        <w:rPr>
          <w:rStyle w:val="FootnoteReference"/>
          <w:shd w:val="clear" w:color="auto" w:fill="FFFFFF"/>
        </w:rPr>
        <w:footnoteReference w:id="23"/>
      </w:r>
      <w:r w:rsidRPr="00286FAB">
        <w:rPr>
          <w:shd w:val="clear" w:color="auto" w:fill="FFFFFF"/>
        </w:rPr>
        <w:t xml:space="preserve"> The ‘cease to exist’ category implies either that a non-state actor </w:t>
      </w:r>
      <w:r w:rsidRPr="00286FAB">
        <w:rPr>
          <w:shd w:val="clear" w:color="auto" w:fill="FFFFFF"/>
        </w:rPr>
        <w:lastRenderedPageBreak/>
        <w:t>voluntarily joins another group, is forcefully subsumed by another group or disbands. For instance, in November 2014, Ansar Bayt al-</w:t>
      </w:r>
      <w:proofErr w:type="spellStart"/>
      <w:r w:rsidRPr="00286FAB">
        <w:rPr>
          <w:shd w:val="clear" w:color="auto" w:fill="FFFFFF"/>
        </w:rPr>
        <w:t>Maqdis</w:t>
      </w:r>
      <w:proofErr w:type="spellEnd"/>
      <w:r w:rsidRPr="00286FAB">
        <w:rPr>
          <w:shd w:val="clear" w:color="auto" w:fill="FFFFFF"/>
        </w:rPr>
        <w:t xml:space="preserve"> in Egypt pledged allegiance to Islamic State (IS) and formally became part of it. However, the conflict based on the UCDP conflict ID continued in Egypt, this time as another actor, </w:t>
      </w:r>
      <w:proofErr w:type="spellStart"/>
      <w:r w:rsidRPr="00286FAB">
        <w:rPr>
          <w:shd w:val="clear" w:color="auto" w:fill="FFFFFF"/>
        </w:rPr>
        <w:t>Harakit</w:t>
      </w:r>
      <w:proofErr w:type="spellEnd"/>
      <w:r w:rsidRPr="00286FAB">
        <w:rPr>
          <w:shd w:val="clear" w:color="auto" w:fill="FFFFFF"/>
        </w:rPr>
        <w:t xml:space="preserve"> </w:t>
      </w:r>
      <w:proofErr w:type="spellStart"/>
      <w:r w:rsidRPr="00286FAB">
        <w:rPr>
          <w:shd w:val="clear" w:color="auto" w:fill="FFFFFF"/>
        </w:rPr>
        <w:t>Sawa'id</w:t>
      </w:r>
      <w:proofErr w:type="spellEnd"/>
      <w:r w:rsidRPr="00286FAB">
        <w:rPr>
          <w:shd w:val="clear" w:color="auto" w:fill="FFFFFF"/>
        </w:rPr>
        <w:t xml:space="preserve"> </w:t>
      </w:r>
      <w:proofErr w:type="spellStart"/>
      <w:r w:rsidRPr="00286FAB">
        <w:rPr>
          <w:shd w:val="clear" w:color="auto" w:fill="FFFFFF"/>
        </w:rPr>
        <w:t>Misr</w:t>
      </w:r>
      <w:proofErr w:type="spellEnd"/>
      <w:r w:rsidRPr="00286FAB">
        <w:rPr>
          <w:shd w:val="clear" w:color="auto" w:fill="FFFFFF"/>
        </w:rPr>
        <w:t>, in conflict with the Egyptian government. Figure 2 displays the frequency distribution of these war termination outcomes.  After war termination due to government victory and low-level activity (below 25 battle deaths per year), ceasefires are the most common ways in which wars end.</w:t>
      </w:r>
    </w:p>
    <w:p w14:paraId="7B5C7881" w14:textId="77777777" w:rsidR="000E1A12" w:rsidRPr="00286FAB" w:rsidRDefault="000E1A12" w:rsidP="00FE1391">
      <w:pPr>
        <w:spacing w:line="480" w:lineRule="auto"/>
        <w:rPr>
          <w:b/>
          <w:bCs/>
          <w:shd w:val="clear" w:color="auto" w:fill="FFFFFF"/>
        </w:rPr>
      </w:pPr>
    </w:p>
    <w:p w14:paraId="5CAAAF2D" w14:textId="2DE47782" w:rsidR="00DE3AB3" w:rsidRPr="00286FAB" w:rsidRDefault="0050033E" w:rsidP="00FE1391">
      <w:pPr>
        <w:spacing w:line="480" w:lineRule="auto"/>
        <w:jc w:val="center"/>
        <w:rPr>
          <w:b/>
          <w:bCs/>
          <w:shd w:val="clear" w:color="auto" w:fill="FFFFFF"/>
        </w:rPr>
      </w:pPr>
      <w:r w:rsidRPr="00286FAB">
        <w:rPr>
          <w:b/>
          <w:bCs/>
          <w:shd w:val="clear" w:color="auto" w:fill="FFFFFF"/>
        </w:rPr>
        <w:t>Figure 1: Number of Conflict Episodes Started over Years</w:t>
      </w:r>
    </w:p>
    <w:p w14:paraId="4EFC6671" w14:textId="77777777" w:rsidR="00D843DE" w:rsidRPr="00286FAB" w:rsidRDefault="00D843DE" w:rsidP="00FE1391">
      <w:pPr>
        <w:spacing w:line="480" w:lineRule="auto"/>
        <w:rPr>
          <w:b/>
          <w:bCs/>
          <w:shd w:val="clear" w:color="auto" w:fill="FFFFFF"/>
        </w:rPr>
      </w:pPr>
    </w:p>
    <w:p w14:paraId="1569C38D" w14:textId="0CE20C0E" w:rsidR="00FD7E52" w:rsidRPr="00286FAB" w:rsidRDefault="00F81E66" w:rsidP="00FE1391">
      <w:pPr>
        <w:spacing w:line="480" w:lineRule="auto"/>
        <w:jc w:val="both"/>
        <w:rPr>
          <w:shd w:val="clear" w:color="auto" w:fill="FFFFFF"/>
        </w:rPr>
      </w:pPr>
      <w:r w:rsidRPr="00286FAB">
        <w:rPr>
          <w:rPrChange w:id="59" w:author="Namig Abbasov" w:date="2025-03-25T14:27:00Z" w16du:dateUtc="2025-03-25T21:27:00Z">
            <w:rPr>
              <w:noProof/>
            </w:rPr>
          </w:rPrChange>
        </w:rPr>
        <w:drawing>
          <wp:inline distT="0" distB="0" distL="0" distR="0" wp14:anchorId="29AB85E5" wp14:editId="190589AF">
            <wp:extent cx="5486400" cy="2851293"/>
            <wp:effectExtent l="12700" t="12700" r="12700" b="19050"/>
            <wp:docPr id="1498829886" name="Picture 4" descr="A graph showing the value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29886" name="Picture 4" descr="A graph showing the value of a company&#10;&#10;Description automatically generated"/>
                    <pic:cNvPicPr>
                      <a:picLocks noChangeAspect="1" noChangeArrowheads="1"/>
                    </pic:cNvPicPr>
                  </pic:nvPicPr>
                  <pic:blipFill rotWithShape="1">
                    <a:blip r:embed="rId9">
                      <a:extLst>
                        <a:ext uri="{28A0092B-C50C-407E-A947-70E740481C1C}">
                          <a14:useLocalDpi xmlns:a14="http://schemas.microsoft.com/office/drawing/2010/main" val="0"/>
                        </a:ext>
                      </a:extLst>
                    </a:blip>
                    <a:srcRect t="5528"/>
                    <a:stretch/>
                  </pic:blipFill>
                  <pic:spPr bwMode="auto">
                    <a:xfrm>
                      <a:off x="0" y="0"/>
                      <a:ext cx="5486400" cy="285129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1559FEF9" w14:textId="00BBAFBD" w:rsidR="0059217E" w:rsidRPr="00286FAB" w:rsidRDefault="00DC05DB" w:rsidP="00FE1391">
      <w:pPr>
        <w:spacing w:line="480" w:lineRule="auto"/>
        <w:ind w:firstLine="720"/>
        <w:jc w:val="both"/>
        <w:rPr>
          <w:shd w:val="clear" w:color="auto" w:fill="FFFFFF"/>
        </w:rPr>
      </w:pPr>
      <w:r w:rsidRPr="00286FAB">
        <w:rPr>
          <w:shd w:val="clear" w:color="auto" w:fill="FFFFFF"/>
        </w:rPr>
        <w:t>Our analysis also accounts for the most prominent explanations of war recurrence found in the literature. We include indicators for peacekeeping missions</w:t>
      </w:r>
      <w:r w:rsidRPr="00286FAB">
        <w:rPr>
          <w:rStyle w:val="FootnoteReference"/>
          <w:shd w:val="clear" w:color="auto" w:fill="FFFFFF"/>
        </w:rPr>
        <w:footnoteReference w:id="24"/>
      </w:r>
      <w:r w:rsidRPr="00286FAB">
        <w:rPr>
          <w:shd w:val="clear" w:color="auto" w:fill="FFFFFF"/>
        </w:rPr>
        <w:t xml:space="preserve">, conflict </w:t>
      </w:r>
      <w:r w:rsidRPr="00286FAB">
        <w:rPr>
          <w:shd w:val="clear" w:color="auto" w:fill="FFFFFF"/>
        </w:rPr>
        <w:lastRenderedPageBreak/>
        <w:t>duration</w:t>
      </w:r>
      <w:r w:rsidRPr="00286FAB">
        <w:rPr>
          <w:rStyle w:val="FootnoteReference"/>
          <w:shd w:val="clear" w:color="auto" w:fill="FFFFFF"/>
        </w:rPr>
        <w:footnoteReference w:id="25"/>
      </w:r>
      <w:r w:rsidRPr="00286FAB">
        <w:rPr>
          <w:shd w:val="clear" w:color="auto" w:fill="FFFFFF"/>
        </w:rPr>
        <w:t>, the number of veto players</w:t>
      </w:r>
      <w:r w:rsidRPr="00286FAB">
        <w:rPr>
          <w:rStyle w:val="FootnoteReference"/>
          <w:shd w:val="clear" w:color="auto" w:fill="FFFFFF"/>
        </w:rPr>
        <w:footnoteReference w:id="26"/>
      </w:r>
      <w:r w:rsidRPr="00286FAB">
        <w:rPr>
          <w:shd w:val="clear" w:color="auto" w:fill="FFFFFF"/>
        </w:rPr>
        <w:t>, the type of incompatibility</w:t>
      </w:r>
      <w:r w:rsidRPr="00286FAB">
        <w:rPr>
          <w:rStyle w:val="FootnoteReference"/>
          <w:shd w:val="clear" w:color="auto" w:fill="FFFFFF"/>
        </w:rPr>
        <w:footnoteReference w:id="27"/>
      </w:r>
      <w:r w:rsidRPr="00286FAB">
        <w:rPr>
          <w:shd w:val="clear" w:color="auto" w:fill="FFFFFF"/>
        </w:rPr>
        <w:t>, the degree of ethnic fractionalization</w:t>
      </w:r>
      <w:r w:rsidRPr="00286FAB">
        <w:rPr>
          <w:rStyle w:val="FootnoteReference"/>
          <w:shd w:val="clear" w:color="auto" w:fill="FFFFFF"/>
        </w:rPr>
        <w:footnoteReference w:id="28"/>
      </w:r>
      <w:r w:rsidRPr="00286FAB">
        <w:rPr>
          <w:shd w:val="clear" w:color="auto" w:fill="FFFFFF"/>
        </w:rPr>
        <w:t>, democracy</w:t>
      </w:r>
      <w:r w:rsidRPr="00286FAB">
        <w:rPr>
          <w:rStyle w:val="FootnoteReference"/>
          <w:shd w:val="clear" w:color="auto" w:fill="FFFFFF"/>
        </w:rPr>
        <w:footnoteReference w:id="29"/>
      </w:r>
      <w:r w:rsidRPr="00286FAB">
        <w:rPr>
          <w:shd w:val="clear" w:color="auto" w:fill="FFFFFF"/>
        </w:rPr>
        <w:t>, GDP per capita</w:t>
      </w:r>
      <w:r w:rsidRPr="00286FAB">
        <w:rPr>
          <w:rStyle w:val="FootnoteReference"/>
          <w:shd w:val="clear" w:color="auto" w:fill="FFFFFF"/>
        </w:rPr>
        <w:footnoteReference w:id="30"/>
      </w:r>
      <w:r w:rsidRPr="00286FAB">
        <w:rPr>
          <w:shd w:val="clear" w:color="auto" w:fill="FFFFFF"/>
        </w:rPr>
        <w:t>, coalition size</w:t>
      </w:r>
      <w:r w:rsidRPr="00286FAB">
        <w:rPr>
          <w:rStyle w:val="FootnoteReference"/>
          <w:shd w:val="clear" w:color="auto" w:fill="FFFFFF"/>
        </w:rPr>
        <w:footnoteReference w:id="31"/>
      </w:r>
      <w:r w:rsidRPr="00286FAB">
        <w:rPr>
          <w:shd w:val="clear" w:color="auto" w:fill="FFFFFF"/>
        </w:rPr>
        <w:t>, population size</w:t>
      </w:r>
      <w:r w:rsidRPr="00286FAB">
        <w:rPr>
          <w:rStyle w:val="FootnoteReference"/>
          <w:shd w:val="clear" w:color="auto" w:fill="FFFFFF"/>
        </w:rPr>
        <w:footnoteReference w:id="32"/>
      </w:r>
      <w:r w:rsidRPr="00286FAB">
        <w:rPr>
          <w:shd w:val="clear" w:color="auto" w:fill="FFFFFF"/>
        </w:rPr>
        <w:t>, power-sharing</w:t>
      </w:r>
      <w:r w:rsidRPr="00286FAB">
        <w:rPr>
          <w:rStyle w:val="FootnoteReference"/>
          <w:shd w:val="clear" w:color="auto" w:fill="FFFFFF"/>
        </w:rPr>
        <w:footnoteReference w:id="33"/>
      </w:r>
      <w:r w:rsidRPr="00286FAB">
        <w:rPr>
          <w:shd w:val="clear" w:color="auto" w:fill="FFFFFF"/>
        </w:rPr>
        <w:t>, religion fractionalization</w:t>
      </w:r>
      <w:r w:rsidRPr="00286FAB">
        <w:rPr>
          <w:rStyle w:val="FootnoteReference"/>
          <w:shd w:val="clear" w:color="auto" w:fill="FFFFFF"/>
        </w:rPr>
        <w:footnoteReference w:id="34"/>
      </w:r>
      <w:r w:rsidRPr="00286FAB">
        <w:rPr>
          <w:shd w:val="clear" w:color="auto" w:fill="FFFFFF"/>
        </w:rPr>
        <w:t xml:space="preserve">, </w:t>
      </w:r>
      <w:r w:rsidR="00622EAD" w:rsidRPr="00286FAB">
        <w:rPr>
          <w:shd w:val="clear" w:color="auto" w:fill="FFFFFF"/>
        </w:rPr>
        <w:t>religious</w:t>
      </w:r>
      <w:r w:rsidRPr="00286FAB">
        <w:rPr>
          <w:shd w:val="clear" w:color="auto" w:fill="FFFFFF"/>
        </w:rPr>
        <w:t xml:space="preserve"> fractionalization</w:t>
      </w:r>
      <w:r w:rsidRPr="00286FAB">
        <w:rPr>
          <w:rStyle w:val="FootnoteReference"/>
          <w:shd w:val="clear" w:color="auto" w:fill="FFFFFF"/>
        </w:rPr>
        <w:footnoteReference w:id="35"/>
      </w:r>
      <w:r w:rsidRPr="00286FAB">
        <w:rPr>
          <w:shd w:val="clear" w:color="auto" w:fill="FFFFFF"/>
        </w:rPr>
        <w:t xml:space="preserve">, and a period indicator for the </w:t>
      </w:r>
      <w:r w:rsidR="00C85A96" w:rsidRPr="00286FAB">
        <w:rPr>
          <w:shd w:val="clear" w:color="auto" w:fill="FFFFFF"/>
        </w:rPr>
        <w:t xml:space="preserve">Cold </w:t>
      </w:r>
      <w:r w:rsidRPr="00286FAB">
        <w:rPr>
          <w:shd w:val="clear" w:color="auto" w:fill="FFFFFF"/>
        </w:rPr>
        <w:t>War</w:t>
      </w:r>
      <w:r w:rsidR="0059217E" w:rsidRPr="00286FAB">
        <w:t>.</w:t>
      </w:r>
      <w:r w:rsidR="00D06A8F" w:rsidRPr="00286FAB">
        <w:rPr>
          <w:rStyle w:val="FootnoteReference"/>
        </w:rPr>
        <w:footnoteReference w:id="36"/>
      </w:r>
    </w:p>
    <w:p w14:paraId="452BA899" w14:textId="77777777" w:rsidR="00DC05DB" w:rsidRPr="00286FAB" w:rsidRDefault="00DC05DB" w:rsidP="00FE1391">
      <w:pPr>
        <w:spacing w:line="480" w:lineRule="auto"/>
        <w:rPr>
          <w:b/>
          <w:shd w:val="clear" w:color="auto" w:fill="FFFFFF"/>
        </w:rPr>
      </w:pPr>
    </w:p>
    <w:p w14:paraId="61B27D36" w14:textId="324734A2" w:rsidR="001A087F" w:rsidRPr="00286FAB" w:rsidRDefault="00795631" w:rsidP="00FE1391">
      <w:pPr>
        <w:spacing w:line="480" w:lineRule="auto"/>
        <w:jc w:val="center"/>
        <w:rPr>
          <w:b/>
          <w:shd w:val="clear" w:color="auto" w:fill="FFFFFF"/>
        </w:rPr>
      </w:pPr>
      <w:r w:rsidRPr="00286FAB">
        <w:rPr>
          <w:b/>
          <w:shd w:val="clear" w:color="auto" w:fill="FFFFFF"/>
        </w:rPr>
        <w:t>Figure 2: Frequency of War Termination Outcomes</w:t>
      </w:r>
    </w:p>
    <w:p w14:paraId="222B04E5" w14:textId="77777777" w:rsidR="00123E06" w:rsidRPr="00286FAB" w:rsidRDefault="00123E06" w:rsidP="00FE1391">
      <w:pPr>
        <w:spacing w:line="480" w:lineRule="auto"/>
        <w:rPr>
          <w:b/>
          <w:shd w:val="clear" w:color="auto" w:fill="FFFFFF"/>
        </w:rPr>
      </w:pPr>
    </w:p>
    <w:p w14:paraId="44F61E72" w14:textId="2C9B2BD1" w:rsidR="006640F1" w:rsidRPr="00286FAB" w:rsidRDefault="009631E1" w:rsidP="00FE1391">
      <w:pPr>
        <w:spacing w:line="480" w:lineRule="auto"/>
        <w:jc w:val="center"/>
        <w:rPr>
          <w:shd w:val="clear" w:color="auto" w:fill="FFFFFF"/>
        </w:rPr>
      </w:pPr>
      <w:r w:rsidRPr="00286FAB">
        <w:rPr>
          <w:shd w:val="clear" w:color="auto" w:fill="FFFFFF"/>
          <w:rPrChange w:id="60" w:author="Namig Abbasov" w:date="2025-03-25T14:27:00Z" w16du:dateUtc="2025-03-25T21:27:00Z">
            <w:rPr>
              <w:noProof/>
              <w:shd w:val="clear" w:color="auto" w:fill="FFFFFF"/>
            </w:rPr>
          </w:rPrChange>
        </w:rPr>
        <w:drawing>
          <wp:inline distT="0" distB="0" distL="0" distR="0" wp14:anchorId="22F4D6C0" wp14:editId="38742C55">
            <wp:extent cx="5486400" cy="2060000"/>
            <wp:effectExtent l="12700" t="12700" r="12700" b="10160"/>
            <wp:docPr id="1898892401" name="Picture 3" descr="A graph with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92401" name="Picture 3" descr="A graph with blue bars&#10;&#10;Description automatically generated"/>
                    <pic:cNvPicPr/>
                  </pic:nvPicPr>
                  <pic:blipFill rotWithShape="1">
                    <a:blip r:embed="rId10">
                      <a:extLst>
                        <a:ext uri="{28A0092B-C50C-407E-A947-70E740481C1C}">
                          <a14:useLocalDpi xmlns:a14="http://schemas.microsoft.com/office/drawing/2010/main" val="0"/>
                        </a:ext>
                      </a:extLst>
                    </a:blip>
                    <a:srcRect t="10705"/>
                    <a:stretch/>
                  </pic:blipFill>
                  <pic:spPr bwMode="auto">
                    <a:xfrm>
                      <a:off x="0" y="0"/>
                      <a:ext cx="5486400" cy="2060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0DAD3148" w14:textId="77777777" w:rsidR="00371FA2" w:rsidRPr="00286FAB" w:rsidRDefault="00371FA2" w:rsidP="00FE1391">
      <w:pPr>
        <w:spacing w:line="480" w:lineRule="auto"/>
        <w:jc w:val="both"/>
        <w:rPr>
          <w:b/>
          <w:bCs/>
          <w:i/>
          <w:iCs/>
          <w:shd w:val="clear" w:color="auto" w:fill="FFFFFF"/>
        </w:rPr>
      </w:pPr>
    </w:p>
    <w:p w14:paraId="4E006BE5" w14:textId="56F53A3E" w:rsidR="00C86F7C" w:rsidRPr="00286FAB" w:rsidRDefault="00C86F7C" w:rsidP="00FE1391">
      <w:pPr>
        <w:spacing w:line="480" w:lineRule="auto"/>
        <w:jc w:val="both"/>
        <w:rPr>
          <w:b/>
          <w:bCs/>
          <w:i/>
          <w:iCs/>
          <w:shd w:val="clear" w:color="auto" w:fill="FFFFFF"/>
        </w:rPr>
      </w:pPr>
      <w:r w:rsidRPr="00286FAB">
        <w:rPr>
          <w:b/>
          <w:bCs/>
          <w:i/>
          <w:iCs/>
          <w:shd w:val="clear" w:color="auto" w:fill="FFFFFF"/>
        </w:rPr>
        <w:t>Causal Identification</w:t>
      </w:r>
      <w:r w:rsidR="009E2BE2" w:rsidRPr="00286FAB">
        <w:rPr>
          <w:b/>
          <w:bCs/>
          <w:i/>
          <w:iCs/>
          <w:shd w:val="clear" w:color="auto" w:fill="FFFFFF"/>
        </w:rPr>
        <w:t xml:space="preserve">, </w:t>
      </w:r>
      <w:r w:rsidRPr="00286FAB">
        <w:rPr>
          <w:b/>
          <w:bCs/>
          <w:i/>
          <w:iCs/>
          <w:shd w:val="clear" w:color="auto" w:fill="FFFFFF"/>
        </w:rPr>
        <w:t>Covariate Balance</w:t>
      </w:r>
      <w:r w:rsidR="009E2BE2" w:rsidRPr="00286FAB">
        <w:rPr>
          <w:b/>
          <w:bCs/>
          <w:i/>
          <w:iCs/>
          <w:shd w:val="clear" w:color="auto" w:fill="FFFFFF"/>
        </w:rPr>
        <w:t xml:space="preserve"> and Modeling Strategy</w:t>
      </w:r>
    </w:p>
    <w:p w14:paraId="18EA1203" w14:textId="0C50C421" w:rsidR="00C85A96" w:rsidRPr="00286FAB" w:rsidRDefault="00C86F7C" w:rsidP="00FE1391">
      <w:pPr>
        <w:spacing w:line="480" w:lineRule="auto"/>
        <w:ind w:firstLine="720"/>
        <w:jc w:val="both"/>
        <w:rPr>
          <w:shd w:val="clear" w:color="auto" w:fill="FFFFFF"/>
        </w:rPr>
      </w:pPr>
      <w:r w:rsidRPr="00286FAB">
        <w:rPr>
          <w:shd w:val="clear" w:color="auto" w:fill="FFFFFF"/>
        </w:rPr>
        <w:lastRenderedPageBreak/>
        <w:t>We use matching, stabilized inverse propensity weights (stab IPW), and entropy balancing (</w:t>
      </w:r>
      <w:proofErr w:type="spellStart"/>
      <w:r w:rsidRPr="00286FAB">
        <w:rPr>
          <w:shd w:val="clear" w:color="auto" w:fill="FFFFFF"/>
        </w:rPr>
        <w:t>Ebal</w:t>
      </w:r>
      <w:proofErr w:type="spellEnd"/>
      <w:r w:rsidRPr="00286FAB">
        <w:rPr>
          <w:shd w:val="clear" w:color="auto" w:fill="FFFFFF"/>
        </w:rPr>
        <w:t xml:space="preserve">) </w:t>
      </w:r>
      <w:r w:rsidR="00C85A96" w:rsidRPr="00286FAB">
        <w:rPr>
          <w:shd w:val="clear" w:color="auto" w:fill="FFFFFF"/>
        </w:rPr>
        <w:t>to</w:t>
      </w:r>
      <w:r w:rsidRPr="00286FAB">
        <w:rPr>
          <w:shd w:val="clear" w:color="auto" w:fill="FFFFFF"/>
        </w:rPr>
        <w:t xml:space="preserve"> address confounding and </w:t>
      </w:r>
      <w:r w:rsidR="00C85A96" w:rsidRPr="00286FAB">
        <w:rPr>
          <w:shd w:val="clear" w:color="auto" w:fill="FFFFFF"/>
        </w:rPr>
        <w:t xml:space="preserve">to </w:t>
      </w:r>
      <w:r w:rsidRPr="00286FAB">
        <w:rPr>
          <w:shd w:val="clear" w:color="auto" w:fill="FFFFFF"/>
        </w:rPr>
        <w:t>ensur</w:t>
      </w:r>
      <w:r w:rsidR="00C85A96" w:rsidRPr="00286FAB">
        <w:rPr>
          <w:shd w:val="clear" w:color="auto" w:fill="FFFFFF"/>
        </w:rPr>
        <w:t>e</w:t>
      </w:r>
      <w:r w:rsidRPr="00286FAB">
        <w:rPr>
          <w:shd w:val="clear" w:color="auto" w:fill="FFFFFF"/>
        </w:rPr>
        <w:t xml:space="preserve"> covariate balance. Matching reweights treated and control units to make their covariate distributions comparable, which is </w:t>
      </w:r>
      <w:r w:rsidR="00C85A96" w:rsidRPr="00286FAB">
        <w:rPr>
          <w:shd w:val="clear" w:color="auto" w:fill="FFFFFF"/>
        </w:rPr>
        <w:t xml:space="preserve">needed to </w:t>
      </w:r>
      <w:r w:rsidRPr="00286FAB">
        <w:rPr>
          <w:shd w:val="clear" w:color="auto" w:fill="FFFFFF"/>
        </w:rPr>
        <w:t>estimat</w:t>
      </w:r>
      <w:r w:rsidR="00C85A96" w:rsidRPr="00286FAB">
        <w:rPr>
          <w:shd w:val="clear" w:color="auto" w:fill="FFFFFF"/>
        </w:rPr>
        <w:t>e</w:t>
      </w:r>
      <w:r w:rsidRPr="00286FAB">
        <w:rPr>
          <w:shd w:val="clear" w:color="auto" w:fill="FFFFFF"/>
        </w:rPr>
        <w:t xml:space="preserve"> the Average Treatment Effect on the Treated (ATT). Stabilized IPW further adjusts for differences in treatment assignment by reweighting observations to create a pseudo-population where treatment is independent of covariates, </w:t>
      </w:r>
      <w:r w:rsidR="00C85A96" w:rsidRPr="00286FAB">
        <w:rPr>
          <w:shd w:val="clear" w:color="auto" w:fill="FFFFFF"/>
        </w:rPr>
        <w:t xml:space="preserve">thereby </w:t>
      </w:r>
      <w:r w:rsidRPr="00286FAB">
        <w:rPr>
          <w:shd w:val="clear" w:color="auto" w:fill="FFFFFF"/>
        </w:rPr>
        <w:t>enhancing robustness and minimizing bias.</w:t>
      </w:r>
      <w:r w:rsidR="00C85A96" w:rsidRPr="00286FAB">
        <w:rPr>
          <w:rStyle w:val="FootnoteReference"/>
          <w:shd w:val="clear" w:color="auto" w:fill="FFFFFF"/>
        </w:rPr>
        <w:footnoteReference w:id="37"/>
      </w:r>
      <w:r w:rsidRPr="00286FAB">
        <w:rPr>
          <w:shd w:val="clear" w:color="auto" w:fill="FFFFFF"/>
        </w:rPr>
        <w:t xml:space="preserve"> However, perfect covariate balance is rarely achievable, even after matching or weighting. To address this, </w:t>
      </w:r>
      <w:proofErr w:type="spellStart"/>
      <w:r w:rsidRPr="00286FAB">
        <w:rPr>
          <w:shd w:val="clear" w:color="auto" w:fill="FFFFFF"/>
        </w:rPr>
        <w:t>Ebal</w:t>
      </w:r>
      <w:proofErr w:type="spellEnd"/>
      <w:r w:rsidRPr="00286FAB">
        <w:rPr>
          <w:shd w:val="clear" w:color="auto" w:fill="FFFFFF"/>
        </w:rPr>
        <w:t xml:space="preserve"> explicitly adjusts weights to achieve exact balance as a robustness check.</w:t>
      </w:r>
      <w:r w:rsidR="009E2BE2" w:rsidRPr="00286FAB">
        <w:rPr>
          <w:rStyle w:val="FootnoteReference"/>
          <w:shd w:val="clear" w:color="auto" w:fill="FFFFFF"/>
        </w:rPr>
        <w:footnoteReference w:id="38"/>
      </w:r>
      <w:r w:rsidRPr="00286FAB">
        <w:rPr>
          <w:shd w:val="clear" w:color="auto" w:fill="FFFFFF"/>
        </w:rPr>
        <w:t xml:space="preserve"> Together, these methods provide a systematic approach to reduce bias and improve the reliability of causal estimates in our observational study.</w:t>
      </w:r>
    </w:p>
    <w:p w14:paraId="09E9007E" w14:textId="34F2A741" w:rsidR="00054FA2" w:rsidRPr="00286FAB" w:rsidRDefault="003A26D9" w:rsidP="00FE1391">
      <w:pPr>
        <w:spacing w:line="480" w:lineRule="auto"/>
        <w:ind w:firstLine="720"/>
        <w:jc w:val="both"/>
      </w:pPr>
      <w:r w:rsidRPr="00286FAB">
        <w:t xml:space="preserve">We first estimate </w:t>
      </w:r>
      <w:r w:rsidR="00636FD6" w:rsidRPr="00286FAB">
        <w:t xml:space="preserve">a Cox hazard model and </w:t>
      </w:r>
      <w:r w:rsidRPr="00286FAB">
        <w:t xml:space="preserve">then </w:t>
      </w:r>
      <w:r w:rsidR="00636FD6" w:rsidRPr="00286FAB">
        <w:t>a Random Survival Forest</w:t>
      </w:r>
      <w:r w:rsidR="00827A33" w:rsidRPr="00286FAB">
        <w:t>.</w:t>
      </w:r>
      <w:r w:rsidR="00DC05DB" w:rsidRPr="00286FAB">
        <w:rPr>
          <w:rStyle w:val="FootnoteReference"/>
          <w:shd w:val="clear" w:color="auto" w:fill="FFFFFF"/>
        </w:rPr>
        <w:footnoteReference w:id="39"/>
      </w:r>
      <w:r w:rsidR="00827A33" w:rsidRPr="00286FAB">
        <w:t xml:space="preserve"> </w:t>
      </w:r>
      <w:r w:rsidRPr="00286FAB">
        <w:t>The</w:t>
      </w:r>
      <w:r w:rsidR="00636FD6" w:rsidRPr="00286FAB">
        <w:t xml:space="preserve"> Cox approach allows us to generate comparable results </w:t>
      </w:r>
      <w:r w:rsidRPr="00286FAB">
        <w:t xml:space="preserve">that </w:t>
      </w:r>
      <w:r w:rsidR="00636FD6" w:rsidRPr="00286FAB">
        <w:t>converse with previous studies</w:t>
      </w:r>
      <w:r w:rsidRPr="00286FAB">
        <w:t>,</w:t>
      </w:r>
      <w:r w:rsidR="00636FD6" w:rsidRPr="00286FAB">
        <w:t xml:space="preserve"> while the Random </w:t>
      </w:r>
      <w:r w:rsidR="00DC05DB" w:rsidRPr="00286FAB">
        <w:t>S</w:t>
      </w:r>
      <w:r w:rsidR="00636FD6" w:rsidRPr="00286FAB">
        <w:t xml:space="preserve">urvival </w:t>
      </w:r>
      <w:r w:rsidR="00DC05DB" w:rsidRPr="00286FAB">
        <w:t>F</w:t>
      </w:r>
      <w:r w:rsidR="00636FD6" w:rsidRPr="00286FAB">
        <w:t>orest</w:t>
      </w:r>
      <w:r w:rsidR="009E2BE2" w:rsidRPr="00286FAB">
        <w:t>s</w:t>
      </w:r>
      <w:r w:rsidR="00636FD6" w:rsidRPr="00286FAB">
        <w:t xml:space="preserve"> </w:t>
      </w:r>
      <w:r w:rsidR="009E2BE2" w:rsidRPr="00286FAB">
        <w:t xml:space="preserve">(RSF) </w:t>
      </w:r>
      <w:r w:rsidR="00DC05DB" w:rsidRPr="00286FAB">
        <w:t xml:space="preserve">relax the proportional hazards assumption and </w:t>
      </w:r>
      <w:r w:rsidR="00636FD6" w:rsidRPr="00286FAB">
        <w:t xml:space="preserve">enables us to </w:t>
      </w:r>
      <w:r w:rsidRPr="00286FAB">
        <w:t>ensure that</w:t>
      </w:r>
      <w:r w:rsidR="00636FD6" w:rsidRPr="00286FAB">
        <w:t xml:space="preserve"> statistically significant predictors</w:t>
      </w:r>
      <w:r w:rsidRPr="00286FAB">
        <w:t xml:space="preserve"> in the Cox model</w:t>
      </w:r>
      <w:r w:rsidR="00636FD6" w:rsidRPr="00286FAB">
        <w:t xml:space="preserve"> </w:t>
      </w:r>
      <w:r w:rsidRPr="00286FAB">
        <w:t>also</w:t>
      </w:r>
      <w:r w:rsidR="00636FD6" w:rsidRPr="00286FAB">
        <w:t xml:space="preserve"> </w:t>
      </w:r>
      <w:r w:rsidRPr="00286FAB">
        <w:t xml:space="preserve">meaningfully </w:t>
      </w:r>
      <w:r w:rsidR="00636FD6" w:rsidRPr="00286FAB">
        <w:t xml:space="preserve">improve the model’s ability to forecast civil war recurrence. </w:t>
      </w:r>
      <w:r w:rsidRPr="00286FAB">
        <w:t>S</w:t>
      </w:r>
      <w:r w:rsidR="00636FD6" w:rsidRPr="00286FAB">
        <w:t xml:space="preserve">tatistically </w:t>
      </w:r>
      <w:r w:rsidR="00636FD6" w:rsidRPr="00286FAB">
        <w:lastRenderedPageBreak/>
        <w:t xml:space="preserve">significant covariates can </w:t>
      </w:r>
      <w:r w:rsidRPr="00286FAB">
        <w:t xml:space="preserve">sometimes </w:t>
      </w:r>
      <w:r w:rsidR="00636FD6" w:rsidRPr="00286FAB">
        <w:t>degrade a model’s predictive quality (Ward, Greenhill, and Bakke 2010)</w:t>
      </w:r>
      <w:r w:rsidR="009E2BE2" w:rsidRPr="00286FAB">
        <w:t>,</w:t>
      </w:r>
      <w:r w:rsidR="00636FD6" w:rsidRPr="00286FAB">
        <w:t xml:space="preserve"> and the practice of selecting covariates based on p-values has been shown to create misleading models with significant coefficients for potentially random associations (Freedman 1983)</w:t>
      </w:r>
      <w:r w:rsidR="00DC05DB" w:rsidRPr="00286FAB">
        <w:t xml:space="preserve">. </w:t>
      </w:r>
      <w:r w:rsidR="00294434" w:rsidRPr="00286FAB">
        <w:t>Random Survival Forests</w:t>
      </w:r>
      <w:r w:rsidR="00DC05DB" w:rsidRPr="00286FAB">
        <w:t xml:space="preserve"> </w:t>
      </w:r>
      <w:r w:rsidR="009E2BE2" w:rsidRPr="00286FAB">
        <w:t xml:space="preserve">also </w:t>
      </w:r>
      <w:r w:rsidR="00294434" w:rsidRPr="00286FAB">
        <w:t xml:space="preserve">complement the Cox model by </w:t>
      </w:r>
      <w:r w:rsidR="00DC05DB" w:rsidRPr="00286FAB">
        <w:t>accounting for complex, non-linear interactions in identifying important variables</w:t>
      </w:r>
      <w:r w:rsidR="00294434" w:rsidRPr="00286FAB">
        <w:t>.</w:t>
      </w:r>
      <w:r w:rsidR="00294434" w:rsidRPr="00286FAB">
        <w:rPr>
          <w:rStyle w:val="FootnoteReference"/>
          <w:shd w:val="clear" w:color="auto" w:fill="FFFFFF"/>
        </w:rPr>
        <w:footnoteReference w:id="40"/>
      </w:r>
      <w:r w:rsidR="00294434" w:rsidRPr="00286FAB">
        <w:t xml:space="preserve"> </w:t>
      </w:r>
      <w:r w:rsidR="00DC05DB" w:rsidRPr="00286FAB">
        <w:t>By</w:t>
      </w:r>
      <w:r w:rsidR="00636FD6" w:rsidRPr="00286FAB">
        <w:t xml:space="preserve"> </w:t>
      </w:r>
      <w:r w:rsidR="00DC05DB" w:rsidRPr="00286FAB">
        <w:t xml:space="preserve">leveraging </w:t>
      </w:r>
      <w:r w:rsidRPr="00286FAB">
        <w:t xml:space="preserve">classical </w:t>
      </w:r>
      <w:r w:rsidR="00636FD6" w:rsidRPr="00286FAB">
        <w:t xml:space="preserve">inference </w:t>
      </w:r>
      <w:r w:rsidR="00DC05DB" w:rsidRPr="00286FAB">
        <w:t>techniques and</w:t>
      </w:r>
      <w:r w:rsidR="00636FD6" w:rsidRPr="00286FAB">
        <w:t xml:space="preserve"> </w:t>
      </w:r>
      <w:r w:rsidR="00DC05DB" w:rsidRPr="00286FAB">
        <w:t>algorithmic modeling, we aim</w:t>
      </w:r>
      <w:r w:rsidR="00827A33" w:rsidRPr="00286FAB">
        <w:t xml:space="preserve"> to </w:t>
      </w:r>
      <w:r w:rsidR="006B700D" w:rsidRPr="00286FAB">
        <w:t xml:space="preserve">generate </w:t>
      </w:r>
      <w:r w:rsidR="00827A33" w:rsidRPr="00286FAB">
        <w:t>more robust</w:t>
      </w:r>
      <w:r w:rsidR="00294434" w:rsidRPr="00286FAB">
        <w:t>,</w:t>
      </w:r>
      <w:r w:rsidR="00827A33" w:rsidRPr="00286FAB">
        <w:t xml:space="preserve"> </w:t>
      </w:r>
      <w:r w:rsidR="00290913" w:rsidRPr="00286FAB">
        <w:t xml:space="preserve">generalizable </w:t>
      </w:r>
      <w:r w:rsidR="00DC05DB" w:rsidRPr="00286FAB">
        <w:t xml:space="preserve">inferences </w:t>
      </w:r>
      <w:r w:rsidR="009E2BE2" w:rsidRPr="00286FAB">
        <w:t xml:space="preserve">about </w:t>
      </w:r>
      <w:r w:rsidR="000D293D" w:rsidRPr="00286FAB">
        <w:t xml:space="preserve">war recurrence. </w:t>
      </w:r>
      <w:r w:rsidR="00C86F7C" w:rsidRPr="00286FAB">
        <w:t xml:space="preserve">In all Cox and RSF models, </w:t>
      </w:r>
      <w:r w:rsidR="001F2827" w:rsidRPr="00286FAB">
        <w:t xml:space="preserve">whether using stab IPW weights, </w:t>
      </w:r>
      <w:proofErr w:type="spellStart"/>
      <w:r w:rsidR="001F2827" w:rsidRPr="00286FAB">
        <w:t>Ebal</w:t>
      </w:r>
      <w:proofErr w:type="spellEnd"/>
      <w:r w:rsidR="001F2827" w:rsidRPr="00286FAB">
        <w:t xml:space="preserve"> weights (for robustness checks), or no weights (for robustness checks), </w:t>
      </w:r>
      <w:r w:rsidR="00C86F7C" w:rsidRPr="00286FAB">
        <w:t>clustering by conflict ID was applied.</w:t>
      </w:r>
    </w:p>
    <w:p w14:paraId="478841BA" w14:textId="77777777" w:rsidR="00371FA2" w:rsidRPr="00286FAB" w:rsidRDefault="00371FA2" w:rsidP="00C612A2">
      <w:pPr>
        <w:spacing w:line="480" w:lineRule="auto"/>
        <w:rPr>
          <w:b/>
        </w:rPr>
      </w:pPr>
    </w:p>
    <w:p w14:paraId="2074F684" w14:textId="72EEA04B" w:rsidR="00404E1B" w:rsidRPr="00286FAB" w:rsidRDefault="009C5334" w:rsidP="00FE1391">
      <w:pPr>
        <w:spacing w:line="480" w:lineRule="auto"/>
        <w:jc w:val="center"/>
        <w:rPr>
          <w:b/>
        </w:rPr>
      </w:pPr>
      <w:r w:rsidRPr="00286FAB">
        <w:rPr>
          <w:b/>
        </w:rPr>
        <w:t xml:space="preserve">Discussion of </w:t>
      </w:r>
      <w:r w:rsidR="009B3B9E" w:rsidRPr="00286FAB">
        <w:rPr>
          <w:b/>
        </w:rPr>
        <w:t xml:space="preserve">Results </w:t>
      </w:r>
    </w:p>
    <w:p w14:paraId="2631C643" w14:textId="460797D7" w:rsidR="001C461F" w:rsidRPr="00286FAB" w:rsidRDefault="001C461F" w:rsidP="00FE1391">
      <w:pPr>
        <w:spacing w:line="480" w:lineRule="auto"/>
        <w:jc w:val="both"/>
        <w:rPr>
          <w:shd w:val="clear" w:color="auto" w:fill="FFFFFF"/>
        </w:rPr>
      </w:pPr>
    </w:p>
    <w:p w14:paraId="66C9F058" w14:textId="15B59A3A" w:rsidR="00F30DB1" w:rsidRPr="00286FAB" w:rsidRDefault="0081538B" w:rsidP="00FE1391">
      <w:pPr>
        <w:spacing w:line="480" w:lineRule="auto"/>
        <w:ind w:firstLine="720"/>
        <w:jc w:val="both"/>
        <w:rPr>
          <w:shd w:val="clear" w:color="auto" w:fill="FFFFFF"/>
        </w:rPr>
      </w:pPr>
      <w:r w:rsidRPr="00286FAB">
        <w:rPr>
          <w:shd w:val="clear" w:color="auto" w:fill="FFFFFF"/>
        </w:rPr>
        <w:t>Figure 3 displays</w:t>
      </w:r>
      <w:r w:rsidR="00B606DC" w:rsidRPr="00286FAB">
        <w:rPr>
          <w:shd w:val="clear" w:color="auto" w:fill="FFFFFF"/>
        </w:rPr>
        <w:t xml:space="preserve"> </w:t>
      </w:r>
      <w:r w:rsidR="0082228C" w:rsidRPr="00286FAB">
        <w:rPr>
          <w:shd w:val="clear" w:color="auto" w:fill="FFFFFF"/>
        </w:rPr>
        <w:t xml:space="preserve">the </w:t>
      </w:r>
      <w:r w:rsidR="00B606DC" w:rsidRPr="00286FAB">
        <w:rPr>
          <w:shd w:val="clear" w:color="auto" w:fill="FFFFFF"/>
        </w:rPr>
        <w:t>descriptive statistics</w:t>
      </w:r>
      <w:r w:rsidR="0082228C" w:rsidRPr="00286FAB">
        <w:rPr>
          <w:shd w:val="clear" w:color="auto" w:fill="FFFFFF"/>
        </w:rPr>
        <w:t>,</w:t>
      </w:r>
      <w:r w:rsidR="00B606DC" w:rsidRPr="00286FAB">
        <w:rPr>
          <w:shd w:val="clear" w:color="auto" w:fill="FFFFFF"/>
        </w:rPr>
        <w:t xml:space="preserve"> </w:t>
      </w:r>
      <w:r w:rsidRPr="00286FAB">
        <w:rPr>
          <w:shd w:val="clear" w:color="auto" w:fill="FFFFFF"/>
        </w:rPr>
        <w:t xml:space="preserve">while Figures 4a-b show the </w:t>
      </w:r>
      <w:r w:rsidR="00B606DC" w:rsidRPr="00286FAB">
        <w:rPr>
          <w:shd w:val="clear" w:color="auto" w:fill="FFFFFF"/>
        </w:rPr>
        <w:t>Kaplan-Meier survival curves</w:t>
      </w:r>
      <w:r w:rsidRPr="00286FAB">
        <w:rPr>
          <w:shd w:val="clear" w:color="auto" w:fill="FFFFFF"/>
        </w:rPr>
        <w:t>,</w:t>
      </w:r>
      <w:r w:rsidR="00B606DC" w:rsidRPr="00286FAB">
        <w:rPr>
          <w:shd w:val="clear" w:color="auto" w:fill="FFFFFF"/>
        </w:rPr>
        <w:t xml:space="preserve"> for </w:t>
      </w:r>
      <w:r w:rsidR="00893596" w:rsidRPr="00286FAB">
        <w:rPr>
          <w:shd w:val="clear" w:color="auto" w:fill="FFFFFF"/>
        </w:rPr>
        <w:t>the six</w:t>
      </w:r>
      <w:r w:rsidR="00B606DC" w:rsidRPr="00286FAB">
        <w:rPr>
          <w:shd w:val="clear" w:color="auto" w:fill="FFFFFF"/>
        </w:rPr>
        <w:t xml:space="preserve"> war termination outcomes.</w:t>
      </w:r>
      <w:r w:rsidRPr="00286FAB">
        <w:rPr>
          <w:rStyle w:val="FootnoteReference"/>
          <w:shd w:val="clear" w:color="auto" w:fill="FFFFFF"/>
        </w:rPr>
        <w:footnoteReference w:id="41"/>
      </w:r>
      <w:r w:rsidR="00B606DC" w:rsidRPr="00286FAB">
        <w:rPr>
          <w:shd w:val="clear" w:color="auto" w:fill="FFFFFF"/>
        </w:rPr>
        <w:t xml:space="preserve"> </w:t>
      </w:r>
      <w:r w:rsidRPr="00286FAB">
        <w:rPr>
          <w:shd w:val="clear" w:color="auto" w:fill="FFFFFF"/>
        </w:rPr>
        <w:t>In F</w:t>
      </w:r>
      <w:r w:rsidR="001C461F" w:rsidRPr="00286FAB">
        <w:rPr>
          <w:shd w:val="clear" w:color="auto" w:fill="FFFFFF"/>
        </w:rPr>
        <w:t>igure 3</w:t>
      </w:r>
      <w:r w:rsidRPr="00286FAB">
        <w:rPr>
          <w:shd w:val="clear" w:color="auto" w:fill="FFFFFF"/>
        </w:rPr>
        <w:t xml:space="preserve">, we can see </w:t>
      </w:r>
      <w:r w:rsidR="001C461F" w:rsidRPr="00286FAB">
        <w:rPr>
          <w:shd w:val="clear" w:color="auto" w:fill="FFFFFF"/>
        </w:rPr>
        <w:t xml:space="preserve">the </w:t>
      </w:r>
      <w:r w:rsidR="005E6F9C" w:rsidRPr="00286FAB">
        <w:rPr>
          <w:shd w:val="clear" w:color="auto" w:fill="FFFFFF"/>
        </w:rPr>
        <w:t>empirical record of war recurrence for each</w:t>
      </w:r>
      <w:r w:rsidR="001C461F" w:rsidRPr="00286FAB">
        <w:rPr>
          <w:shd w:val="clear" w:color="auto" w:fill="FFFFFF"/>
        </w:rPr>
        <w:t xml:space="preserve"> war termination type</w:t>
      </w:r>
      <w:r w:rsidR="005E6F9C" w:rsidRPr="00286FAB">
        <w:rPr>
          <w:shd w:val="clear" w:color="auto" w:fill="FFFFFF"/>
        </w:rPr>
        <w:t xml:space="preserve"> from 1946-202</w:t>
      </w:r>
      <w:r w:rsidR="0003720C" w:rsidRPr="00286FAB">
        <w:rPr>
          <w:shd w:val="clear" w:color="auto" w:fill="FFFFFF"/>
        </w:rPr>
        <w:t>2</w:t>
      </w:r>
      <w:r w:rsidR="006D3CB8" w:rsidRPr="00286FAB">
        <w:rPr>
          <w:shd w:val="clear" w:color="auto" w:fill="FFFFFF"/>
        </w:rPr>
        <w:t xml:space="preserve">. </w:t>
      </w:r>
      <w:r w:rsidR="00016C70" w:rsidRPr="00286FAB">
        <w:rPr>
          <w:shd w:val="clear" w:color="auto" w:fill="FFFFFF"/>
        </w:rPr>
        <w:t xml:space="preserve">The pattern </w:t>
      </w:r>
      <w:r w:rsidR="00893596" w:rsidRPr="00286FAB">
        <w:rPr>
          <w:shd w:val="clear" w:color="auto" w:fill="FFFFFF"/>
        </w:rPr>
        <w:t xml:space="preserve">is clear: </w:t>
      </w:r>
      <w:r w:rsidR="005E6F9C" w:rsidRPr="00286FAB">
        <w:rPr>
          <w:shd w:val="clear" w:color="auto" w:fill="FFFFFF"/>
        </w:rPr>
        <w:t xml:space="preserve">war recurrence has been </w:t>
      </w:r>
      <w:r w:rsidR="00893596" w:rsidRPr="00286FAB">
        <w:rPr>
          <w:shd w:val="clear" w:color="auto" w:fill="FFFFFF"/>
        </w:rPr>
        <w:t>more</w:t>
      </w:r>
      <w:r w:rsidR="006D3CB8" w:rsidRPr="00286FAB">
        <w:rPr>
          <w:shd w:val="clear" w:color="auto" w:fill="FFFFFF"/>
        </w:rPr>
        <w:t xml:space="preserve"> </w:t>
      </w:r>
      <w:r w:rsidR="005E6F9C" w:rsidRPr="00286FAB">
        <w:rPr>
          <w:shd w:val="clear" w:color="auto" w:fill="FFFFFF"/>
        </w:rPr>
        <w:t xml:space="preserve">common after ceasefires </w:t>
      </w:r>
      <w:r w:rsidR="00893596" w:rsidRPr="00286FAB">
        <w:rPr>
          <w:shd w:val="clear" w:color="auto" w:fill="FFFFFF"/>
        </w:rPr>
        <w:t>than</w:t>
      </w:r>
      <w:r w:rsidR="005E6F9C" w:rsidRPr="00286FAB">
        <w:rPr>
          <w:shd w:val="clear" w:color="auto" w:fill="FFFFFF"/>
        </w:rPr>
        <w:t xml:space="preserve"> </w:t>
      </w:r>
      <w:r w:rsidR="00016C70" w:rsidRPr="00286FAB">
        <w:rPr>
          <w:shd w:val="clear" w:color="auto" w:fill="FFFFFF"/>
        </w:rPr>
        <w:t xml:space="preserve">after </w:t>
      </w:r>
      <w:r w:rsidRPr="00286FAB">
        <w:rPr>
          <w:shd w:val="clear" w:color="auto" w:fill="FFFFFF"/>
        </w:rPr>
        <w:t xml:space="preserve">peace agreements or after military </w:t>
      </w:r>
      <w:r w:rsidR="005E6F9C" w:rsidRPr="00286FAB">
        <w:rPr>
          <w:shd w:val="clear" w:color="auto" w:fill="FFFFFF"/>
        </w:rPr>
        <w:t>victory (by the government or the rebels)</w:t>
      </w:r>
      <w:r w:rsidR="001C461F" w:rsidRPr="00286FAB">
        <w:rPr>
          <w:shd w:val="clear" w:color="auto" w:fill="FFFFFF"/>
        </w:rPr>
        <w:t>.</w:t>
      </w:r>
      <w:r w:rsidR="00F30DB1" w:rsidRPr="00286FAB">
        <w:rPr>
          <w:shd w:val="clear" w:color="auto" w:fill="FFFFFF"/>
        </w:rPr>
        <w:t xml:space="preserve"> Around 70 percent of conflict episodes that ended with ceasefires recurred later.</w:t>
      </w:r>
      <w:r w:rsidR="00016C70" w:rsidRPr="00286FAB">
        <w:rPr>
          <w:rStyle w:val="FootnoteReference"/>
          <w:shd w:val="clear" w:color="auto" w:fill="FFFFFF"/>
        </w:rPr>
        <w:footnoteReference w:id="42"/>
      </w:r>
      <w:r w:rsidR="001C461F" w:rsidRPr="00286FAB">
        <w:rPr>
          <w:shd w:val="clear" w:color="auto" w:fill="FFFFFF"/>
        </w:rPr>
        <w:t xml:space="preserve"> </w:t>
      </w:r>
    </w:p>
    <w:p w14:paraId="1AAE805C" w14:textId="77777777" w:rsidR="006B07D4" w:rsidRPr="00286FAB" w:rsidRDefault="006B07D4" w:rsidP="00FE1391">
      <w:pPr>
        <w:spacing w:line="480" w:lineRule="auto"/>
        <w:ind w:firstLine="720"/>
        <w:rPr>
          <w:b/>
          <w:shd w:val="clear" w:color="auto" w:fill="FFFFFF"/>
        </w:rPr>
      </w:pPr>
      <w:r w:rsidRPr="00286FAB">
        <w:rPr>
          <w:shd w:val="clear" w:color="auto" w:fill="FFFFFF"/>
        </w:rPr>
        <w:t xml:space="preserve">Figure </w:t>
      </w:r>
      <w:r w:rsidRPr="00286FAB">
        <w:t xml:space="preserve">4a-b shows the </w:t>
      </w:r>
      <w:r w:rsidRPr="00286FAB">
        <w:rPr>
          <w:shd w:val="clear" w:color="auto" w:fill="FFFFFF"/>
        </w:rPr>
        <w:t>Kaplan-Meier survival</w:t>
      </w:r>
      <w:r w:rsidRPr="00286FAB">
        <w:rPr>
          <w:b/>
          <w:bCs/>
          <w:shd w:val="clear" w:color="auto" w:fill="FFFFFF"/>
        </w:rPr>
        <w:t xml:space="preserve"> </w:t>
      </w:r>
      <w:r w:rsidRPr="00286FAB">
        <w:rPr>
          <w:shd w:val="clear" w:color="auto" w:fill="FFFFFF"/>
        </w:rPr>
        <w:t>curves</w:t>
      </w:r>
      <w:r w:rsidRPr="00286FAB">
        <w:t xml:space="preserve"> based on how the previous conflict episode ended. Each curve represents a separate war termination outcome. The y-</w:t>
      </w:r>
      <w:r w:rsidRPr="00286FAB">
        <w:lastRenderedPageBreak/>
        <w:t xml:space="preserve">axis denotes the survival probability – the likelihood that a conflict episode has </w:t>
      </w:r>
      <w:r w:rsidRPr="00286FAB">
        <w:rPr>
          <w:i/>
          <w:iCs/>
        </w:rPr>
        <w:t>not</w:t>
      </w:r>
      <w:r w:rsidRPr="00286FAB">
        <w:t xml:space="preserve"> recurred (i.e., survived) at a given time point. The x-axis indicates the time in years since the previous conflict episode concluded. The curves illustrate that there are significant differences in survival probabilities across war outcomes. The survival probability for ceasefires drops around 40 percent within the first two and half years, whereas the drop for other outcomes (except low activity) is only between 0 and 25 percent.  Within the first five years, the survival curve for ceasefires drops around 50 percent, whereas for other outcomes it declines much more gradually. </w:t>
      </w:r>
    </w:p>
    <w:p w14:paraId="69F69982" w14:textId="77777777" w:rsidR="006B07D4" w:rsidRPr="00286FAB" w:rsidRDefault="006B07D4" w:rsidP="00FE1391">
      <w:pPr>
        <w:spacing w:line="480" w:lineRule="auto"/>
        <w:rPr>
          <w:b/>
          <w:shd w:val="clear" w:color="auto" w:fill="FFFFFF"/>
        </w:rPr>
      </w:pPr>
    </w:p>
    <w:p w14:paraId="157B864A" w14:textId="23ED843B" w:rsidR="00F30DB1" w:rsidRPr="00286FAB" w:rsidRDefault="00F30DB1" w:rsidP="00FE1391">
      <w:pPr>
        <w:spacing w:line="480" w:lineRule="auto"/>
        <w:jc w:val="center"/>
        <w:rPr>
          <w:b/>
          <w:shd w:val="clear" w:color="auto" w:fill="FFFFFF"/>
        </w:rPr>
      </w:pPr>
      <w:r w:rsidRPr="00286FAB">
        <w:rPr>
          <w:b/>
          <w:shd w:val="clear" w:color="auto" w:fill="FFFFFF"/>
        </w:rPr>
        <w:t>Figure 3: War Recurrence Propensity Based on War Termination Type</w:t>
      </w:r>
    </w:p>
    <w:p w14:paraId="3F4C54D7" w14:textId="77777777" w:rsidR="006B35D1" w:rsidRPr="00286FAB" w:rsidRDefault="006B35D1" w:rsidP="00FE1391">
      <w:pPr>
        <w:spacing w:line="480" w:lineRule="auto"/>
        <w:jc w:val="center"/>
        <w:rPr>
          <w:b/>
          <w:shd w:val="clear" w:color="auto" w:fill="FFFFFF"/>
        </w:rPr>
      </w:pPr>
    </w:p>
    <w:p w14:paraId="3835E47B" w14:textId="579D5422" w:rsidR="00D843DE" w:rsidRPr="00286FAB" w:rsidRDefault="00F30DB1" w:rsidP="00C612A2">
      <w:pPr>
        <w:spacing w:line="480" w:lineRule="auto"/>
        <w:jc w:val="center"/>
        <w:rPr>
          <w:highlight w:val="yellow"/>
          <w:shd w:val="clear" w:color="auto" w:fill="FFFFFF"/>
        </w:rPr>
      </w:pPr>
      <w:r w:rsidRPr="00286FAB">
        <w:rPr>
          <w:rPrChange w:id="61" w:author="Namig Abbasov" w:date="2025-03-25T14:27:00Z" w16du:dateUtc="2025-03-25T21:27:00Z">
            <w:rPr>
              <w:noProof/>
            </w:rPr>
          </w:rPrChange>
        </w:rPr>
        <w:drawing>
          <wp:inline distT="0" distB="0" distL="0" distR="0" wp14:anchorId="26E28F2A" wp14:editId="6640B589">
            <wp:extent cx="4046220" cy="2578710"/>
            <wp:effectExtent l="12700" t="12700" r="17780" b="12700"/>
            <wp:docPr id="130592565" name="Picture 4" descr="A graph of red and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20388" name="Picture 4" descr="A graph of red and blue rectangles&#10;&#10;Description automatically generated"/>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4053"/>
                    <a:stretch/>
                  </pic:blipFill>
                  <pic:spPr bwMode="auto">
                    <a:xfrm>
                      <a:off x="0" y="0"/>
                      <a:ext cx="4115716" cy="2623000"/>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468D2120" w14:textId="77777777" w:rsidR="00252AC4" w:rsidRPr="00286FAB" w:rsidRDefault="00252AC4" w:rsidP="00FE1391">
      <w:pPr>
        <w:spacing w:line="480" w:lineRule="auto"/>
        <w:jc w:val="center"/>
        <w:rPr>
          <w:b/>
          <w:shd w:val="clear" w:color="auto" w:fill="FFFFFF"/>
        </w:rPr>
      </w:pPr>
    </w:p>
    <w:p w14:paraId="04EBF3D7" w14:textId="77777777" w:rsidR="00EF0B5C" w:rsidRPr="00286FAB" w:rsidRDefault="00EF0B5C" w:rsidP="00FE1391">
      <w:pPr>
        <w:spacing w:line="480" w:lineRule="auto"/>
        <w:ind w:firstLine="720"/>
        <w:jc w:val="both"/>
        <w:rPr>
          <w:shd w:val="clear" w:color="auto" w:fill="FFFFFF"/>
        </w:rPr>
      </w:pPr>
      <w:r w:rsidRPr="00286FAB">
        <w:rPr>
          <w:shd w:val="clear" w:color="auto" w:fill="FFFFFF"/>
        </w:rPr>
        <w:t>Figure 5a-b presents the estimation results of the full Cox models using coefficient plots with robust standard errors clustered by conflict id.</w:t>
      </w:r>
      <w:r w:rsidRPr="00286FAB">
        <w:rPr>
          <w:rStyle w:val="FootnoteReference"/>
          <w:shd w:val="clear" w:color="auto" w:fill="FFFFFF"/>
        </w:rPr>
        <w:footnoteReference w:id="43"/>
      </w:r>
      <w:r w:rsidRPr="00286FAB">
        <w:rPr>
          <w:shd w:val="clear" w:color="auto" w:fill="FFFFFF"/>
        </w:rPr>
        <w:t xml:space="preserve"> Peace agreements serve as the </w:t>
      </w:r>
      <w:r w:rsidRPr="00286FAB">
        <w:rPr>
          <w:shd w:val="clear" w:color="auto" w:fill="FFFFFF"/>
        </w:rPr>
        <w:lastRenderedPageBreak/>
        <w:t xml:space="preserve">reference category. Consistent with the core hypothesis, civil wars appear much more likely to recur after they end with ceasefires compared to other war outcomes. Moreover, unlike some previous research, we do </w:t>
      </w:r>
      <w:r w:rsidRPr="00286FAB">
        <w:rPr>
          <w:i/>
          <w:iCs/>
          <w:shd w:val="clear" w:color="auto" w:fill="FFFFFF"/>
        </w:rPr>
        <w:t>not</w:t>
      </w:r>
      <w:r w:rsidRPr="00286FAB">
        <w:rPr>
          <w:shd w:val="clear" w:color="auto" w:fill="FFFFFF"/>
        </w:rPr>
        <w:t xml:space="preserve"> find that the effect of government victory or rebel victory is statistically distinguishable from the effect of peace agreements in sustaining peace. However, we do find support for some other theorized factors. Consistent with Cunningham</w:t>
      </w:r>
      <w:r w:rsidRPr="00286FAB" w:rsidDel="00B50411">
        <w:rPr>
          <w:shd w:val="clear" w:color="auto" w:fill="FFFFFF"/>
        </w:rPr>
        <w:t xml:space="preserve"> </w:t>
      </w:r>
      <w:r w:rsidRPr="00286FAB">
        <w:rPr>
          <w:shd w:val="clear" w:color="auto" w:fill="FFFFFF"/>
        </w:rPr>
        <w:t xml:space="preserve">(2013), for example, we find that both ethnic fractionalization and the number of veto powers significantly increase the probability of war recurrence. In line with </w:t>
      </w:r>
      <w:proofErr w:type="spellStart"/>
      <w:r w:rsidRPr="00286FAB">
        <w:rPr>
          <w:shd w:val="clear" w:color="auto" w:fill="FFFFFF"/>
        </w:rPr>
        <w:t>Fortna</w:t>
      </w:r>
      <w:proofErr w:type="spellEnd"/>
      <w:r w:rsidRPr="00286FAB">
        <w:rPr>
          <w:shd w:val="clear" w:color="auto" w:fill="FFFFFF"/>
        </w:rPr>
        <w:t xml:space="preserve"> (2008, 125), we find that peacekeeping missions tend to decrease the likelihood of war recurrence. </w:t>
      </w:r>
      <w:r w:rsidRPr="00286FAB">
        <w:rPr>
          <w:bCs/>
        </w:rPr>
        <w:t>Finally, c</w:t>
      </w:r>
      <w:r w:rsidRPr="00286FAB">
        <w:rPr>
          <w:shd w:val="clear" w:color="auto" w:fill="FFFFFF"/>
        </w:rPr>
        <w:t>ivil wars appear more likely to recur – and to do so sooner – since the end of the Cold war, which underscores the increasing relevance of the problem.</w:t>
      </w:r>
    </w:p>
    <w:p w14:paraId="753C416B" w14:textId="514E4660" w:rsidR="008F71B4" w:rsidRPr="00286FAB" w:rsidRDefault="008F71B4" w:rsidP="00FE1391">
      <w:pPr>
        <w:spacing w:line="480" w:lineRule="auto"/>
        <w:rPr>
          <w:b/>
          <w:bCs/>
          <w:shd w:val="clear" w:color="auto" w:fill="FFFFFF"/>
        </w:rPr>
      </w:pPr>
    </w:p>
    <w:p w14:paraId="098C94F7" w14:textId="0406000A" w:rsidR="00F30DB1" w:rsidRPr="00286FAB" w:rsidRDefault="00F30DB1" w:rsidP="00FE1391">
      <w:pPr>
        <w:spacing w:line="480" w:lineRule="auto"/>
        <w:jc w:val="center"/>
        <w:rPr>
          <w:b/>
          <w:bCs/>
          <w:shd w:val="clear" w:color="auto" w:fill="FFFFFF"/>
        </w:rPr>
      </w:pPr>
      <w:r w:rsidRPr="00286FAB">
        <w:rPr>
          <w:b/>
          <w:bCs/>
          <w:shd w:val="clear" w:color="auto" w:fill="FFFFFF"/>
        </w:rPr>
        <w:t>Figure 4a and 4b: Kaplan-Meier Survival Curves for Various Outcomes</w:t>
      </w:r>
    </w:p>
    <w:p w14:paraId="79980298" w14:textId="77777777" w:rsidR="00322632" w:rsidRPr="00286FAB" w:rsidRDefault="00322632" w:rsidP="00FE1391">
      <w:pPr>
        <w:spacing w:line="480" w:lineRule="auto"/>
        <w:jc w:val="center"/>
        <w:rPr>
          <w:b/>
          <w:bCs/>
          <w:shd w:val="clear" w:color="auto" w:fill="FFFFFF"/>
        </w:rPr>
      </w:pPr>
    </w:p>
    <w:p w14:paraId="713B8E76" w14:textId="6FBB08EE" w:rsidR="00F30DB1" w:rsidRPr="00286FAB" w:rsidRDefault="00F30DB1" w:rsidP="00FE1391">
      <w:pPr>
        <w:spacing w:line="480" w:lineRule="auto"/>
        <w:jc w:val="center"/>
        <w:rPr>
          <w:b/>
          <w:bCs/>
          <w:shd w:val="clear" w:color="auto" w:fill="FFFFFF"/>
        </w:rPr>
      </w:pPr>
      <w:r w:rsidRPr="00286FAB">
        <w:rPr>
          <w:b/>
          <w:bCs/>
          <w:shd w:val="clear" w:color="auto" w:fill="FFFFFF"/>
          <w:rPrChange w:id="62" w:author="Namig Abbasov" w:date="2025-03-25T14:27:00Z" w16du:dateUtc="2025-03-25T21:27:00Z">
            <w:rPr>
              <w:b/>
              <w:bCs/>
              <w:noProof/>
              <w:shd w:val="clear" w:color="auto" w:fill="FFFFFF"/>
            </w:rPr>
          </w:rPrChange>
        </w:rPr>
        <w:drawing>
          <wp:inline distT="0" distB="0" distL="0" distR="0" wp14:anchorId="14D530B1" wp14:editId="51B9B876">
            <wp:extent cx="2626360" cy="3131927"/>
            <wp:effectExtent l="12700" t="12700" r="15240" b="17780"/>
            <wp:docPr id="980418834" name="Picture 1" descr="A graph with numbers and a number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418834" name="Picture 1" descr="A graph with numbers and a number on it&#10;&#10;Description automatically generated with medium confidence"/>
                    <pic:cNvPicPr/>
                  </pic:nvPicPr>
                  <pic:blipFill rotWithShape="1">
                    <a:blip r:embed="rId12"/>
                    <a:srcRect t="5717"/>
                    <a:stretch/>
                  </pic:blipFill>
                  <pic:spPr bwMode="auto">
                    <a:xfrm>
                      <a:off x="0" y="0"/>
                      <a:ext cx="2657296" cy="3168818"/>
                    </a:xfrm>
                    <a:prstGeom prst="rect">
                      <a:avLst/>
                    </a:prstGeom>
                    <a:solidFill>
                      <a:sysClr val="windowText" lastClr="000000"/>
                    </a:solidFill>
                    <a:ln>
                      <a:solidFill>
                        <a:schemeClr val="accent1"/>
                      </a:solidFill>
                    </a:ln>
                    <a:extLst>
                      <a:ext uri="{53640926-AAD7-44D8-BBD7-CCE9431645EC}">
                        <a14:shadowObscured xmlns:a14="http://schemas.microsoft.com/office/drawing/2010/main"/>
                      </a:ext>
                    </a:extLst>
                  </pic:spPr>
                </pic:pic>
              </a:graphicData>
            </a:graphic>
          </wp:inline>
        </w:drawing>
      </w:r>
      <w:r w:rsidRPr="00286FAB">
        <w:rPr>
          <w:b/>
          <w:bCs/>
          <w:shd w:val="clear" w:color="auto" w:fill="FFFFFF"/>
          <w:rPrChange w:id="63" w:author="Namig Abbasov" w:date="2025-03-25T14:27:00Z" w16du:dateUtc="2025-03-25T21:27:00Z">
            <w:rPr>
              <w:b/>
              <w:bCs/>
              <w:noProof/>
              <w:shd w:val="clear" w:color="auto" w:fill="FFFFFF"/>
            </w:rPr>
          </w:rPrChange>
        </w:rPr>
        <w:drawing>
          <wp:inline distT="0" distB="0" distL="0" distR="0" wp14:anchorId="5CE66F9E" wp14:editId="0F54D7B1">
            <wp:extent cx="2636520" cy="3139410"/>
            <wp:effectExtent l="12700" t="12700" r="17780" b="10795"/>
            <wp:docPr id="1809793403" name="Picture 1" descr="A graph of cancer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93403" name="Picture 1" descr="A graph of cancer patients&#10;&#10;Description automatically generated"/>
                    <pic:cNvPicPr/>
                  </pic:nvPicPr>
                  <pic:blipFill rotWithShape="1">
                    <a:blip r:embed="rId13"/>
                    <a:srcRect t="5856"/>
                    <a:stretch/>
                  </pic:blipFill>
                  <pic:spPr bwMode="auto">
                    <a:xfrm>
                      <a:off x="0" y="0"/>
                      <a:ext cx="2657965" cy="3164946"/>
                    </a:xfrm>
                    <a:prstGeom prst="rect">
                      <a:avLst/>
                    </a:prstGeom>
                    <a:solidFill>
                      <a:sysClr val="windowText" lastClr="000000"/>
                    </a:solidFill>
                    <a:ln>
                      <a:solidFill>
                        <a:schemeClr val="accent1"/>
                      </a:solidFill>
                    </a:ln>
                    <a:extLst>
                      <a:ext uri="{53640926-AAD7-44D8-BBD7-CCE9431645EC}">
                        <a14:shadowObscured xmlns:a14="http://schemas.microsoft.com/office/drawing/2010/main"/>
                      </a:ext>
                    </a:extLst>
                  </pic:spPr>
                </pic:pic>
              </a:graphicData>
            </a:graphic>
          </wp:inline>
        </w:drawing>
      </w:r>
    </w:p>
    <w:p w14:paraId="141E55BE" w14:textId="77777777" w:rsidR="00F30DB1" w:rsidRPr="00286FAB" w:rsidRDefault="00F30DB1" w:rsidP="00FE1391">
      <w:pPr>
        <w:spacing w:line="480" w:lineRule="auto"/>
        <w:jc w:val="center"/>
        <w:rPr>
          <w:highlight w:val="yellow"/>
          <w:shd w:val="clear" w:color="auto" w:fill="FFFFFF"/>
        </w:rPr>
      </w:pPr>
    </w:p>
    <w:p w14:paraId="60191599" w14:textId="77777777" w:rsidR="001C461F" w:rsidRPr="00286FAB" w:rsidRDefault="001C461F" w:rsidP="00FE1391">
      <w:pPr>
        <w:spacing w:line="480" w:lineRule="auto"/>
        <w:jc w:val="both"/>
        <w:rPr>
          <w:highlight w:val="yellow"/>
          <w:shd w:val="clear" w:color="auto" w:fill="FFFFFF"/>
        </w:rPr>
      </w:pPr>
    </w:p>
    <w:p w14:paraId="3812E758" w14:textId="77777777" w:rsidR="00C612A2" w:rsidRPr="00286FAB" w:rsidRDefault="00C612A2" w:rsidP="00FE1391">
      <w:pPr>
        <w:spacing w:line="480" w:lineRule="auto"/>
        <w:jc w:val="both"/>
        <w:rPr>
          <w:highlight w:val="yellow"/>
          <w:shd w:val="clear" w:color="auto" w:fill="FFFFFF"/>
        </w:rPr>
      </w:pPr>
    </w:p>
    <w:p w14:paraId="07E4D7D1" w14:textId="3B4E16ED" w:rsidR="00524C0D" w:rsidRPr="00286FAB" w:rsidRDefault="00524C0D" w:rsidP="00FE1391">
      <w:pPr>
        <w:spacing w:line="480" w:lineRule="auto"/>
        <w:jc w:val="center"/>
        <w:rPr>
          <w:b/>
        </w:rPr>
      </w:pPr>
      <w:r w:rsidRPr="00286FAB">
        <w:rPr>
          <w:b/>
        </w:rPr>
        <w:t>Figure 5a and 5b: Factors Influencing War Recurrence Based on UCDP Conflict ID</w:t>
      </w:r>
    </w:p>
    <w:p w14:paraId="32ECB382" w14:textId="77777777" w:rsidR="006442F2" w:rsidRPr="00286FAB" w:rsidRDefault="006442F2" w:rsidP="00FE1391">
      <w:pPr>
        <w:spacing w:line="480" w:lineRule="auto"/>
        <w:jc w:val="both"/>
        <w:rPr>
          <w:shd w:val="clear" w:color="auto" w:fill="FFFFFF"/>
        </w:rPr>
      </w:pPr>
    </w:p>
    <w:p w14:paraId="3C5B3E60" w14:textId="4841F03D" w:rsidR="00EB36F1" w:rsidRPr="00286FAB" w:rsidRDefault="00524C0D" w:rsidP="00C612A2">
      <w:pPr>
        <w:spacing w:line="480" w:lineRule="auto"/>
        <w:jc w:val="center"/>
      </w:pPr>
      <w:r w:rsidRPr="00286FAB">
        <w:rPr>
          <w:rPrChange w:id="64" w:author="Namig Abbasov" w:date="2025-03-25T14:27:00Z" w16du:dateUtc="2025-03-25T21:27:00Z">
            <w:rPr>
              <w:noProof/>
            </w:rPr>
          </w:rPrChange>
        </w:rPr>
        <w:drawing>
          <wp:inline distT="0" distB="0" distL="0" distR="0" wp14:anchorId="38E08661" wp14:editId="188FF7AE">
            <wp:extent cx="2644140" cy="1961990"/>
            <wp:effectExtent l="0" t="0" r="0" b="0"/>
            <wp:docPr id="1369925346"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925346" name="Picture 1" descr="A graph with blue and black lines&#10;&#10;Description automatically generated"/>
                    <pic:cNvPicPr/>
                  </pic:nvPicPr>
                  <pic:blipFill>
                    <a:blip r:embed="rId14"/>
                    <a:stretch>
                      <a:fillRect/>
                    </a:stretch>
                  </pic:blipFill>
                  <pic:spPr>
                    <a:xfrm>
                      <a:off x="0" y="0"/>
                      <a:ext cx="2658538" cy="1972674"/>
                    </a:xfrm>
                    <a:prstGeom prst="rect">
                      <a:avLst/>
                    </a:prstGeom>
                  </pic:spPr>
                </pic:pic>
              </a:graphicData>
            </a:graphic>
          </wp:inline>
        </w:drawing>
      </w:r>
      <w:r w:rsidRPr="00286FAB">
        <w:rPr>
          <w:rPrChange w:id="65" w:author="Namig Abbasov" w:date="2025-03-25T14:27:00Z" w16du:dateUtc="2025-03-25T21:27:00Z">
            <w:rPr>
              <w:noProof/>
            </w:rPr>
          </w:rPrChange>
        </w:rPr>
        <w:drawing>
          <wp:inline distT="0" distB="0" distL="0" distR="0" wp14:anchorId="661D89C7" wp14:editId="163B80A5">
            <wp:extent cx="2600960" cy="1929948"/>
            <wp:effectExtent l="0" t="0" r="2540" b="635"/>
            <wp:docPr id="2031193087"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193087" name="Picture 1" descr="A graph with blue and black lines&#10;&#10;Description automatically generated"/>
                    <pic:cNvPicPr/>
                  </pic:nvPicPr>
                  <pic:blipFill>
                    <a:blip r:embed="rId15"/>
                    <a:stretch>
                      <a:fillRect/>
                    </a:stretch>
                  </pic:blipFill>
                  <pic:spPr>
                    <a:xfrm>
                      <a:off x="0" y="0"/>
                      <a:ext cx="2608405" cy="1935473"/>
                    </a:xfrm>
                    <a:prstGeom prst="rect">
                      <a:avLst/>
                    </a:prstGeom>
                  </pic:spPr>
                </pic:pic>
              </a:graphicData>
            </a:graphic>
          </wp:inline>
        </w:drawing>
      </w:r>
    </w:p>
    <w:p w14:paraId="2E045B12" w14:textId="77777777" w:rsidR="00C612A2" w:rsidRPr="00286FAB" w:rsidRDefault="00C612A2" w:rsidP="00C612A2">
      <w:pPr>
        <w:spacing w:line="480" w:lineRule="auto"/>
        <w:jc w:val="center"/>
      </w:pPr>
    </w:p>
    <w:p w14:paraId="43034903" w14:textId="4BA2B735" w:rsidR="00123E06" w:rsidRPr="00286FAB" w:rsidRDefault="00123E06" w:rsidP="00FE1391">
      <w:pPr>
        <w:spacing w:line="480" w:lineRule="auto"/>
        <w:ind w:firstLine="720"/>
        <w:jc w:val="both"/>
      </w:pPr>
      <w:r w:rsidRPr="00286FAB">
        <w:rPr>
          <w:shd w:val="clear" w:color="auto" w:fill="FFFFFF"/>
        </w:rPr>
        <w:t>Figure 6a</w:t>
      </w:r>
      <w:r w:rsidR="00A91E63" w:rsidRPr="00286FAB">
        <w:rPr>
          <w:shd w:val="clear" w:color="auto" w:fill="FFFFFF"/>
        </w:rPr>
        <w:t>-</w:t>
      </w:r>
      <w:r w:rsidRPr="00286FAB">
        <w:rPr>
          <w:shd w:val="clear" w:color="auto" w:fill="FFFFFF"/>
        </w:rPr>
        <w:t xml:space="preserve">b </w:t>
      </w:r>
      <w:r w:rsidR="002537DA" w:rsidRPr="00286FAB">
        <w:rPr>
          <w:shd w:val="clear" w:color="auto" w:fill="FFFFFF"/>
        </w:rPr>
        <w:t xml:space="preserve">shows </w:t>
      </w:r>
      <w:r w:rsidRPr="00286FAB">
        <w:rPr>
          <w:shd w:val="clear" w:color="auto" w:fill="FFFFFF"/>
        </w:rPr>
        <w:t>the survival probabilities over time for each war outcome while holding all other variables at their mean or mode.</w:t>
      </w:r>
      <w:r w:rsidR="007E1550" w:rsidRPr="00286FAB">
        <w:rPr>
          <w:shd w:val="clear" w:color="auto" w:fill="FFFFFF"/>
        </w:rPr>
        <w:t xml:space="preserve"> </w:t>
      </w:r>
      <w:r w:rsidR="007E1550" w:rsidRPr="00286FAB">
        <w:t xml:space="preserve">The results demonstrate the critical differences across </w:t>
      </w:r>
      <w:r w:rsidR="002537DA" w:rsidRPr="00286FAB">
        <w:t xml:space="preserve">war </w:t>
      </w:r>
      <w:r w:rsidR="007E1550" w:rsidRPr="00286FAB">
        <w:t xml:space="preserve">outcomes in terms of their effects on sustaining peace. </w:t>
      </w:r>
      <w:r w:rsidRPr="00286FAB">
        <w:t xml:space="preserve">Among these outcomes, peace agreements and government victories stand out as slightly </w:t>
      </w:r>
      <w:r w:rsidR="00EF0C2B" w:rsidRPr="00286FAB">
        <w:t xml:space="preserve">more </w:t>
      </w:r>
      <w:r w:rsidRPr="00286FAB">
        <w:t xml:space="preserve">effective </w:t>
      </w:r>
      <w:r w:rsidR="00A91E63" w:rsidRPr="00286FAB">
        <w:t>at</w:t>
      </w:r>
      <w:r w:rsidRPr="00286FAB">
        <w:t xml:space="preserve"> maintaining long-term peace. Initially, ceasefires display survival probabilities </w:t>
      </w:r>
      <w:r w:rsidR="00EF0C2B" w:rsidRPr="00286FAB">
        <w:t>like</w:t>
      </w:r>
      <w:r w:rsidRPr="00286FAB">
        <w:t xml:space="preserve"> peace agreements, but within the first </w:t>
      </w:r>
      <w:r w:rsidR="007E1550" w:rsidRPr="00286FAB">
        <w:t>5</w:t>
      </w:r>
      <w:r w:rsidRPr="00286FAB">
        <w:t xml:space="preserve"> years, the survival probability for ceasefires drops by around 50 percent wh</w:t>
      </w:r>
      <w:r w:rsidR="00EF0C2B" w:rsidRPr="00286FAB">
        <w:t>ereas</w:t>
      </w:r>
      <w:r w:rsidRPr="00286FAB">
        <w:t xml:space="preserve"> other outcomes (except low activity) </w:t>
      </w:r>
      <w:r w:rsidR="00A91E63" w:rsidRPr="00286FAB">
        <w:t>drop</w:t>
      </w:r>
      <w:r w:rsidRPr="00286FAB">
        <w:t xml:space="preserve"> </w:t>
      </w:r>
      <w:r w:rsidR="00A91E63" w:rsidRPr="00286FAB">
        <w:t>by half as much</w:t>
      </w:r>
      <w:r w:rsidR="00EF0C2B" w:rsidRPr="00286FAB">
        <w:t xml:space="preserve"> or less</w:t>
      </w:r>
      <w:r w:rsidRPr="00286FAB">
        <w:t xml:space="preserve">. After 10 years, the survival probability continues to decline, indicating that ceasefires are even less effective in sustaining </w:t>
      </w:r>
      <w:r w:rsidRPr="00286FAB">
        <w:rPr>
          <w:i/>
          <w:iCs/>
        </w:rPr>
        <w:t>long-term</w:t>
      </w:r>
      <w:r w:rsidRPr="00286FAB">
        <w:t xml:space="preserve"> peace. </w:t>
      </w:r>
    </w:p>
    <w:p w14:paraId="0F95AAE1" w14:textId="77777777" w:rsidR="00524C0D" w:rsidRPr="00286FAB" w:rsidRDefault="00524C0D" w:rsidP="00FE1391">
      <w:pPr>
        <w:spacing w:line="480" w:lineRule="auto"/>
        <w:jc w:val="both"/>
      </w:pPr>
    </w:p>
    <w:p w14:paraId="7CB9232F" w14:textId="77777777" w:rsidR="00C612A2" w:rsidRPr="00286FAB" w:rsidRDefault="00C612A2" w:rsidP="00FE1391">
      <w:pPr>
        <w:spacing w:line="480" w:lineRule="auto"/>
        <w:jc w:val="center"/>
        <w:rPr>
          <w:b/>
          <w:bCs/>
          <w:shd w:val="clear" w:color="auto" w:fill="FFFFFF"/>
        </w:rPr>
      </w:pPr>
    </w:p>
    <w:p w14:paraId="20C5571E" w14:textId="77777777" w:rsidR="00C612A2" w:rsidRPr="00286FAB" w:rsidRDefault="00C612A2" w:rsidP="00FE1391">
      <w:pPr>
        <w:spacing w:line="480" w:lineRule="auto"/>
        <w:jc w:val="center"/>
        <w:rPr>
          <w:b/>
          <w:bCs/>
          <w:shd w:val="clear" w:color="auto" w:fill="FFFFFF"/>
        </w:rPr>
      </w:pPr>
    </w:p>
    <w:p w14:paraId="532F0AD5" w14:textId="77777777" w:rsidR="00C612A2" w:rsidRPr="00286FAB" w:rsidRDefault="00C612A2" w:rsidP="00FE1391">
      <w:pPr>
        <w:spacing w:line="480" w:lineRule="auto"/>
        <w:jc w:val="center"/>
        <w:rPr>
          <w:b/>
          <w:bCs/>
          <w:shd w:val="clear" w:color="auto" w:fill="FFFFFF"/>
        </w:rPr>
      </w:pPr>
    </w:p>
    <w:p w14:paraId="1E5DD2BC" w14:textId="77777777" w:rsidR="00C612A2" w:rsidRPr="00286FAB" w:rsidRDefault="00C612A2" w:rsidP="00FE1391">
      <w:pPr>
        <w:spacing w:line="480" w:lineRule="auto"/>
        <w:jc w:val="center"/>
        <w:rPr>
          <w:b/>
          <w:bCs/>
          <w:shd w:val="clear" w:color="auto" w:fill="FFFFFF"/>
        </w:rPr>
      </w:pPr>
    </w:p>
    <w:p w14:paraId="72AA6C79" w14:textId="4EBF5CF4" w:rsidR="00524C0D" w:rsidRPr="00286FAB" w:rsidRDefault="00524C0D" w:rsidP="00FE1391">
      <w:pPr>
        <w:spacing w:line="480" w:lineRule="auto"/>
        <w:jc w:val="center"/>
        <w:rPr>
          <w:b/>
          <w:bCs/>
          <w:shd w:val="clear" w:color="auto" w:fill="FFFFFF"/>
        </w:rPr>
      </w:pPr>
      <w:r w:rsidRPr="00286FAB">
        <w:rPr>
          <w:b/>
          <w:bCs/>
          <w:shd w:val="clear" w:color="auto" w:fill="FFFFFF"/>
        </w:rPr>
        <w:t>Figure 6a and 6b: Survival Rates for Different War Termination Outcomes</w:t>
      </w:r>
    </w:p>
    <w:p w14:paraId="26DE2206" w14:textId="77777777" w:rsidR="00EF3EEA" w:rsidRPr="00286FAB" w:rsidRDefault="00EF3EEA" w:rsidP="00FE1391">
      <w:pPr>
        <w:spacing w:line="480" w:lineRule="auto"/>
        <w:jc w:val="center"/>
        <w:rPr>
          <w:b/>
          <w:bCs/>
          <w:shd w:val="clear" w:color="auto" w:fill="FFFFFF"/>
        </w:rPr>
      </w:pPr>
    </w:p>
    <w:p w14:paraId="72C22951" w14:textId="10F704C6" w:rsidR="00524C0D" w:rsidRPr="00286FAB" w:rsidRDefault="00524C0D" w:rsidP="00FE1391">
      <w:pPr>
        <w:spacing w:line="480" w:lineRule="auto"/>
        <w:jc w:val="center"/>
        <w:rPr>
          <w:b/>
        </w:rPr>
      </w:pPr>
      <w:r w:rsidRPr="00286FAB">
        <w:rPr>
          <w:rPrChange w:id="66" w:author="Namig Abbasov" w:date="2025-03-25T14:27:00Z" w16du:dateUtc="2025-03-25T21:27:00Z">
            <w:rPr>
              <w:noProof/>
            </w:rPr>
          </w:rPrChange>
        </w:rPr>
        <w:drawing>
          <wp:inline distT="0" distB="0" distL="0" distR="0" wp14:anchorId="7E7844FD" wp14:editId="66FB920C">
            <wp:extent cx="2674620" cy="3539228"/>
            <wp:effectExtent l="12700" t="12700" r="17780" b="17145"/>
            <wp:docPr id="18869501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950182" name="Picture 1" descr="A graph of different colored lines&#10;&#10;Description automatically generated"/>
                    <pic:cNvPicPr/>
                  </pic:nvPicPr>
                  <pic:blipFill>
                    <a:blip r:embed="rId16"/>
                    <a:stretch>
                      <a:fillRect/>
                    </a:stretch>
                  </pic:blipFill>
                  <pic:spPr>
                    <a:xfrm>
                      <a:off x="0" y="0"/>
                      <a:ext cx="2706417" cy="3581304"/>
                    </a:xfrm>
                    <a:prstGeom prst="rect">
                      <a:avLst/>
                    </a:prstGeom>
                    <a:solidFill>
                      <a:sysClr val="windowText" lastClr="000000"/>
                    </a:solidFill>
                    <a:ln>
                      <a:solidFill>
                        <a:schemeClr val="accent1"/>
                      </a:solidFill>
                    </a:ln>
                  </pic:spPr>
                </pic:pic>
              </a:graphicData>
            </a:graphic>
          </wp:inline>
        </w:drawing>
      </w:r>
      <w:r w:rsidRPr="00286FAB">
        <w:rPr>
          <w:rPrChange w:id="67" w:author="Namig Abbasov" w:date="2025-03-25T14:27:00Z" w16du:dateUtc="2025-03-25T21:27:00Z">
            <w:rPr>
              <w:noProof/>
            </w:rPr>
          </w:rPrChange>
        </w:rPr>
        <w:drawing>
          <wp:inline distT="0" distB="0" distL="0" distR="0" wp14:anchorId="5C1EC507" wp14:editId="23798240">
            <wp:extent cx="2667000" cy="3529142"/>
            <wp:effectExtent l="12700" t="12700" r="12700" b="14605"/>
            <wp:docPr id="493748007" name="Picture 1" descr="A graph of a number of patien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748007" name="Picture 1" descr="A graph of a number of patients&#10;&#10;Description automatically generated with medium confidence"/>
                    <pic:cNvPicPr/>
                  </pic:nvPicPr>
                  <pic:blipFill>
                    <a:blip r:embed="rId17"/>
                    <a:stretch>
                      <a:fillRect/>
                    </a:stretch>
                  </pic:blipFill>
                  <pic:spPr>
                    <a:xfrm>
                      <a:off x="0" y="0"/>
                      <a:ext cx="2691901" cy="3562092"/>
                    </a:xfrm>
                    <a:prstGeom prst="rect">
                      <a:avLst/>
                    </a:prstGeom>
                    <a:solidFill>
                      <a:sysClr val="windowText" lastClr="000000"/>
                    </a:solidFill>
                    <a:ln>
                      <a:solidFill>
                        <a:schemeClr val="accent1"/>
                      </a:solidFill>
                    </a:ln>
                  </pic:spPr>
                </pic:pic>
              </a:graphicData>
            </a:graphic>
          </wp:inline>
        </w:drawing>
      </w:r>
    </w:p>
    <w:p w14:paraId="3D8B8DEC" w14:textId="77777777" w:rsidR="00373C7A" w:rsidRPr="00286FAB" w:rsidRDefault="00373C7A" w:rsidP="00FE1391">
      <w:pPr>
        <w:pStyle w:val="NoSpacing"/>
        <w:spacing w:line="480" w:lineRule="auto"/>
        <w:jc w:val="both"/>
        <w:rPr>
          <w:rFonts w:ascii="Times New Roman" w:hAnsi="Times New Roman" w:cs="Times New Roman"/>
          <w:b/>
          <w:bCs/>
          <w:i/>
          <w:iCs/>
          <w:sz w:val="24"/>
          <w:szCs w:val="24"/>
        </w:rPr>
      </w:pPr>
    </w:p>
    <w:p w14:paraId="6A238807" w14:textId="106A44D3" w:rsidR="00627315" w:rsidRPr="00286FAB" w:rsidRDefault="00302A9B" w:rsidP="00FE1391">
      <w:pPr>
        <w:pStyle w:val="NoSpacing"/>
        <w:spacing w:line="480" w:lineRule="auto"/>
        <w:jc w:val="both"/>
        <w:rPr>
          <w:rFonts w:ascii="Times New Roman" w:hAnsi="Times New Roman" w:cs="Times New Roman"/>
          <w:b/>
          <w:bCs/>
          <w:i/>
          <w:iCs/>
          <w:sz w:val="24"/>
          <w:szCs w:val="24"/>
        </w:rPr>
      </w:pPr>
      <w:r w:rsidRPr="00286FAB">
        <w:rPr>
          <w:rFonts w:ascii="Times New Roman" w:hAnsi="Times New Roman" w:cs="Times New Roman"/>
          <w:b/>
          <w:bCs/>
          <w:i/>
          <w:iCs/>
          <w:sz w:val="24"/>
          <w:szCs w:val="24"/>
        </w:rPr>
        <w:t>Variable Importance</w:t>
      </w:r>
      <w:r w:rsidR="00025F1C" w:rsidRPr="00286FAB">
        <w:rPr>
          <w:rFonts w:ascii="Times New Roman" w:hAnsi="Times New Roman" w:cs="Times New Roman"/>
          <w:b/>
          <w:bCs/>
          <w:i/>
          <w:iCs/>
          <w:sz w:val="24"/>
          <w:szCs w:val="24"/>
        </w:rPr>
        <w:t xml:space="preserve"> </w:t>
      </w:r>
      <w:r w:rsidR="00EF3EEA" w:rsidRPr="00286FAB">
        <w:rPr>
          <w:rFonts w:ascii="Times New Roman" w:hAnsi="Times New Roman" w:cs="Times New Roman"/>
          <w:b/>
          <w:bCs/>
          <w:i/>
          <w:iCs/>
          <w:sz w:val="24"/>
          <w:szCs w:val="24"/>
        </w:rPr>
        <w:t xml:space="preserve">and </w:t>
      </w:r>
      <w:r w:rsidR="00025F1C" w:rsidRPr="00286FAB">
        <w:rPr>
          <w:rFonts w:ascii="Times New Roman" w:hAnsi="Times New Roman" w:cs="Times New Roman"/>
          <w:b/>
          <w:bCs/>
          <w:i/>
          <w:iCs/>
          <w:sz w:val="24"/>
          <w:szCs w:val="24"/>
        </w:rPr>
        <w:t>Predictive Performance</w:t>
      </w:r>
    </w:p>
    <w:p w14:paraId="6AC3C084" w14:textId="04860012" w:rsidR="00F6517F" w:rsidRPr="00286FAB" w:rsidRDefault="00C36071" w:rsidP="00FE1391">
      <w:pPr>
        <w:pStyle w:val="NoSpacing"/>
        <w:spacing w:line="480" w:lineRule="auto"/>
        <w:ind w:firstLine="720"/>
        <w:jc w:val="both"/>
        <w:rPr>
          <w:rFonts w:ascii="Times New Roman" w:hAnsi="Times New Roman" w:cs="Times New Roman"/>
          <w:sz w:val="24"/>
          <w:szCs w:val="24"/>
        </w:rPr>
      </w:pPr>
      <w:r w:rsidRPr="00286FAB">
        <w:rPr>
          <w:rFonts w:ascii="Times New Roman" w:hAnsi="Times New Roman" w:cs="Times New Roman"/>
          <w:sz w:val="24"/>
          <w:szCs w:val="24"/>
        </w:rPr>
        <w:t xml:space="preserve">Having explored core hypothesis, we now investigate </w:t>
      </w:r>
      <w:proofErr w:type="gramStart"/>
      <w:r w:rsidR="00F6517F" w:rsidRPr="00286FAB">
        <w:rPr>
          <w:rFonts w:ascii="Times New Roman" w:hAnsi="Times New Roman" w:cs="Times New Roman"/>
          <w:sz w:val="24"/>
          <w:szCs w:val="24"/>
        </w:rPr>
        <w:t>model</w:t>
      </w:r>
      <w:r w:rsidR="00FB53CD" w:rsidRPr="00286FAB">
        <w:rPr>
          <w:rFonts w:ascii="Times New Roman" w:hAnsi="Times New Roman" w:cs="Times New Roman"/>
          <w:sz w:val="24"/>
          <w:szCs w:val="24"/>
        </w:rPr>
        <w:t>s</w:t>
      </w:r>
      <w:proofErr w:type="gramEnd"/>
      <w:r w:rsidR="00F6517F" w:rsidRPr="00286FAB">
        <w:rPr>
          <w:rFonts w:ascii="Times New Roman" w:hAnsi="Times New Roman" w:cs="Times New Roman"/>
          <w:sz w:val="24"/>
          <w:szCs w:val="24"/>
        </w:rPr>
        <w:t xml:space="preserve"> ability to generalize and predict future recurrences of war</w:t>
      </w:r>
      <w:r w:rsidRPr="00286FAB">
        <w:rPr>
          <w:rFonts w:ascii="Times New Roman" w:hAnsi="Times New Roman" w:cs="Times New Roman"/>
          <w:sz w:val="24"/>
          <w:szCs w:val="24"/>
        </w:rPr>
        <w:t>. Specifically</w:t>
      </w:r>
      <w:r w:rsidR="00F6517F" w:rsidRPr="00286FAB">
        <w:rPr>
          <w:rFonts w:ascii="Times New Roman" w:hAnsi="Times New Roman" w:cs="Times New Roman"/>
          <w:sz w:val="24"/>
          <w:szCs w:val="24"/>
        </w:rPr>
        <w:t xml:space="preserve">, </w:t>
      </w:r>
      <w:r w:rsidR="001A0842" w:rsidRPr="00286FAB">
        <w:rPr>
          <w:rFonts w:ascii="Times New Roman" w:hAnsi="Times New Roman" w:cs="Times New Roman"/>
          <w:sz w:val="24"/>
          <w:szCs w:val="24"/>
        </w:rPr>
        <w:t xml:space="preserve">we </w:t>
      </w:r>
      <w:r w:rsidR="00EC467C" w:rsidRPr="00286FAB">
        <w:rPr>
          <w:rFonts w:ascii="Times New Roman" w:hAnsi="Times New Roman" w:cs="Times New Roman"/>
          <w:sz w:val="24"/>
          <w:szCs w:val="24"/>
        </w:rPr>
        <w:t>evaluat</w:t>
      </w:r>
      <w:r w:rsidR="00F6517F" w:rsidRPr="00286FAB">
        <w:rPr>
          <w:rFonts w:ascii="Times New Roman" w:hAnsi="Times New Roman" w:cs="Times New Roman"/>
          <w:sz w:val="24"/>
          <w:szCs w:val="24"/>
        </w:rPr>
        <w:t>e</w:t>
      </w:r>
      <w:r w:rsidR="00EC467C" w:rsidRPr="00286FAB">
        <w:rPr>
          <w:rFonts w:ascii="Times New Roman" w:hAnsi="Times New Roman" w:cs="Times New Roman"/>
          <w:sz w:val="24"/>
          <w:szCs w:val="24"/>
        </w:rPr>
        <w:t xml:space="preserve"> </w:t>
      </w:r>
      <w:r w:rsidR="001A0842" w:rsidRPr="00286FAB">
        <w:rPr>
          <w:rFonts w:ascii="Times New Roman" w:hAnsi="Times New Roman" w:cs="Times New Roman"/>
          <w:sz w:val="24"/>
          <w:szCs w:val="24"/>
        </w:rPr>
        <w:t xml:space="preserve">how much each </w:t>
      </w:r>
      <w:r w:rsidR="00750E3D" w:rsidRPr="00286FAB">
        <w:rPr>
          <w:rFonts w:ascii="Times New Roman" w:hAnsi="Times New Roman" w:cs="Times New Roman"/>
          <w:sz w:val="24"/>
          <w:szCs w:val="24"/>
        </w:rPr>
        <w:t xml:space="preserve">covariate </w:t>
      </w:r>
      <w:r w:rsidR="00A13F59" w:rsidRPr="00286FAB">
        <w:rPr>
          <w:rFonts w:ascii="Times New Roman" w:hAnsi="Times New Roman" w:cs="Times New Roman"/>
          <w:sz w:val="24"/>
          <w:szCs w:val="24"/>
        </w:rPr>
        <w:t xml:space="preserve">individually </w:t>
      </w:r>
      <w:r w:rsidR="001A0842" w:rsidRPr="00286FAB">
        <w:rPr>
          <w:rFonts w:ascii="Times New Roman" w:hAnsi="Times New Roman" w:cs="Times New Roman"/>
          <w:sz w:val="24"/>
          <w:szCs w:val="24"/>
        </w:rPr>
        <w:t xml:space="preserve">improves </w:t>
      </w:r>
      <w:r w:rsidR="00A13F59" w:rsidRPr="00286FAB">
        <w:rPr>
          <w:rFonts w:ascii="Times New Roman" w:hAnsi="Times New Roman" w:cs="Times New Roman"/>
          <w:sz w:val="24"/>
          <w:szCs w:val="24"/>
        </w:rPr>
        <w:t>the model’s overall accuracy</w:t>
      </w:r>
      <w:r w:rsidR="001A0842" w:rsidRPr="00286FAB">
        <w:rPr>
          <w:rFonts w:ascii="Times New Roman" w:hAnsi="Times New Roman" w:cs="Times New Roman"/>
          <w:sz w:val="24"/>
          <w:szCs w:val="24"/>
        </w:rPr>
        <w:t xml:space="preserve">. </w:t>
      </w:r>
      <w:r w:rsidR="00401A63" w:rsidRPr="00286FAB">
        <w:rPr>
          <w:rFonts w:ascii="Times New Roman" w:hAnsi="Times New Roman" w:cs="Times New Roman"/>
          <w:sz w:val="24"/>
          <w:szCs w:val="24"/>
        </w:rPr>
        <w:t xml:space="preserve"> </w:t>
      </w:r>
      <w:r w:rsidRPr="00286FAB">
        <w:rPr>
          <w:rFonts w:ascii="Times New Roman" w:hAnsi="Times New Roman" w:cs="Times New Roman"/>
          <w:sz w:val="24"/>
          <w:szCs w:val="24"/>
        </w:rPr>
        <w:t>P</w:t>
      </w:r>
      <w:r w:rsidR="00E4318F" w:rsidRPr="00286FAB">
        <w:rPr>
          <w:rFonts w:ascii="Times New Roman" w:hAnsi="Times New Roman" w:cs="Times New Roman"/>
          <w:sz w:val="24"/>
          <w:szCs w:val="24"/>
        </w:rPr>
        <w:t xml:space="preserve">ermutation-based variable importance </w:t>
      </w:r>
      <w:r w:rsidRPr="00286FAB">
        <w:rPr>
          <w:rFonts w:ascii="Times New Roman" w:hAnsi="Times New Roman" w:cs="Times New Roman"/>
          <w:sz w:val="24"/>
          <w:szCs w:val="24"/>
        </w:rPr>
        <w:t xml:space="preserve">measures </w:t>
      </w:r>
      <w:r w:rsidR="00E4318F" w:rsidRPr="00286FAB">
        <w:rPr>
          <w:rFonts w:ascii="Times New Roman" w:hAnsi="Times New Roman" w:cs="Times New Roman"/>
          <w:sz w:val="24"/>
          <w:szCs w:val="24"/>
        </w:rPr>
        <w:t>from R</w:t>
      </w:r>
      <w:r w:rsidR="00F6517F" w:rsidRPr="00286FAB">
        <w:rPr>
          <w:rFonts w:ascii="Times New Roman" w:hAnsi="Times New Roman" w:cs="Times New Roman"/>
          <w:sz w:val="24"/>
          <w:szCs w:val="24"/>
        </w:rPr>
        <w:t xml:space="preserve">andom </w:t>
      </w:r>
      <w:r w:rsidR="00E4318F" w:rsidRPr="00286FAB">
        <w:rPr>
          <w:rFonts w:ascii="Times New Roman" w:hAnsi="Times New Roman" w:cs="Times New Roman"/>
          <w:sz w:val="24"/>
          <w:szCs w:val="24"/>
        </w:rPr>
        <w:t>S</w:t>
      </w:r>
      <w:r w:rsidR="00F6517F" w:rsidRPr="00286FAB">
        <w:rPr>
          <w:rFonts w:ascii="Times New Roman" w:hAnsi="Times New Roman" w:cs="Times New Roman"/>
          <w:sz w:val="24"/>
          <w:szCs w:val="24"/>
        </w:rPr>
        <w:t xml:space="preserve">urvival </w:t>
      </w:r>
      <w:r w:rsidR="00E4318F" w:rsidRPr="00286FAB">
        <w:rPr>
          <w:rFonts w:ascii="Times New Roman" w:hAnsi="Times New Roman" w:cs="Times New Roman"/>
          <w:sz w:val="24"/>
          <w:szCs w:val="24"/>
        </w:rPr>
        <w:t>F</w:t>
      </w:r>
      <w:r w:rsidR="00F6517F" w:rsidRPr="00286FAB">
        <w:rPr>
          <w:rFonts w:ascii="Times New Roman" w:hAnsi="Times New Roman" w:cs="Times New Roman"/>
          <w:sz w:val="24"/>
          <w:szCs w:val="24"/>
        </w:rPr>
        <w:t>orests</w:t>
      </w:r>
      <w:r w:rsidRPr="00286FAB">
        <w:rPr>
          <w:rFonts w:ascii="Times New Roman" w:hAnsi="Times New Roman" w:cs="Times New Roman"/>
          <w:sz w:val="24"/>
          <w:szCs w:val="24"/>
        </w:rPr>
        <w:t xml:space="preserve"> </w:t>
      </w:r>
      <w:r w:rsidR="00E4318F" w:rsidRPr="00286FAB">
        <w:rPr>
          <w:rFonts w:ascii="Times New Roman" w:hAnsi="Times New Roman" w:cs="Times New Roman"/>
          <w:sz w:val="24"/>
          <w:szCs w:val="24"/>
        </w:rPr>
        <w:t xml:space="preserve">randomly shuffle (permute) </w:t>
      </w:r>
      <w:r w:rsidRPr="00286FAB">
        <w:rPr>
          <w:rFonts w:ascii="Times New Roman" w:hAnsi="Times New Roman" w:cs="Times New Roman"/>
          <w:sz w:val="24"/>
          <w:szCs w:val="24"/>
        </w:rPr>
        <w:t xml:space="preserve">the values of each predictor </w:t>
      </w:r>
      <w:r w:rsidR="00E4318F" w:rsidRPr="00286FAB">
        <w:rPr>
          <w:rFonts w:ascii="Times New Roman" w:hAnsi="Times New Roman" w:cs="Times New Roman"/>
          <w:sz w:val="24"/>
          <w:szCs w:val="24"/>
        </w:rPr>
        <w:t xml:space="preserve">while keeping the rest of the data unchanged. This process breaks the association between the predictor and the </w:t>
      </w:r>
      <w:r w:rsidRPr="00286FAB">
        <w:rPr>
          <w:rFonts w:ascii="Times New Roman" w:hAnsi="Times New Roman" w:cs="Times New Roman"/>
          <w:sz w:val="24"/>
          <w:szCs w:val="24"/>
        </w:rPr>
        <w:t>response and</w:t>
      </w:r>
      <w:r w:rsidR="00E4318F" w:rsidRPr="00286FAB">
        <w:rPr>
          <w:rFonts w:ascii="Times New Roman" w:hAnsi="Times New Roman" w:cs="Times New Roman"/>
          <w:sz w:val="24"/>
          <w:szCs w:val="24"/>
        </w:rPr>
        <w:t xml:space="preserve"> </w:t>
      </w:r>
      <w:r w:rsidR="00A13F59" w:rsidRPr="00286FAB">
        <w:rPr>
          <w:rFonts w:ascii="Times New Roman" w:hAnsi="Times New Roman" w:cs="Times New Roman"/>
          <w:sz w:val="24"/>
          <w:szCs w:val="24"/>
        </w:rPr>
        <w:t xml:space="preserve">allows us to quantify the </w:t>
      </w:r>
      <w:r w:rsidR="00750E3D" w:rsidRPr="00286FAB">
        <w:rPr>
          <w:rFonts w:ascii="Times New Roman" w:hAnsi="Times New Roman" w:cs="Times New Roman"/>
          <w:sz w:val="24"/>
          <w:szCs w:val="24"/>
        </w:rPr>
        <w:lastRenderedPageBreak/>
        <w:t>‘</w:t>
      </w:r>
      <w:r w:rsidR="00A13F59" w:rsidRPr="00286FAB">
        <w:rPr>
          <w:rFonts w:ascii="Times New Roman" w:hAnsi="Times New Roman" w:cs="Times New Roman"/>
          <w:sz w:val="24"/>
          <w:szCs w:val="24"/>
        </w:rPr>
        <w:t>importance</w:t>
      </w:r>
      <w:r w:rsidR="00750E3D" w:rsidRPr="00286FAB">
        <w:rPr>
          <w:rFonts w:ascii="Times New Roman" w:hAnsi="Times New Roman" w:cs="Times New Roman"/>
          <w:sz w:val="24"/>
          <w:szCs w:val="24"/>
        </w:rPr>
        <w:t>’</w:t>
      </w:r>
      <w:r w:rsidR="00A13F59" w:rsidRPr="00286FAB">
        <w:rPr>
          <w:rFonts w:ascii="Times New Roman" w:hAnsi="Times New Roman" w:cs="Times New Roman"/>
          <w:sz w:val="24"/>
          <w:szCs w:val="24"/>
        </w:rPr>
        <w:t xml:space="preserve"> of </w:t>
      </w:r>
      <w:r w:rsidRPr="00286FAB">
        <w:rPr>
          <w:rFonts w:ascii="Times New Roman" w:hAnsi="Times New Roman" w:cs="Times New Roman"/>
          <w:sz w:val="24"/>
          <w:szCs w:val="24"/>
        </w:rPr>
        <w:t>each</w:t>
      </w:r>
      <w:r w:rsidR="00A13F59" w:rsidRPr="00286FAB">
        <w:rPr>
          <w:rFonts w:ascii="Times New Roman" w:hAnsi="Times New Roman" w:cs="Times New Roman"/>
          <w:sz w:val="24"/>
          <w:szCs w:val="24"/>
        </w:rPr>
        <w:t xml:space="preserve"> predictor.</w:t>
      </w:r>
      <w:r w:rsidR="00C946A8" w:rsidRPr="00286FAB">
        <w:rPr>
          <w:rStyle w:val="FootnoteReference"/>
          <w:rFonts w:ascii="Times New Roman" w:hAnsi="Times New Roman" w:cs="Times New Roman"/>
          <w:sz w:val="24"/>
          <w:szCs w:val="24"/>
        </w:rPr>
        <w:footnoteReference w:id="44"/>
      </w:r>
      <w:r w:rsidR="00E4318F" w:rsidRPr="00286FAB">
        <w:rPr>
          <w:rFonts w:ascii="Times New Roman" w:hAnsi="Times New Roman" w:cs="Times New Roman"/>
          <w:sz w:val="24"/>
          <w:szCs w:val="24"/>
        </w:rPr>
        <w:t xml:space="preserve"> </w:t>
      </w:r>
      <w:r w:rsidRPr="00286FAB">
        <w:rPr>
          <w:rFonts w:ascii="Times New Roman" w:hAnsi="Times New Roman" w:cs="Times New Roman"/>
          <w:sz w:val="24"/>
          <w:szCs w:val="24"/>
        </w:rPr>
        <w:t>A</w:t>
      </w:r>
      <w:r w:rsidR="00E4318F" w:rsidRPr="00286FAB">
        <w:rPr>
          <w:rFonts w:ascii="Times New Roman" w:hAnsi="Times New Roman" w:cs="Times New Roman"/>
          <w:sz w:val="24"/>
          <w:szCs w:val="24"/>
        </w:rPr>
        <w:t xml:space="preserve"> large positive variable importance indicates that it has high predictive ability, wh</w:t>
      </w:r>
      <w:r w:rsidR="00C946A8" w:rsidRPr="00286FAB">
        <w:rPr>
          <w:rFonts w:ascii="Times New Roman" w:hAnsi="Times New Roman" w:cs="Times New Roman"/>
          <w:sz w:val="24"/>
          <w:szCs w:val="24"/>
        </w:rPr>
        <w:t>ereas</w:t>
      </w:r>
      <w:r w:rsidR="00E4318F" w:rsidRPr="00286FAB">
        <w:rPr>
          <w:rFonts w:ascii="Times New Roman" w:hAnsi="Times New Roman" w:cs="Times New Roman"/>
          <w:sz w:val="24"/>
          <w:szCs w:val="24"/>
        </w:rPr>
        <w:t xml:space="preserve"> zero or negative values suggest that the variable </w:t>
      </w:r>
      <w:r w:rsidR="00F6517F" w:rsidRPr="00286FAB">
        <w:rPr>
          <w:rFonts w:ascii="Times New Roman" w:hAnsi="Times New Roman" w:cs="Times New Roman"/>
          <w:sz w:val="24"/>
          <w:szCs w:val="24"/>
        </w:rPr>
        <w:t>adds nothing</w:t>
      </w:r>
      <w:r w:rsidR="00E4318F" w:rsidRPr="00286FAB">
        <w:rPr>
          <w:rFonts w:ascii="Times New Roman" w:hAnsi="Times New Roman" w:cs="Times New Roman"/>
          <w:sz w:val="24"/>
          <w:szCs w:val="24"/>
        </w:rPr>
        <w:t xml:space="preserve"> in terms of prediction</w:t>
      </w:r>
      <w:r w:rsidR="00F6517F" w:rsidRPr="00286FAB">
        <w:rPr>
          <w:rFonts w:ascii="Times New Roman" w:hAnsi="Times New Roman" w:cs="Times New Roman"/>
          <w:sz w:val="24"/>
          <w:szCs w:val="24"/>
        </w:rPr>
        <w:t xml:space="preserve"> and may even detract from the model’s forecasting accuracy</w:t>
      </w:r>
      <w:r w:rsidR="00E4318F" w:rsidRPr="00286FAB">
        <w:rPr>
          <w:rFonts w:ascii="Times New Roman" w:hAnsi="Times New Roman" w:cs="Times New Roman"/>
          <w:sz w:val="24"/>
          <w:szCs w:val="24"/>
        </w:rPr>
        <w:t>.</w:t>
      </w:r>
      <w:r w:rsidR="00750E3D" w:rsidRPr="00286FAB">
        <w:rPr>
          <w:rFonts w:ascii="Times New Roman" w:hAnsi="Times New Roman" w:cs="Times New Roman"/>
          <w:sz w:val="24"/>
          <w:szCs w:val="24"/>
        </w:rPr>
        <w:t xml:space="preserve"> Figure 7a-b provides the ranked v</w:t>
      </w:r>
      <w:r w:rsidR="004A0D7B" w:rsidRPr="00286FAB">
        <w:rPr>
          <w:rFonts w:ascii="Times New Roman" w:hAnsi="Times New Roman" w:cs="Times New Roman"/>
          <w:sz w:val="24"/>
          <w:szCs w:val="24"/>
        </w:rPr>
        <w:t xml:space="preserve">ariable </w:t>
      </w:r>
      <w:r w:rsidR="00F6517F" w:rsidRPr="00286FAB">
        <w:rPr>
          <w:rFonts w:ascii="Times New Roman" w:hAnsi="Times New Roman" w:cs="Times New Roman"/>
          <w:sz w:val="24"/>
          <w:szCs w:val="24"/>
        </w:rPr>
        <w:t xml:space="preserve">importance. </w:t>
      </w:r>
      <w:r w:rsidR="001B2F39" w:rsidRPr="00286FAB">
        <w:rPr>
          <w:rFonts w:ascii="Times New Roman" w:hAnsi="Times New Roman" w:cs="Times New Roman"/>
          <w:sz w:val="24"/>
          <w:szCs w:val="24"/>
        </w:rPr>
        <w:t xml:space="preserve">After ‘low activity’, </w:t>
      </w:r>
      <w:r w:rsidR="00BD71EF" w:rsidRPr="00286FAB">
        <w:rPr>
          <w:rFonts w:ascii="Times New Roman" w:hAnsi="Times New Roman" w:cs="Times New Roman"/>
          <w:sz w:val="24"/>
          <w:szCs w:val="24"/>
        </w:rPr>
        <w:t>c</w:t>
      </w:r>
      <w:r w:rsidR="00F6517F" w:rsidRPr="00286FAB">
        <w:rPr>
          <w:rFonts w:ascii="Times New Roman" w:hAnsi="Times New Roman" w:cs="Times New Roman"/>
          <w:sz w:val="24"/>
          <w:szCs w:val="24"/>
        </w:rPr>
        <w:t>easefire</w:t>
      </w:r>
      <w:r w:rsidR="001B2F39" w:rsidRPr="00286FAB">
        <w:rPr>
          <w:rFonts w:ascii="Times New Roman" w:hAnsi="Times New Roman" w:cs="Times New Roman"/>
          <w:sz w:val="24"/>
          <w:szCs w:val="24"/>
        </w:rPr>
        <w:t>s are</w:t>
      </w:r>
      <w:r w:rsidR="00BD71EF" w:rsidRPr="00286FAB">
        <w:rPr>
          <w:rFonts w:ascii="Times New Roman" w:hAnsi="Times New Roman" w:cs="Times New Roman"/>
          <w:sz w:val="24"/>
          <w:szCs w:val="24"/>
        </w:rPr>
        <w:t xml:space="preserve"> the </w:t>
      </w:r>
      <w:r w:rsidR="00F6517F" w:rsidRPr="00286FAB">
        <w:rPr>
          <w:rFonts w:ascii="Times New Roman" w:hAnsi="Times New Roman" w:cs="Times New Roman"/>
          <w:sz w:val="24"/>
          <w:szCs w:val="24"/>
        </w:rPr>
        <w:t xml:space="preserve">most important </w:t>
      </w:r>
      <w:r w:rsidR="00BD71EF" w:rsidRPr="00286FAB">
        <w:rPr>
          <w:rFonts w:ascii="Times New Roman" w:hAnsi="Times New Roman" w:cs="Times New Roman"/>
          <w:sz w:val="24"/>
          <w:szCs w:val="24"/>
        </w:rPr>
        <w:t xml:space="preserve">war termination </w:t>
      </w:r>
      <w:r w:rsidR="001B2F39" w:rsidRPr="00286FAB">
        <w:rPr>
          <w:rFonts w:ascii="Times New Roman" w:hAnsi="Times New Roman" w:cs="Times New Roman"/>
          <w:sz w:val="24"/>
          <w:szCs w:val="24"/>
        </w:rPr>
        <w:t>predictor</w:t>
      </w:r>
      <w:r w:rsidR="0080067F" w:rsidRPr="00286FAB">
        <w:rPr>
          <w:rFonts w:ascii="Times New Roman" w:hAnsi="Times New Roman" w:cs="Times New Roman"/>
          <w:sz w:val="24"/>
          <w:szCs w:val="24"/>
        </w:rPr>
        <w:t xml:space="preserve">, and much more important than either peace agreements or rebel victory </w:t>
      </w:r>
      <w:r w:rsidR="004A0D7B" w:rsidRPr="00286FAB">
        <w:rPr>
          <w:rFonts w:ascii="Times New Roman" w:hAnsi="Times New Roman" w:cs="Times New Roman"/>
          <w:sz w:val="24"/>
          <w:szCs w:val="24"/>
        </w:rPr>
        <w:t>in forecasting</w:t>
      </w:r>
      <w:r w:rsidR="0080067F" w:rsidRPr="00286FAB">
        <w:rPr>
          <w:rFonts w:ascii="Times New Roman" w:hAnsi="Times New Roman" w:cs="Times New Roman"/>
          <w:sz w:val="24"/>
          <w:szCs w:val="24"/>
        </w:rPr>
        <w:t xml:space="preserve"> war recurrence.</w:t>
      </w:r>
    </w:p>
    <w:p w14:paraId="66969A45" w14:textId="77777777" w:rsidR="00F262C2" w:rsidRPr="00286FAB" w:rsidRDefault="00F262C2" w:rsidP="00FE1391">
      <w:pPr>
        <w:spacing w:line="480" w:lineRule="auto"/>
        <w:rPr>
          <w:b/>
        </w:rPr>
      </w:pPr>
    </w:p>
    <w:p w14:paraId="6F852ED2" w14:textId="5091DD12" w:rsidR="00D843DE" w:rsidRPr="00286FAB" w:rsidRDefault="00F262C2" w:rsidP="00FE1391">
      <w:pPr>
        <w:spacing w:line="480" w:lineRule="auto"/>
        <w:jc w:val="center"/>
        <w:rPr>
          <w:b/>
        </w:rPr>
      </w:pPr>
      <w:r w:rsidRPr="00286FAB">
        <w:rPr>
          <w:b/>
        </w:rPr>
        <w:t>Figure 7a and 7b: Permutation Variable Importance of Predictors from RSF</w:t>
      </w:r>
    </w:p>
    <w:p w14:paraId="0F103A00" w14:textId="77777777" w:rsidR="000E6C54" w:rsidRPr="00286FAB" w:rsidRDefault="000E6C54" w:rsidP="00FE1391">
      <w:pPr>
        <w:spacing w:line="480" w:lineRule="auto"/>
        <w:rPr>
          <w:bCs/>
        </w:rPr>
      </w:pPr>
    </w:p>
    <w:p w14:paraId="652E52E1" w14:textId="14E81406" w:rsidR="000E6C54" w:rsidRPr="00286FAB" w:rsidRDefault="006B1764" w:rsidP="00FE1391">
      <w:pPr>
        <w:spacing w:line="480" w:lineRule="auto"/>
        <w:jc w:val="center"/>
        <w:rPr>
          <w:bCs/>
        </w:rPr>
      </w:pPr>
      <w:r w:rsidRPr="00286FAB">
        <w:t xml:space="preserve"> </w:t>
      </w:r>
      <w:r w:rsidRPr="00286FAB">
        <w:rPr>
          <w:bCs/>
          <w:rPrChange w:id="68" w:author="Namig Abbasov" w:date="2025-03-25T14:27:00Z" w16du:dateUtc="2025-03-25T21:27:00Z">
            <w:rPr>
              <w:bCs/>
              <w:noProof/>
            </w:rPr>
          </w:rPrChange>
        </w:rPr>
        <w:drawing>
          <wp:inline distT="0" distB="0" distL="0" distR="0" wp14:anchorId="3633E061" wp14:editId="7A55DEF9">
            <wp:extent cx="2639695" cy="2131535"/>
            <wp:effectExtent l="12700" t="12700" r="14605" b="15240"/>
            <wp:docPr id="359901785"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901785" name="Picture 1" descr="A graph with blue and white bars&#10;&#10;Description automatically generated"/>
                    <pic:cNvPicPr/>
                  </pic:nvPicPr>
                  <pic:blipFill rotWithShape="1">
                    <a:blip r:embed="rId18"/>
                    <a:srcRect t="9903"/>
                    <a:stretch/>
                  </pic:blipFill>
                  <pic:spPr bwMode="auto">
                    <a:xfrm>
                      <a:off x="0" y="0"/>
                      <a:ext cx="2665241" cy="2152164"/>
                    </a:xfrm>
                    <a:prstGeom prst="rect">
                      <a:avLst/>
                    </a:prstGeom>
                    <a:solidFill>
                      <a:sysClr val="windowText" lastClr="000000"/>
                    </a:solidFill>
                    <a:ln>
                      <a:solidFill>
                        <a:schemeClr val="accent1"/>
                      </a:solidFill>
                    </a:ln>
                    <a:extLst>
                      <a:ext uri="{53640926-AAD7-44D8-BBD7-CCE9431645EC}">
                        <a14:shadowObscured xmlns:a14="http://schemas.microsoft.com/office/drawing/2010/main"/>
                      </a:ext>
                    </a:extLst>
                  </pic:spPr>
                </pic:pic>
              </a:graphicData>
            </a:graphic>
          </wp:inline>
        </w:drawing>
      </w:r>
      <w:r w:rsidR="00DF764B" w:rsidRPr="00286FAB">
        <w:rPr>
          <w:bCs/>
        </w:rPr>
        <w:t xml:space="preserve"> </w:t>
      </w:r>
      <w:r w:rsidRPr="00286FAB">
        <w:t xml:space="preserve"> </w:t>
      </w:r>
      <w:r w:rsidRPr="00286FAB">
        <w:rPr>
          <w:bCs/>
          <w:rPrChange w:id="69" w:author="Namig Abbasov" w:date="2025-03-25T14:27:00Z" w16du:dateUtc="2025-03-25T21:27:00Z">
            <w:rPr>
              <w:bCs/>
              <w:noProof/>
            </w:rPr>
          </w:rPrChange>
        </w:rPr>
        <w:drawing>
          <wp:inline distT="0" distB="0" distL="0" distR="0" wp14:anchorId="3177AF86" wp14:editId="2FAB1E4A">
            <wp:extent cx="2649968" cy="2136775"/>
            <wp:effectExtent l="12700" t="12700" r="17145" b="9525"/>
            <wp:docPr id="1426083663"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83663" name="Picture 1" descr="A graph with blue and white bars&#10;&#10;Description automatically generated"/>
                    <pic:cNvPicPr/>
                  </pic:nvPicPr>
                  <pic:blipFill rotWithShape="1">
                    <a:blip r:embed="rId19"/>
                    <a:srcRect t="10032"/>
                    <a:stretch/>
                  </pic:blipFill>
                  <pic:spPr bwMode="auto">
                    <a:xfrm>
                      <a:off x="0" y="0"/>
                      <a:ext cx="2659549" cy="2144501"/>
                    </a:xfrm>
                    <a:prstGeom prst="rect">
                      <a:avLst/>
                    </a:prstGeom>
                    <a:solidFill>
                      <a:sysClr val="windowText" lastClr="000000"/>
                    </a:solidFill>
                    <a:ln>
                      <a:solidFill>
                        <a:schemeClr val="accent1"/>
                      </a:solidFill>
                    </a:ln>
                    <a:extLst>
                      <a:ext uri="{53640926-AAD7-44D8-BBD7-CCE9431645EC}">
                        <a14:shadowObscured xmlns:a14="http://schemas.microsoft.com/office/drawing/2010/main"/>
                      </a:ext>
                    </a:extLst>
                  </pic:spPr>
                </pic:pic>
              </a:graphicData>
            </a:graphic>
          </wp:inline>
        </w:drawing>
      </w:r>
    </w:p>
    <w:p w14:paraId="0EDE624C" w14:textId="77777777" w:rsidR="00B5479C" w:rsidRPr="00286FAB" w:rsidRDefault="00B5479C" w:rsidP="00FE1391">
      <w:pPr>
        <w:spacing w:line="480" w:lineRule="auto"/>
        <w:rPr>
          <w:bCs/>
        </w:rPr>
      </w:pPr>
    </w:p>
    <w:p w14:paraId="68E60DFE" w14:textId="77401467" w:rsidR="00DF764B" w:rsidRPr="00286FAB" w:rsidRDefault="004A0D7B" w:rsidP="00FE1391">
      <w:pPr>
        <w:spacing w:line="480" w:lineRule="auto"/>
        <w:ind w:firstLine="720"/>
      </w:pPr>
      <w:r w:rsidRPr="00286FAB">
        <w:rPr>
          <w:bCs/>
        </w:rPr>
        <w:t xml:space="preserve">To complement </w:t>
      </w:r>
      <w:r w:rsidR="00750E3D" w:rsidRPr="00286FAB">
        <w:rPr>
          <w:bCs/>
        </w:rPr>
        <w:t>permutation</w:t>
      </w:r>
      <w:r w:rsidR="00B5672E" w:rsidRPr="00286FAB">
        <w:rPr>
          <w:bCs/>
        </w:rPr>
        <w:t xml:space="preserve">-based </w:t>
      </w:r>
      <w:r w:rsidRPr="00286FAB">
        <w:rPr>
          <w:bCs/>
        </w:rPr>
        <w:t>importance</w:t>
      </w:r>
      <w:r w:rsidR="00B5672E" w:rsidRPr="00286FAB">
        <w:rPr>
          <w:bCs/>
        </w:rPr>
        <w:t xml:space="preserve"> metric</w:t>
      </w:r>
      <w:r w:rsidRPr="00286FAB">
        <w:rPr>
          <w:bCs/>
        </w:rPr>
        <w:t>, w</w:t>
      </w:r>
      <w:r w:rsidRPr="00286FAB">
        <w:t xml:space="preserve">e also examine survival probabilities from </w:t>
      </w:r>
      <w:r w:rsidR="00750E3D" w:rsidRPr="00286FAB">
        <w:t xml:space="preserve">the </w:t>
      </w:r>
      <w:r w:rsidRPr="00286FAB">
        <w:t xml:space="preserve">RSF </w:t>
      </w:r>
      <w:r w:rsidR="00750E3D" w:rsidRPr="00286FAB">
        <w:t>(</w:t>
      </w:r>
      <w:r w:rsidRPr="00286FAB">
        <w:t>Figure 8a and 8b</w:t>
      </w:r>
      <w:r w:rsidR="00750E3D" w:rsidRPr="00286FAB">
        <w:t>)</w:t>
      </w:r>
      <w:r w:rsidRPr="00286FAB">
        <w:t xml:space="preserve">. Survival probabilities from RSF are particularly important as they provide a detailed temporal trajectory of the risk of recurrence. This makes RSF valuable for understanding not just whether recurrence </w:t>
      </w:r>
      <w:r w:rsidRPr="00286FAB">
        <w:lastRenderedPageBreak/>
        <w:t xml:space="preserve">occurs, but when it is most likely to happen, offering more actionable insights for conflict </w:t>
      </w:r>
      <w:r w:rsidR="00B5672E" w:rsidRPr="00286FAB">
        <w:t xml:space="preserve">management and </w:t>
      </w:r>
      <w:r w:rsidRPr="00286FAB">
        <w:t>resolution strateg</w:t>
      </w:r>
      <w:r w:rsidR="00B5672E" w:rsidRPr="00286FAB">
        <w:t>y</w:t>
      </w:r>
      <w:r w:rsidRPr="00286FAB">
        <w:t>. RSF shows that conflicts that end in a ceasefire exhibit a marked decrease in their survival probabilities (i.e., a higher likelihood of recurrence)</w:t>
      </w:r>
      <w:r w:rsidR="00B5672E" w:rsidRPr="00286FAB">
        <w:t xml:space="preserve"> almost immediately, and is below 50 percent </w:t>
      </w:r>
      <w:r w:rsidRPr="00286FAB">
        <w:t xml:space="preserve">within the first five years, </w:t>
      </w:r>
      <w:r w:rsidR="0055360F" w:rsidRPr="00286FAB">
        <w:t>quickly becoming the least</w:t>
      </w:r>
      <w:r w:rsidRPr="00286FAB">
        <w:t xml:space="preserve"> stable</w:t>
      </w:r>
      <w:r w:rsidR="0055360F" w:rsidRPr="00286FAB">
        <w:t xml:space="preserve"> </w:t>
      </w:r>
      <w:r w:rsidRPr="00286FAB">
        <w:t xml:space="preserve">solutions to </w:t>
      </w:r>
      <w:r w:rsidR="0055360F" w:rsidRPr="00286FAB">
        <w:t xml:space="preserve">ending </w:t>
      </w:r>
      <w:r w:rsidRPr="00286FAB">
        <w:t>civil wars.</w:t>
      </w:r>
    </w:p>
    <w:p w14:paraId="3C20A690" w14:textId="77777777" w:rsidR="00EB36F1" w:rsidRPr="00286FAB" w:rsidRDefault="00EB36F1" w:rsidP="00FE1391">
      <w:pPr>
        <w:spacing w:line="480" w:lineRule="auto"/>
        <w:ind w:firstLine="720"/>
      </w:pPr>
      <w:r w:rsidRPr="00286FAB">
        <w:t>To gauge robustness, we conducted identical analyses using entropy balancing (</w:t>
      </w:r>
      <w:proofErr w:type="spellStart"/>
      <w:r w:rsidRPr="00286FAB">
        <w:t>ebal</w:t>
      </w:r>
      <w:proofErr w:type="spellEnd"/>
      <w:r w:rsidRPr="00286FAB">
        <w:t xml:space="preserve">) and without covariate balancing. The results from </w:t>
      </w:r>
      <w:proofErr w:type="spellStart"/>
      <w:r w:rsidRPr="00286FAB">
        <w:t>ebal</w:t>
      </w:r>
      <w:proofErr w:type="spellEnd"/>
      <w:r w:rsidRPr="00286FAB">
        <w:t xml:space="preserve"> are presented in Appendix E, and those without covariate balancing are included in Appendix F. Across all methods, the findings consistently indicate that ceasefire outcomes lead to war recurrence more than out war termination types. This underscores the reliability of the observed relationship, suggesting that policymakers and conflict resolution mediators should be careful when considering ceasefires not to trade off political expediency for real security and stability. In the next subsection, we qualitatively explore the specific mechanisms through which we theorized that ceasefires </w:t>
      </w:r>
      <w:proofErr w:type="gramStart"/>
      <w:r w:rsidRPr="00286FAB">
        <w:t>can</w:t>
      </w:r>
      <w:proofErr w:type="gramEnd"/>
      <w:r w:rsidRPr="00286FAB">
        <w:t xml:space="preserve"> prolong conflicts. </w:t>
      </w:r>
    </w:p>
    <w:p w14:paraId="11531A32" w14:textId="77777777" w:rsidR="00EB36F1" w:rsidRPr="00286FAB" w:rsidRDefault="00EB36F1" w:rsidP="00FE1391">
      <w:pPr>
        <w:spacing w:line="480" w:lineRule="auto"/>
        <w:ind w:firstLine="720"/>
        <w:rPr>
          <w:bCs/>
        </w:rPr>
      </w:pPr>
    </w:p>
    <w:p w14:paraId="20AFF560" w14:textId="57DF13EA" w:rsidR="00371FA2" w:rsidRPr="00286FAB" w:rsidRDefault="00371FA2" w:rsidP="00FE1391">
      <w:pPr>
        <w:spacing w:line="480" w:lineRule="auto"/>
        <w:rPr>
          <w:b/>
          <w:i/>
          <w:iCs/>
        </w:rPr>
      </w:pPr>
      <w:r w:rsidRPr="00286FAB">
        <w:rPr>
          <w:b/>
          <w:i/>
          <w:iCs/>
        </w:rPr>
        <w:t>Exploring Mechanisms</w:t>
      </w:r>
    </w:p>
    <w:p w14:paraId="7CCDE243" w14:textId="77777777" w:rsidR="00C612A2" w:rsidRPr="00286FAB" w:rsidRDefault="00371FA2" w:rsidP="00C612A2">
      <w:pPr>
        <w:spacing w:line="480" w:lineRule="auto"/>
        <w:ind w:firstLine="720"/>
        <w:jc w:val="both"/>
        <w:rPr>
          <w:shd w:val="clear" w:color="auto" w:fill="FFFFFF"/>
        </w:rPr>
      </w:pPr>
      <w:r w:rsidRPr="00286FAB">
        <w:t xml:space="preserve">To explore the theorized mechanism by which ceasefires may lead to the resumption of active fighting, we examined primary sources and conducted </w:t>
      </w:r>
      <w:r w:rsidRPr="00286FAB">
        <w:rPr>
          <w:shd w:val="clear" w:color="auto" w:fill="FFFFFF"/>
        </w:rPr>
        <w:t>interviews with elites, experts, and ethnic groups in the region.</w:t>
      </w:r>
      <w:r w:rsidRPr="00286FAB">
        <w:rPr>
          <w:rStyle w:val="FootnoteReference"/>
          <w:shd w:val="clear" w:color="auto" w:fill="FFFFFF"/>
        </w:rPr>
        <w:footnoteReference w:id="45"/>
      </w:r>
      <w:r w:rsidRPr="00286FAB">
        <w:rPr>
          <w:shd w:val="clear" w:color="auto" w:fill="FFFFFF"/>
        </w:rPr>
        <w:t xml:space="preserve"> Our analysis of the Nagorno-Karabakh </w:t>
      </w:r>
      <w:r w:rsidRPr="00286FAB">
        <w:rPr>
          <w:shd w:val="clear" w:color="auto" w:fill="FFFFFF"/>
        </w:rPr>
        <w:lastRenderedPageBreak/>
        <w:t>conflict—which has seen several major ceasefire agreements following the First Nagorno-Karabakh War (1991-1994), the 2016 4-Day War, and the 2020 44-Day War—sheds light on how the three mechanisms connect ceasefires to war recurrence.</w:t>
      </w:r>
    </w:p>
    <w:p w14:paraId="78E23010" w14:textId="77777777" w:rsidR="00C612A2" w:rsidRPr="00286FAB" w:rsidRDefault="00C612A2" w:rsidP="00C612A2">
      <w:pPr>
        <w:spacing w:line="480" w:lineRule="auto"/>
        <w:ind w:firstLine="720"/>
        <w:jc w:val="both"/>
        <w:rPr>
          <w:shd w:val="clear" w:color="auto" w:fill="FFFFFF"/>
        </w:rPr>
      </w:pPr>
      <w:r w:rsidRPr="00286FAB">
        <w:rPr>
          <w:shd w:val="clear" w:color="auto" w:fill="FFFFFF"/>
        </w:rPr>
        <w:t xml:space="preserve">During ceasefire periods, Azerbaijan made significant investments in reorganizing and rearming its military forces. It doubled its military budget, reaching $3.1 billion within just three years from 2009 to 2011 (ICG 2011), and secured billion-dollar deals with Ukraine, Russia, and Israel. It purchased 30 MIG-25 aircraft and 12 long-range </w:t>
      </w:r>
      <w:proofErr w:type="spellStart"/>
      <w:r w:rsidRPr="00286FAB">
        <w:rPr>
          <w:shd w:val="clear" w:color="auto" w:fill="FFFFFF"/>
        </w:rPr>
        <w:t>Smerch</w:t>
      </w:r>
      <w:proofErr w:type="spellEnd"/>
      <w:r w:rsidRPr="00286FAB">
        <w:rPr>
          <w:shd w:val="clear" w:color="auto" w:fill="FFFFFF"/>
        </w:rPr>
        <w:t xml:space="preserve"> rockets from Ukraine, S-300 SAM systems and T-90 tanks from Russia, and Heron and Searcher UAVs from Israel (IISS 2021). Azerbaijan invested billions of dollars in its defense industry (</w:t>
      </w:r>
      <w:proofErr w:type="spellStart"/>
      <w:r w:rsidRPr="00286FAB">
        <w:rPr>
          <w:shd w:val="clear" w:color="auto" w:fill="FFFFFF"/>
        </w:rPr>
        <w:t>Vahabov</w:t>
      </w:r>
      <w:proofErr w:type="spellEnd"/>
      <w:r w:rsidRPr="00286FAB">
        <w:rPr>
          <w:shd w:val="clear" w:color="auto" w:fill="FFFFFF"/>
        </w:rPr>
        <w:t xml:space="preserve"> 2019), becoming the second-largest importer of major weapons in Europe (Kucera 2015). These military advancements convinced political leaders to resolve the conflict through force. </w:t>
      </w:r>
    </w:p>
    <w:p w14:paraId="10F0971F" w14:textId="77777777" w:rsidR="00C612A2" w:rsidRPr="00286FAB" w:rsidRDefault="00C612A2" w:rsidP="00C612A2">
      <w:pPr>
        <w:spacing w:line="480" w:lineRule="auto"/>
        <w:ind w:firstLine="720"/>
        <w:jc w:val="both"/>
      </w:pPr>
    </w:p>
    <w:p w14:paraId="65B6640C" w14:textId="01B7A1FC" w:rsidR="0028208D" w:rsidRPr="00286FAB" w:rsidRDefault="0028208D" w:rsidP="00C612A2">
      <w:pPr>
        <w:spacing w:line="480" w:lineRule="auto"/>
        <w:ind w:firstLine="720"/>
        <w:jc w:val="both"/>
      </w:pPr>
      <w:r w:rsidRPr="00286FAB">
        <w:rPr>
          <w:b/>
          <w:bCs/>
          <w:shd w:val="clear" w:color="auto" w:fill="FFFFFF"/>
        </w:rPr>
        <w:lastRenderedPageBreak/>
        <w:t>Figure 8a and 8b: Survival Probabilities from RSF for Termination Outcomes</w:t>
      </w:r>
      <w:r w:rsidR="008473DD" w:rsidRPr="00286FAB">
        <w:rPr>
          <w:shd w:val="clear" w:color="auto" w:fill="FFFFFF"/>
          <w:rPrChange w:id="70" w:author="Namig Abbasov" w:date="2025-03-25T14:27:00Z" w16du:dateUtc="2025-03-25T21:27:00Z">
            <w:rPr>
              <w:noProof/>
              <w:shd w:val="clear" w:color="auto" w:fill="FFFFFF"/>
            </w:rPr>
          </w:rPrChange>
        </w:rPr>
        <w:drawing>
          <wp:inline distT="0" distB="0" distL="0" distR="0" wp14:anchorId="2D09C4F8" wp14:editId="31C86620">
            <wp:extent cx="2596767" cy="3809795"/>
            <wp:effectExtent l="0" t="0" r="0" b="635"/>
            <wp:docPr id="62989052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890524" name="Picture 1" descr="A graph of different colored lines&#10;&#10;Description automatically generated"/>
                    <pic:cNvPicPr/>
                  </pic:nvPicPr>
                  <pic:blipFill>
                    <a:blip r:embed="rId20"/>
                    <a:stretch>
                      <a:fillRect/>
                    </a:stretch>
                  </pic:blipFill>
                  <pic:spPr>
                    <a:xfrm>
                      <a:off x="0" y="0"/>
                      <a:ext cx="2611528" cy="3831451"/>
                    </a:xfrm>
                    <a:prstGeom prst="rect">
                      <a:avLst/>
                    </a:prstGeom>
                  </pic:spPr>
                </pic:pic>
              </a:graphicData>
            </a:graphic>
          </wp:inline>
        </w:drawing>
      </w:r>
      <w:r w:rsidR="008473DD" w:rsidRPr="00286FAB">
        <w:rPr>
          <w:shd w:val="clear" w:color="auto" w:fill="FFFFFF"/>
          <w:rPrChange w:id="71" w:author="Namig Abbasov" w:date="2025-03-25T14:27:00Z" w16du:dateUtc="2025-03-25T21:27:00Z">
            <w:rPr>
              <w:noProof/>
              <w:shd w:val="clear" w:color="auto" w:fill="FFFFFF"/>
            </w:rPr>
          </w:rPrChange>
        </w:rPr>
        <w:drawing>
          <wp:inline distT="0" distB="0" distL="0" distR="0" wp14:anchorId="7B4A8433" wp14:editId="02417D0C">
            <wp:extent cx="2561416" cy="3757930"/>
            <wp:effectExtent l="0" t="0" r="4445" b="1270"/>
            <wp:docPr id="42011321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13218" name="Picture 1" descr="A graph of different colored lines&#10;&#10;Description automatically generated"/>
                    <pic:cNvPicPr/>
                  </pic:nvPicPr>
                  <pic:blipFill>
                    <a:blip r:embed="rId21"/>
                    <a:stretch>
                      <a:fillRect/>
                    </a:stretch>
                  </pic:blipFill>
                  <pic:spPr>
                    <a:xfrm>
                      <a:off x="0" y="0"/>
                      <a:ext cx="2577417" cy="3781405"/>
                    </a:xfrm>
                    <a:prstGeom prst="rect">
                      <a:avLst/>
                    </a:prstGeom>
                  </pic:spPr>
                </pic:pic>
              </a:graphicData>
            </a:graphic>
          </wp:inline>
        </w:drawing>
      </w:r>
    </w:p>
    <w:p w14:paraId="5A199FF6" w14:textId="77777777" w:rsidR="000E1A12" w:rsidRPr="00286FAB" w:rsidRDefault="000E1A12" w:rsidP="00FE1391">
      <w:pPr>
        <w:spacing w:line="480" w:lineRule="auto"/>
        <w:rPr>
          <w:b/>
          <w:i/>
          <w:iCs/>
        </w:rPr>
      </w:pPr>
    </w:p>
    <w:p w14:paraId="68181302" w14:textId="08C5A4F0" w:rsidR="00773BD0" w:rsidRPr="00286FAB" w:rsidRDefault="00773BD0" w:rsidP="00FE1391">
      <w:pPr>
        <w:spacing w:line="480" w:lineRule="auto"/>
        <w:ind w:firstLine="720"/>
        <w:jc w:val="both"/>
        <w:rPr>
          <w:shd w:val="clear" w:color="auto" w:fill="FFFFFF"/>
        </w:rPr>
      </w:pPr>
      <w:r w:rsidRPr="00286FAB">
        <w:rPr>
          <w:shd w:val="clear" w:color="auto" w:fill="FFFFFF"/>
        </w:rPr>
        <w:t xml:space="preserve">Meanwhile, breakaway Nagorno-Karabakh region also focused on reorganizing its troops and military equipment along the lines of contact, fortifying its defenses with multiple layers. The construction of these defensive lines reinforced the belief among Nagorno-Karabakh leaders that they were strong enough to withstand Azerbaijani attacks. Thus, while various ceasefire agreements were signed, both sides used these periods to strengthen their military positions rather than working towards a lasting peace. </w:t>
      </w:r>
    </w:p>
    <w:p w14:paraId="7E9E2F21" w14:textId="14026EE9" w:rsidR="00773BD0" w:rsidRPr="00286FAB" w:rsidRDefault="00773BD0" w:rsidP="00FE1391">
      <w:pPr>
        <w:spacing w:line="480" w:lineRule="auto"/>
        <w:ind w:firstLine="720"/>
        <w:jc w:val="both"/>
        <w:rPr>
          <w:shd w:val="clear" w:color="auto" w:fill="FFFFFF"/>
        </w:rPr>
      </w:pPr>
      <w:r w:rsidRPr="00286FAB">
        <w:rPr>
          <w:shd w:val="clear" w:color="auto" w:fill="FFFFFF"/>
        </w:rPr>
        <w:t xml:space="preserve">Our interviews with elites and experts highlight the significant impact of rearmament and reorganization during the ceasefire periods on the recurrence of the Nagorno-Karabakh conflict. </w:t>
      </w:r>
      <w:r w:rsidR="00E71B07" w:rsidRPr="00286FAB">
        <w:rPr>
          <w:shd w:val="clear" w:color="auto" w:fill="FFFFFF"/>
        </w:rPr>
        <w:t>All</w:t>
      </w:r>
      <w:r w:rsidR="008B603A" w:rsidRPr="00286FAB">
        <w:rPr>
          <w:shd w:val="clear" w:color="auto" w:fill="FFFFFF"/>
        </w:rPr>
        <w:t xml:space="preserve"> </w:t>
      </w:r>
      <w:r w:rsidRPr="00286FAB">
        <w:rPr>
          <w:shd w:val="clear" w:color="auto" w:fill="FFFFFF"/>
        </w:rPr>
        <w:t xml:space="preserve">interviewees emphasized that these changes in Azerbaijan’s military capabilities played a “very important” role in the renewed hostilities, </w:t>
      </w:r>
      <w:r w:rsidRPr="00286FAB">
        <w:rPr>
          <w:shd w:val="clear" w:color="auto" w:fill="FFFFFF"/>
        </w:rPr>
        <w:lastRenderedPageBreak/>
        <w:t xml:space="preserve">noting Azerbaijan’s consistent armament efforts during the ceasefire periods. One interviewee </w:t>
      </w:r>
      <w:r w:rsidR="00E71B07" w:rsidRPr="00286FAB">
        <w:rPr>
          <w:shd w:val="clear" w:color="auto" w:fill="FFFFFF"/>
        </w:rPr>
        <w:t>affirmed</w:t>
      </w:r>
      <w:r w:rsidRPr="00286FAB">
        <w:rPr>
          <w:shd w:val="clear" w:color="auto" w:fill="FFFFFF"/>
        </w:rPr>
        <w:t xml:space="preserve"> that “Azerbaijan used its oil revenues to purchase advanced weaponry, especially drone technology” </w:t>
      </w:r>
      <w:r w:rsidR="00E71B07" w:rsidRPr="00286FAB">
        <w:rPr>
          <w:shd w:val="clear" w:color="auto" w:fill="FFFFFF"/>
        </w:rPr>
        <w:t>and</w:t>
      </w:r>
      <w:r w:rsidRPr="00286FAB">
        <w:rPr>
          <w:shd w:val="clear" w:color="auto" w:fill="FFFFFF"/>
        </w:rPr>
        <w:t xml:space="preserve"> “</w:t>
      </w:r>
      <w:r w:rsidR="00E71B07" w:rsidRPr="00286FAB">
        <w:rPr>
          <w:shd w:val="clear" w:color="auto" w:fill="FFFFFF"/>
        </w:rPr>
        <w:t xml:space="preserve">[as a consequence] </w:t>
      </w:r>
      <w:r w:rsidRPr="00286FAB">
        <w:rPr>
          <w:shd w:val="clear" w:color="auto" w:fill="FFFFFF"/>
        </w:rPr>
        <w:t>Azerbaijan was militarily and economically much more prepared” (Georgian expert</w:t>
      </w:r>
      <w:r w:rsidRPr="00286FAB">
        <w:t xml:space="preserve"> in Georgia</w:t>
      </w:r>
      <w:r w:rsidRPr="00286FAB">
        <w:rPr>
          <w:shd w:val="clear" w:color="auto" w:fill="FFFFFF"/>
        </w:rPr>
        <w:t>). A</w:t>
      </w:r>
      <w:r w:rsidR="00E71B07" w:rsidRPr="00286FAB">
        <w:rPr>
          <w:shd w:val="clear" w:color="auto" w:fill="FFFFFF"/>
        </w:rPr>
        <w:t xml:space="preserve">nother </w:t>
      </w:r>
      <w:r w:rsidRPr="00286FAB">
        <w:rPr>
          <w:shd w:val="clear" w:color="auto" w:fill="FFFFFF"/>
        </w:rPr>
        <w:t xml:space="preserve">interviewee observed that “strategic preparations during the ceasefire allowed Azerbaijan to cut through Armenian defensive lines” (Azerbaijani expert </w:t>
      </w:r>
      <w:r w:rsidRPr="00286FAB">
        <w:t>in Azerbaijan</w:t>
      </w:r>
      <w:r w:rsidRPr="00286FAB">
        <w:rPr>
          <w:shd w:val="clear" w:color="auto" w:fill="FFFFFF"/>
        </w:rPr>
        <w:t xml:space="preserve">). Overall, the interviewees pointed to substantial military investments made during the ceasefire periods. They also noted that Azerbaijan first tested </w:t>
      </w:r>
      <w:r w:rsidR="00E71B07" w:rsidRPr="00286FAB">
        <w:rPr>
          <w:shd w:val="clear" w:color="auto" w:fill="FFFFFF"/>
        </w:rPr>
        <w:t xml:space="preserve">some </w:t>
      </w:r>
      <w:r w:rsidRPr="00286FAB">
        <w:rPr>
          <w:shd w:val="clear" w:color="auto" w:fill="FFFFFF"/>
        </w:rPr>
        <w:t xml:space="preserve">new weapons during the 4-Day War in </w:t>
      </w:r>
      <w:proofErr w:type="gramStart"/>
      <w:r w:rsidRPr="00286FAB">
        <w:rPr>
          <w:shd w:val="clear" w:color="auto" w:fill="FFFFFF"/>
        </w:rPr>
        <w:t xml:space="preserve">2016, </w:t>
      </w:r>
      <w:r w:rsidR="00E71B07" w:rsidRPr="00286FAB">
        <w:rPr>
          <w:shd w:val="clear" w:color="auto" w:fill="FFFFFF"/>
        </w:rPr>
        <w:t>and</w:t>
      </w:r>
      <w:proofErr w:type="gramEnd"/>
      <w:r w:rsidRPr="00286FAB">
        <w:rPr>
          <w:shd w:val="clear" w:color="auto" w:fill="FFFFFF"/>
        </w:rPr>
        <w:t xml:space="preserve"> gather</w:t>
      </w:r>
      <w:r w:rsidR="00E71B07" w:rsidRPr="00286FAB">
        <w:rPr>
          <w:shd w:val="clear" w:color="auto" w:fill="FFFFFF"/>
        </w:rPr>
        <w:t>ed useful</w:t>
      </w:r>
      <w:r w:rsidRPr="00286FAB">
        <w:rPr>
          <w:shd w:val="clear" w:color="auto" w:fill="FFFFFF"/>
        </w:rPr>
        <w:t xml:space="preserve"> information on strategic maneuvering for future operations. The experience and insights gained during the 4-Day War were analyzed during the subsequent ceasefire and effectively applied when Azerbaijan</w:t>
      </w:r>
      <w:r w:rsidR="008B603A" w:rsidRPr="00286FAB">
        <w:rPr>
          <w:shd w:val="clear" w:color="auto" w:fill="FFFFFF"/>
        </w:rPr>
        <w:t>i troops</w:t>
      </w:r>
      <w:r w:rsidRPr="00286FAB">
        <w:rPr>
          <w:shd w:val="clear" w:color="auto" w:fill="FFFFFF"/>
        </w:rPr>
        <w:t xml:space="preserve"> advanced </w:t>
      </w:r>
      <w:r w:rsidR="008B603A" w:rsidRPr="00286FAB">
        <w:rPr>
          <w:shd w:val="clear" w:color="auto" w:fill="FFFFFF"/>
        </w:rPr>
        <w:t xml:space="preserve">into Karabakh during the 2020 44-Day War </w:t>
      </w:r>
      <w:r w:rsidRPr="00286FAB">
        <w:rPr>
          <w:shd w:val="clear" w:color="auto" w:fill="FFFFFF"/>
        </w:rPr>
        <w:t xml:space="preserve">from the southwest, </w:t>
      </w:r>
      <w:r w:rsidR="008B603A" w:rsidRPr="00286FAB">
        <w:rPr>
          <w:shd w:val="clear" w:color="auto" w:fill="FFFFFF"/>
        </w:rPr>
        <w:t xml:space="preserve">while Armenian troops expected Azerbaijani military advances from </w:t>
      </w:r>
      <w:r w:rsidRPr="00286FAB">
        <w:rPr>
          <w:shd w:val="clear" w:color="auto" w:fill="FFFFFF"/>
        </w:rPr>
        <w:t>the west.</w:t>
      </w:r>
    </w:p>
    <w:p w14:paraId="15830B6A" w14:textId="5FE595A1" w:rsidR="00773BD0" w:rsidRPr="00286FAB" w:rsidRDefault="00773BD0" w:rsidP="00FE1391">
      <w:pPr>
        <w:spacing w:line="480" w:lineRule="auto"/>
        <w:ind w:firstLine="720"/>
        <w:jc w:val="both"/>
      </w:pPr>
      <w:r w:rsidRPr="00286FAB">
        <w:t xml:space="preserve">Second, during the ceasefire periods, both sides actively engaged in alliance-building. While breakaway Nagorno-Karabakh region, due to its unrecognized status, was unable to forge direct alliances with other countries, it sought support from other unrecognized entities around the world. Azerbaijan, for its part, strengthened military collaboration with Turkey, Israel, and Russia. </w:t>
      </w:r>
      <w:r w:rsidR="00FE434A" w:rsidRPr="00286FAB">
        <w:t>D</w:t>
      </w:r>
      <w:r w:rsidRPr="00286FAB">
        <w:t>uring the ceasefire period</w:t>
      </w:r>
      <w:r w:rsidR="00FE434A" w:rsidRPr="00286FAB">
        <w:t>s</w:t>
      </w:r>
      <w:r w:rsidRPr="00286FAB">
        <w:t>, Azerbaijan developed significant military and economic ties with Russia, culminating in a billion-dollar military deal, including S-300 PMU-2 long-range surface-to-air missile systems, Mi 35M helicopters, T-90 new-generation tanks, and other advanced technologies (</w:t>
      </w:r>
      <w:proofErr w:type="spellStart"/>
      <w:r w:rsidRPr="00286FAB">
        <w:t>Shiriyev</w:t>
      </w:r>
      <w:proofErr w:type="spellEnd"/>
      <w:r w:rsidRPr="00286FAB">
        <w:t xml:space="preserve"> 2019, 13). Azerbaijan also reassured Moscow that Baku would respect Russia’s geopolitical interests. To counterbalance Russia’s support for Armenia, Azerbaijani </w:t>
      </w:r>
      <w:r w:rsidRPr="00286FAB">
        <w:lastRenderedPageBreak/>
        <w:t>officials employed all diplomatic means to position Azerbaijan as a reliable partner for Russia and joined various collaborative initiatives with Russia. Simultaneously, Azerbaijan also deepened its military partnerships with Turkey and Israel, whose military supplies, particularly drone technology, played a crucial role in Azerbaijan’s victory in the 44-Day War</w:t>
      </w:r>
      <w:r w:rsidR="00300F42" w:rsidRPr="00286FAB">
        <w:t xml:space="preserve"> </w:t>
      </w:r>
      <w:r w:rsidRPr="00286FAB">
        <w:t>(</w:t>
      </w:r>
      <w:proofErr w:type="spellStart"/>
      <w:r w:rsidRPr="00286FAB">
        <w:rPr>
          <w:shd w:val="clear" w:color="auto" w:fill="FFFFFF"/>
        </w:rPr>
        <w:t>Bekdil</w:t>
      </w:r>
      <w:proofErr w:type="spellEnd"/>
      <w:r w:rsidRPr="00286FAB">
        <w:rPr>
          <w:shd w:val="clear" w:color="auto" w:fill="FFFFFF"/>
        </w:rPr>
        <w:t xml:space="preserve"> 2020</w:t>
      </w:r>
      <w:r w:rsidRPr="00286FAB">
        <w:t>).</w:t>
      </w:r>
    </w:p>
    <w:p w14:paraId="5F598FBD" w14:textId="453027C9" w:rsidR="00773BD0" w:rsidRPr="00286FAB" w:rsidRDefault="00773BD0" w:rsidP="00FE1391">
      <w:pPr>
        <w:spacing w:line="480" w:lineRule="auto"/>
        <w:ind w:firstLine="720"/>
        <w:jc w:val="both"/>
      </w:pPr>
      <w:r w:rsidRPr="00286FAB">
        <w:t xml:space="preserve">Most of the interviewees highlighted </w:t>
      </w:r>
      <w:r w:rsidR="000C1A84" w:rsidRPr="00286FAB">
        <w:t xml:space="preserve">a </w:t>
      </w:r>
      <w:r w:rsidRPr="00286FAB">
        <w:t>shift in balance of power due to changes in alliances. One interviewee noted that “after the Karabakh War in the 1990s, Azerbaijan was able to change the balance in the region [South Caucasus] by pursuing a balanced foreign policy and partnering with Russia” (Azerbaijani expert located in Azerbaijan). Other interviewees emphasized</w:t>
      </w:r>
      <w:r w:rsidR="000C1A84" w:rsidRPr="00286FAB">
        <w:t xml:space="preserve"> </w:t>
      </w:r>
      <w:r w:rsidRPr="00286FAB">
        <w:t xml:space="preserve">the personal collaboration and strong communication between Azerbaijani </w:t>
      </w:r>
      <w:r w:rsidR="00FE434A" w:rsidRPr="00286FAB">
        <w:t xml:space="preserve">and </w:t>
      </w:r>
      <w:r w:rsidRPr="00286FAB">
        <w:t xml:space="preserve">Russian </w:t>
      </w:r>
      <w:r w:rsidR="00FE434A" w:rsidRPr="00286FAB">
        <w:t>p</w:t>
      </w:r>
      <w:r w:rsidRPr="00286FAB">
        <w:t>resident</w:t>
      </w:r>
      <w:r w:rsidR="00FE434A" w:rsidRPr="00286FAB">
        <w:t>s</w:t>
      </w:r>
      <w:r w:rsidRPr="00286FAB">
        <w:t xml:space="preserve">, pointing out that both leaders share authoritarian tendencies (Armenian scholar/expert located in a US university; Azerbaijani Political Party Leader). Nearly </w:t>
      </w:r>
      <w:r w:rsidR="000C1A84" w:rsidRPr="00286FAB">
        <w:t>everyone</w:t>
      </w:r>
      <w:r w:rsidRPr="00286FAB">
        <w:t xml:space="preserve"> mentioned Turkey’s support for Azerbaijan, with one interviewee (Georgian expert located in Georgia) </w:t>
      </w:r>
      <w:r w:rsidR="000C1A84" w:rsidRPr="00286FAB">
        <w:t>averring</w:t>
      </w:r>
      <w:r w:rsidRPr="00286FAB">
        <w:t xml:space="preserve"> that “most importantly, Azerbaijan had strong and resolute support from Turkey”. The interviewees specifically </w:t>
      </w:r>
      <w:r w:rsidR="000C1A84" w:rsidRPr="00286FAB">
        <w:t>underscored</w:t>
      </w:r>
      <w:r w:rsidRPr="00286FAB">
        <w:t xml:space="preserve"> the use of Turkish drones during the war. One interviewee remarked that “Hulusi Akar [the Minister of National Defense of Turkey] played a crucial role in supporting Azerbaijan” (Turkish expert in </w:t>
      </w:r>
      <w:r w:rsidR="000C1A84" w:rsidRPr="00286FAB">
        <w:t xml:space="preserve">a </w:t>
      </w:r>
      <w:r w:rsidRPr="00286FAB">
        <w:t xml:space="preserve">US university), while another mentioned that “Turkey was ready to do more for Azerbaijan than before” (Georgian expert in Georgia). Overall, 90 percent of the interviewees </w:t>
      </w:r>
      <w:r w:rsidR="000C1A84" w:rsidRPr="00286FAB">
        <w:t>indicated</w:t>
      </w:r>
      <w:r w:rsidRPr="00286FAB">
        <w:t xml:space="preserve"> that alliances played either an “important” or “very important” role in the recurrence of the war.</w:t>
      </w:r>
    </w:p>
    <w:p w14:paraId="09EC2246" w14:textId="09BE9EBA" w:rsidR="00773BD0" w:rsidRPr="00286FAB" w:rsidRDefault="00773BD0" w:rsidP="00FE1391">
      <w:pPr>
        <w:spacing w:line="480" w:lineRule="auto"/>
        <w:ind w:firstLine="720"/>
        <w:jc w:val="both"/>
      </w:pPr>
      <w:r w:rsidRPr="00286FAB">
        <w:t>Third, both sides used the ceasefire</w:t>
      </w:r>
      <w:r w:rsidR="00FE434A" w:rsidRPr="00286FAB">
        <w:t xml:space="preserve"> </w:t>
      </w:r>
      <w:r w:rsidR="00046B9A" w:rsidRPr="00286FAB">
        <w:t>periods for</w:t>
      </w:r>
      <w:r w:rsidR="00FE434A" w:rsidRPr="00286FAB">
        <w:t xml:space="preserve"> nation-state building</w:t>
      </w:r>
      <w:r w:rsidRPr="00286FAB">
        <w:t xml:space="preserve">. Nagorno-Karabakh leveraged the ceasefire periods to strengthen its state-building efforts, aimed at </w:t>
      </w:r>
      <w:r w:rsidRPr="00286FAB">
        <w:lastRenderedPageBreak/>
        <w:t xml:space="preserve">securing its autonomy and </w:t>
      </w:r>
      <w:r w:rsidR="00AA6A8D" w:rsidRPr="00286FAB">
        <w:t xml:space="preserve">future </w:t>
      </w:r>
      <w:r w:rsidRPr="00286FAB">
        <w:t xml:space="preserve">independence. This involved institutionalizing governance structures and consolidating the “Artsakh” national identity. </w:t>
      </w:r>
      <w:r w:rsidR="00FE434A" w:rsidRPr="00286FAB">
        <w:t>It</w:t>
      </w:r>
      <w:r w:rsidRPr="00286FAB">
        <w:t xml:space="preserve"> held elections and developed institutions to position itself as an internationally recognized nation-state. Azerbaijan used ceasefire periods to develop civic national identity and </w:t>
      </w:r>
      <w:r w:rsidR="003E52A0" w:rsidRPr="00286FAB">
        <w:t>commenced</w:t>
      </w:r>
      <w:r w:rsidRPr="00286FAB">
        <w:t xml:space="preserve"> extensive state-building efforts to restore its territorial integrity in peripheral regions, which eliminated separatist movements and provided greater internal stability</w:t>
      </w:r>
      <w:r w:rsidR="003E52A0" w:rsidRPr="00286FAB">
        <w:t xml:space="preserve"> (</w:t>
      </w:r>
      <w:proofErr w:type="spellStart"/>
      <w:r w:rsidR="003E52A0" w:rsidRPr="00286FAB">
        <w:t>Siroky</w:t>
      </w:r>
      <w:proofErr w:type="spellEnd"/>
      <w:r w:rsidR="006E5269" w:rsidRPr="00286FAB">
        <w:t xml:space="preserve"> and </w:t>
      </w:r>
      <w:proofErr w:type="spellStart"/>
      <w:r w:rsidR="006E5269" w:rsidRPr="00286FAB">
        <w:t>Mahmudlu</w:t>
      </w:r>
      <w:proofErr w:type="spellEnd"/>
      <w:r w:rsidR="003E52A0" w:rsidRPr="00286FAB">
        <w:t>, 201</w:t>
      </w:r>
      <w:r w:rsidR="006E5269" w:rsidRPr="00286FAB">
        <w:t>6</w:t>
      </w:r>
      <w:r w:rsidR="003E52A0" w:rsidRPr="00286FAB">
        <w:t>)</w:t>
      </w:r>
      <w:r w:rsidRPr="00286FAB">
        <w:t>. Azerbaijani President Heydar Aliyev declared “</w:t>
      </w:r>
      <w:proofErr w:type="spellStart"/>
      <w:r w:rsidRPr="00286FAB">
        <w:t>Azerbaijanism</w:t>
      </w:r>
      <w:proofErr w:type="spellEnd"/>
      <w:r w:rsidRPr="00286FAB">
        <w:t>” as the state ideology, and his administration attempted to unify various ethnic minorities under Azerbaijani civic identity</w:t>
      </w:r>
      <w:r w:rsidR="0066617C" w:rsidRPr="00286FAB">
        <w:t xml:space="preserve"> and to counter religious radicalism (Bedford et al, 2021)</w:t>
      </w:r>
      <w:r w:rsidRPr="00286FAB">
        <w:t xml:space="preserve">. The government rebranded the nation’s language and identity from “Turkic” to “Azerbaijani” to include non-Turkic ethnic groups. It also adopted a new constitution that defined “people of Azerbaijan” as citizens of the Azerbaijan Republic living within and outside its territory (Chapter 1, Article 1). </w:t>
      </w:r>
      <w:proofErr w:type="spellStart"/>
      <w:r w:rsidRPr="00286FAB">
        <w:t>Azerbaijanism</w:t>
      </w:r>
      <w:proofErr w:type="spellEnd"/>
      <w:r w:rsidRPr="00286FAB">
        <w:t xml:space="preserve"> aimed to unite all ethnic groups under the common interests of the Azerbaijani Republic (Mehdiyev 2007) with an ideology emphasizing shared territory (Mehdiyev 2006, 27-28). President Ilham Aliyev later adopted a more proactive approach, integrating certain ethnic symbols, particularly cultural and historical heritages, into official state policy. This top-down strategy aimed to integrate the country’s diverse groups under a single civic identity, which could then be harnessed to achieve victory in the ongoing conflict over Karabakh.</w:t>
      </w:r>
    </w:p>
    <w:p w14:paraId="42EB9E63" w14:textId="3CF7B3E6" w:rsidR="00773BD0" w:rsidRPr="00286FAB" w:rsidRDefault="00FE434A" w:rsidP="00FE1391">
      <w:pPr>
        <w:spacing w:line="480" w:lineRule="auto"/>
        <w:ind w:firstLine="720"/>
        <w:jc w:val="both"/>
      </w:pPr>
      <w:r w:rsidRPr="00286FAB">
        <w:t xml:space="preserve">Our </w:t>
      </w:r>
      <w:r w:rsidR="00773BD0" w:rsidRPr="00286FAB">
        <w:t>interviews</w:t>
      </w:r>
      <w:r w:rsidRPr="00286FAB">
        <w:t xml:space="preserve"> with ethnic groups</w:t>
      </w:r>
      <w:r w:rsidR="00773BD0" w:rsidRPr="00286FAB">
        <w:t xml:space="preserve"> allowed us to assess whether, and </w:t>
      </w:r>
      <w:r w:rsidR="00DC1AC7" w:rsidRPr="00286FAB">
        <w:t>i</w:t>
      </w:r>
      <w:r w:rsidR="00773BD0" w:rsidRPr="00286FAB">
        <w:t xml:space="preserve">f so to what extent, the implementation of this civic identity policy fostered national solidarity among ethnic minority groups in </w:t>
      </w:r>
      <w:proofErr w:type="gramStart"/>
      <w:r w:rsidR="00773BD0" w:rsidRPr="00286FAB">
        <w:t>Azerbaijan, and</w:t>
      </w:r>
      <w:proofErr w:type="gramEnd"/>
      <w:r w:rsidR="00773BD0" w:rsidRPr="00286FAB">
        <w:t xml:space="preserve"> potentially increased their willingness to fight</w:t>
      </w:r>
      <w:r w:rsidRPr="00286FAB">
        <w:t xml:space="preserve"> in Nagorno-Karabakh</w:t>
      </w:r>
      <w:r w:rsidR="00773BD0" w:rsidRPr="00286FAB">
        <w:t xml:space="preserve">. Overall, we found that members of two main ethnic minority groups </w:t>
      </w:r>
      <w:r w:rsidR="00773BD0" w:rsidRPr="00286FAB">
        <w:lastRenderedPageBreak/>
        <w:t>in Azerbaijan—</w:t>
      </w:r>
      <w:proofErr w:type="spellStart"/>
      <w:r w:rsidR="00773BD0" w:rsidRPr="00286FAB">
        <w:t>Talysh</w:t>
      </w:r>
      <w:proofErr w:type="spellEnd"/>
      <w:r w:rsidR="00773BD0" w:rsidRPr="00286FAB">
        <w:t xml:space="preserve"> and Lezgin—exhibited strong solidarity with Azerbaijani state and a readiness to fight in Nagorno-Karabakh. Nearly all respondents demonstrated proficiency in Azerbaijani language, a crucial element of civic identity, and viewed the loss of Nagorno-Karabakh as a shared tragedy for all citizens of Azerbaijan. Some </w:t>
      </w:r>
      <w:proofErr w:type="spellStart"/>
      <w:r w:rsidR="00773BD0" w:rsidRPr="00286FAB">
        <w:t>Talysh</w:t>
      </w:r>
      <w:proofErr w:type="spellEnd"/>
      <w:r w:rsidR="00773BD0" w:rsidRPr="00286FAB">
        <w:t xml:space="preserve"> respondents emphasized that many </w:t>
      </w:r>
      <w:proofErr w:type="spellStart"/>
      <w:r w:rsidR="00773BD0" w:rsidRPr="00286FAB">
        <w:t>Talysh</w:t>
      </w:r>
      <w:proofErr w:type="spellEnd"/>
      <w:r w:rsidR="00773BD0" w:rsidRPr="00286FAB">
        <w:t xml:space="preserve"> individuals had fought and died for Azerbaijan</w:t>
      </w:r>
      <w:r w:rsidRPr="00286FAB">
        <w:t>’s territorial integrity</w:t>
      </w:r>
      <w:r w:rsidR="00773BD0" w:rsidRPr="00286FAB">
        <w:t xml:space="preserve">.  One male </w:t>
      </w:r>
      <w:proofErr w:type="spellStart"/>
      <w:r w:rsidR="00773BD0" w:rsidRPr="00286FAB">
        <w:t>Talysh</w:t>
      </w:r>
      <w:proofErr w:type="spellEnd"/>
      <w:r w:rsidR="00773BD0" w:rsidRPr="00286FAB">
        <w:t xml:space="preserve"> respondent from </w:t>
      </w:r>
      <w:proofErr w:type="spellStart"/>
      <w:r w:rsidR="00773BD0" w:rsidRPr="00286FAB">
        <w:t>Lerik</w:t>
      </w:r>
      <w:proofErr w:type="spellEnd"/>
      <w:r w:rsidR="00773BD0" w:rsidRPr="00286FAB">
        <w:t xml:space="preserve"> stated, “If the war starts today, I am ready to voluntarily join and fight for the liberation of Azerbaijan’s occupied territories” (</w:t>
      </w:r>
      <w:proofErr w:type="spellStart"/>
      <w:r w:rsidR="00773BD0" w:rsidRPr="00286FAB">
        <w:t>Rahmanov</w:t>
      </w:r>
      <w:proofErr w:type="spellEnd"/>
      <w:r w:rsidR="00773BD0" w:rsidRPr="00286FAB">
        <w:t xml:space="preserve"> 2016). A female </w:t>
      </w:r>
      <w:proofErr w:type="spellStart"/>
      <w:r w:rsidR="00773BD0" w:rsidRPr="00286FAB">
        <w:t>Talysh</w:t>
      </w:r>
      <w:proofErr w:type="spellEnd"/>
      <w:r w:rsidR="00773BD0" w:rsidRPr="00286FAB">
        <w:t xml:space="preserve"> respondent from Baku expressed her loyalty by saying, “I really love Azerbaijan. If war is renewed in Karabakh, I will support the fight against our enemies without any doubt. This is my loyalty to Azerbaijan” (</w:t>
      </w:r>
      <w:proofErr w:type="spellStart"/>
      <w:r w:rsidR="00773BD0" w:rsidRPr="00286FAB">
        <w:t>Rasulova</w:t>
      </w:r>
      <w:proofErr w:type="spellEnd"/>
      <w:r w:rsidR="00773BD0" w:rsidRPr="00286FAB">
        <w:t xml:space="preserve"> 2016).</w:t>
      </w:r>
    </w:p>
    <w:p w14:paraId="40C38E4C" w14:textId="185AD1AC" w:rsidR="00252AC4" w:rsidRPr="00286FAB" w:rsidRDefault="00773BD0" w:rsidP="00C612A2">
      <w:pPr>
        <w:spacing w:line="480" w:lineRule="auto"/>
        <w:ind w:firstLine="720"/>
        <w:jc w:val="both"/>
      </w:pPr>
      <w:r w:rsidRPr="00286FAB">
        <w:t>Our findings indicate that Lezgin’s civic identity strengthened. A male respondent of Lezgin origin from Guba remarked, “It is not right to exacerbate ethnic issues in Azerbaijan. Those who do so directly threaten national security of Azerbaijani Republic” (</w:t>
      </w:r>
      <w:proofErr w:type="spellStart"/>
      <w:r w:rsidRPr="00286FAB">
        <w:t>Samedov</w:t>
      </w:r>
      <w:proofErr w:type="spellEnd"/>
      <w:r w:rsidRPr="00286FAB">
        <w:t xml:space="preserve"> 2016). Another male Lezgin respondent from Guba stated, “During the Soviet era, we had an ideology. An ideology is very important for consolidating the state. The absence of ideology leads to anarchy. In our case, we need to care about our Azerbaijan, and </w:t>
      </w:r>
      <w:proofErr w:type="spellStart"/>
      <w:r w:rsidRPr="00286FAB">
        <w:t>Azerbaijanism</w:t>
      </w:r>
      <w:proofErr w:type="spellEnd"/>
      <w:r w:rsidRPr="00286FAB">
        <w:t xml:space="preserve"> is a good ideology” (</w:t>
      </w:r>
      <w:proofErr w:type="spellStart"/>
      <w:r w:rsidRPr="00286FAB">
        <w:t>Mammedov</w:t>
      </w:r>
      <w:proofErr w:type="spellEnd"/>
      <w:r w:rsidRPr="00286FAB">
        <w:t xml:space="preserve"> 2016). In sum, our interviews indicate that </w:t>
      </w:r>
      <w:r w:rsidR="00894AE5" w:rsidRPr="00286FAB">
        <w:t xml:space="preserve">the civic identity </w:t>
      </w:r>
      <w:r w:rsidRPr="00286FAB">
        <w:t>policy was effective in creating solidarity and noticeably increased</w:t>
      </w:r>
      <w:r w:rsidR="00894AE5" w:rsidRPr="00286FAB">
        <w:t xml:space="preserve"> </w:t>
      </w:r>
      <w:r w:rsidRPr="00286FAB">
        <w:t>willingness</w:t>
      </w:r>
      <w:r w:rsidR="000D3948" w:rsidRPr="00286FAB">
        <w:t xml:space="preserve"> among</w:t>
      </w:r>
      <w:r w:rsidRPr="00286FAB">
        <w:t xml:space="preserve"> ethnic minorities</w:t>
      </w:r>
      <w:r w:rsidR="000D3948" w:rsidRPr="00286FAB">
        <w:t>,</w:t>
      </w:r>
      <w:r w:rsidRPr="00286FAB">
        <w:t xml:space="preserve"> to fight against a common enemy to protect a shared homeland.</w:t>
      </w:r>
    </w:p>
    <w:p w14:paraId="4A326C3A" w14:textId="77777777" w:rsidR="00C612A2" w:rsidRPr="00286FAB" w:rsidRDefault="00C612A2" w:rsidP="00C612A2">
      <w:pPr>
        <w:spacing w:line="480" w:lineRule="auto"/>
        <w:ind w:firstLine="720"/>
        <w:jc w:val="both"/>
      </w:pPr>
    </w:p>
    <w:p w14:paraId="33F428C4" w14:textId="77777777" w:rsidR="00C612A2" w:rsidRPr="00286FAB" w:rsidRDefault="00C612A2" w:rsidP="00C612A2">
      <w:pPr>
        <w:spacing w:line="480" w:lineRule="auto"/>
        <w:ind w:firstLine="720"/>
        <w:jc w:val="both"/>
      </w:pPr>
    </w:p>
    <w:p w14:paraId="4FC9027F" w14:textId="57505B18" w:rsidR="00562BEB" w:rsidRPr="00286FAB" w:rsidRDefault="00562BEB" w:rsidP="00FE1391">
      <w:pPr>
        <w:spacing w:line="480" w:lineRule="auto"/>
        <w:jc w:val="center"/>
        <w:rPr>
          <w:b/>
        </w:rPr>
      </w:pPr>
      <w:r w:rsidRPr="00286FAB">
        <w:rPr>
          <w:b/>
        </w:rPr>
        <w:lastRenderedPageBreak/>
        <w:t>Conclusion</w:t>
      </w:r>
    </w:p>
    <w:p w14:paraId="6D7191C8" w14:textId="77777777" w:rsidR="00562BEB" w:rsidRPr="00286FAB" w:rsidRDefault="00562BEB" w:rsidP="00FE1391">
      <w:pPr>
        <w:spacing w:line="480" w:lineRule="auto"/>
        <w:jc w:val="center"/>
      </w:pPr>
    </w:p>
    <w:p w14:paraId="683D7322" w14:textId="30C11FD7" w:rsidR="00B62FD4" w:rsidRPr="00286FAB" w:rsidRDefault="008D3CFD" w:rsidP="00FE1391">
      <w:pPr>
        <w:pStyle w:val="NormalWeb"/>
        <w:spacing w:before="0" w:beforeAutospacing="0" w:after="0" w:afterAutospacing="0" w:line="480" w:lineRule="auto"/>
        <w:ind w:firstLine="720"/>
        <w:jc w:val="both"/>
        <w:rPr>
          <w:lang w:val="en-US"/>
        </w:rPr>
      </w:pPr>
      <w:r w:rsidRPr="00286FAB">
        <w:rPr>
          <w:bCs/>
          <w:lang w:val="en-US"/>
        </w:rPr>
        <w:t xml:space="preserve">Ceasefires represent one of the most common ways in which civil wars </w:t>
      </w:r>
      <w:r w:rsidR="00F36A9F" w:rsidRPr="00286FAB">
        <w:rPr>
          <w:bCs/>
          <w:lang w:val="en-US"/>
        </w:rPr>
        <w:t>end yet</w:t>
      </w:r>
      <w:r w:rsidRPr="00286FAB">
        <w:rPr>
          <w:bCs/>
          <w:lang w:val="en-US"/>
        </w:rPr>
        <w:t xml:space="preserve"> remain one of the most understudied. More than half of all civil wars that end will later reignite, but the proportion is much higher for civil wars that end with ceasefires. </w:t>
      </w:r>
      <w:r w:rsidR="00241C7C" w:rsidRPr="00286FAB">
        <w:rPr>
          <w:lang w:val="en-US"/>
        </w:rPr>
        <w:t>This research provides novel insights on the problem of civil war recurrence by unpacking the underexplored effects of ceasefires with systematic data and rigorous methods. It</w:t>
      </w:r>
      <w:r w:rsidR="00562BEB" w:rsidRPr="00286FAB">
        <w:rPr>
          <w:lang w:val="en-US"/>
        </w:rPr>
        <w:t xml:space="preserve"> advances our understanding of civil war </w:t>
      </w:r>
      <w:r w:rsidR="0070185B" w:rsidRPr="00286FAB">
        <w:rPr>
          <w:lang w:val="en-US"/>
        </w:rPr>
        <w:t xml:space="preserve">termination and </w:t>
      </w:r>
      <w:r w:rsidR="00562BEB" w:rsidRPr="00286FAB">
        <w:rPr>
          <w:lang w:val="en-US"/>
        </w:rPr>
        <w:t xml:space="preserve">recurrence by </w:t>
      </w:r>
      <w:r w:rsidR="007219DC" w:rsidRPr="00286FAB">
        <w:rPr>
          <w:lang w:val="en-US"/>
        </w:rPr>
        <w:t xml:space="preserve">providing </w:t>
      </w:r>
      <w:r w:rsidR="00562BEB" w:rsidRPr="00286FAB">
        <w:rPr>
          <w:lang w:val="en-US"/>
        </w:rPr>
        <w:t xml:space="preserve">a </w:t>
      </w:r>
      <w:r w:rsidR="0070185B" w:rsidRPr="00286FAB">
        <w:rPr>
          <w:lang w:val="en-US"/>
        </w:rPr>
        <w:t xml:space="preserve">novel, systematic </w:t>
      </w:r>
      <w:r w:rsidR="00562BEB" w:rsidRPr="00286FAB">
        <w:rPr>
          <w:lang w:val="en-US"/>
        </w:rPr>
        <w:t xml:space="preserve">approach that adjudicates between competing </w:t>
      </w:r>
      <w:r w:rsidR="0070185B" w:rsidRPr="00286FAB">
        <w:rPr>
          <w:lang w:val="en-US"/>
        </w:rPr>
        <w:t xml:space="preserve">theories. </w:t>
      </w:r>
      <w:r w:rsidR="007F17C0" w:rsidRPr="00286FAB">
        <w:rPr>
          <w:lang w:val="en-US"/>
        </w:rPr>
        <w:t xml:space="preserve">To be the best of our knowledge, this is the first quantitative study to account for all possible war termination outcomes and assess their efficacy in promoting peace by preventing war recurrence. </w:t>
      </w:r>
      <w:r w:rsidR="0070185B" w:rsidRPr="00286FAB">
        <w:rPr>
          <w:lang w:val="en-US"/>
        </w:rPr>
        <w:t>I</w:t>
      </w:r>
      <w:r w:rsidR="00562BEB" w:rsidRPr="00286FAB">
        <w:rPr>
          <w:lang w:val="en-US"/>
        </w:rPr>
        <w:t>ntegrat</w:t>
      </w:r>
      <w:r w:rsidR="0070185B" w:rsidRPr="00286FAB">
        <w:rPr>
          <w:lang w:val="en-US"/>
        </w:rPr>
        <w:t>ing</w:t>
      </w:r>
      <w:r w:rsidR="00562BEB" w:rsidRPr="00286FAB">
        <w:rPr>
          <w:lang w:val="en-US"/>
        </w:rPr>
        <w:t xml:space="preserve"> statistical inference </w:t>
      </w:r>
      <w:r w:rsidR="007219DC" w:rsidRPr="00286FAB">
        <w:rPr>
          <w:lang w:val="en-US"/>
        </w:rPr>
        <w:t xml:space="preserve">with </w:t>
      </w:r>
      <w:r w:rsidR="00562BEB" w:rsidRPr="00286FAB">
        <w:rPr>
          <w:lang w:val="en-US"/>
        </w:rPr>
        <w:t>predictive modeling</w:t>
      </w:r>
      <w:r w:rsidR="0070185B" w:rsidRPr="00286FAB">
        <w:rPr>
          <w:lang w:val="en-US"/>
        </w:rPr>
        <w:t xml:space="preserve">, </w:t>
      </w:r>
      <w:r w:rsidR="00241C7C" w:rsidRPr="00286FAB">
        <w:rPr>
          <w:lang w:val="en-US"/>
        </w:rPr>
        <w:t>it demonstrates</w:t>
      </w:r>
      <w:r w:rsidR="00562BEB" w:rsidRPr="00286FAB">
        <w:rPr>
          <w:lang w:val="en-US"/>
        </w:rPr>
        <w:t xml:space="preserve"> that civil wars ending in ceasefires are particularly prone to recurrence. We </w:t>
      </w:r>
      <w:r w:rsidR="0070185B" w:rsidRPr="00286FAB">
        <w:rPr>
          <w:lang w:val="en-US"/>
        </w:rPr>
        <w:t xml:space="preserve">conjecture </w:t>
      </w:r>
      <w:r w:rsidR="00562BEB" w:rsidRPr="00286FAB">
        <w:rPr>
          <w:lang w:val="en-US"/>
        </w:rPr>
        <w:t xml:space="preserve">that this is because </w:t>
      </w:r>
      <w:r w:rsidR="0008530C" w:rsidRPr="00286FAB">
        <w:rPr>
          <w:lang w:val="en-US"/>
        </w:rPr>
        <w:t>ceasefires</w:t>
      </w:r>
      <w:r w:rsidR="00562BEB" w:rsidRPr="00286FAB">
        <w:rPr>
          <w:lang w:val="en-US"/>
        </w:rPr>
        <w:t xml:space="preserve"> create a fragile post-war environment where unresolved issues persist, </w:t>
      </w:r>
      <w:r w:rsidR="0070185B" w:rsidRPr="00286FAB">
        <w:rPr>
          <w:lang w:val="en-US"/>
        </w:rPr>
        <w:t xml:space="preserve">encouraging the sides </w:t>
      </w:r>
      <w:r w:rsidR="00562BEB" w:rsidRPr="00286FAB">
        <w:rPr>
          <w:lang w:val="en-US"/>
        </w:rPr>
        <w:t>to rearm, reorganize, build alliances</w:t>
      </w:r>
      <w:r w:rsidR="0070185B" w:rsidRPr="00286FAB">
        <w:rPr>
          <w:lang w:val="en-US"/>
        </w:rPr>
        <w:t xml:space="preserve"> and increase social mobilization, resulting </w:t>
      </w:r>
      <w:r w:rsidR="00562BEB" w:rsidRPr="00286FAB">
        <w:rPr>
          <w:lang w:val="en-US"/>
        </w:rPr>
        <w:t xml:space="preserve">in cyclical patterns of conflict. </w:t>
      </w:r>
    </w:p>
    <w:p w14:paraId="65560059" w14:textId="57119090" w:rsidR="00D03ADF" w:rsidRPr="00286FAB" w:rsidRDefault="00562BEB" w:rsidP="00FE1391">
      <w:pPr>
        <w:pStyle w:val="NormalWeb"/>
        <w:spacing w:before="0" w:beforeAutospacing="0" w:after="0" w:afterAutospacing="0" w:line="480" w:lineRule="auto"/>
        <w:ind w:firstLine="720"/>
        <w:jc w:val="both"/>
        <w:rPr>
          <w:lang w:val="en-US"/>
        </w:rPr>
      </w:pPr>
      <w:r w:rsidRPr="00286FAB">
        <w:rPr>
          <w:lang w:val="en-US"/>
        </w:rPr>
        <w:t xml:space="preserve">Historically, much of the literature has suggested that military victories are more effective at preventing recurrence due to the complete </w:t>
      </w:r>
      <w:r w:rsidR="0070185B" w:rsidRPr="00286FAB">
        <w:rPr>
          <w:lang w:val="en-US"/>
        </w:rPr>
        <w:t xml:space="preserve">defeat </w:t>
      </w:r>
      <w:r w:rsidRPr="00286FAB">
        <w:rPr>
          <w:lang w:val="en-US"/>
        </w:rPr>
        <w:t xml:space="preserve">of the losing side, while negotiated settlements are often viewed as more fragile. </w:t>
      </w:r>
      <w:r w:rsidR="00D03ADF" w:rsidRPr="00286FAB">
        <w:rPr>
          <w:lang w:val="en-US"/>
        </w:rPr>
        <w:t xml:space="preserve">Our findings shed new light on the civil war recurrence literature by expanding the traditional emphasis on military victories and negotiated settlements as the primary determinants of whether a conflict will reignite. </w:t>
      </w:r>
      <w:r w:rsidR="00241C7C" w:rsidRPr="00286FAB">
        <w:rPr>
          <w:lang w:val="en-US"/>
        </w:rPr>
        <w:t>T</w:t>
      </w:r>
      <w:r w:rsidRPr="00286FAB">
        <w:rPr>
          <w:lang w:val="en-US"/>
        </w:rPr>
        <w:t xml:space="preserve">his study </w:t>
      </w:r>
      <w:r w:rsidR="0070185B" w:rsidRPr="00286FAB">
        <w:rPr>
          <w:lang w:val="en-US"/>
        </w:rPr>
        <w:t>emphasizes</w:t>
      </w:r>
      <w:r w:rsidRPr="00286FAB">
        <w:rPr>
          <w:lang w:val="en-US"/>
        </w:rPr>
        <w:t xml:space="preserve"> the significan</w:t>
      </w:r>
      <w:r w:rsidR="00D03ADF" w:rsidRPr="00286FAB">
        <w:rPr>
          <w:lang w:val="en-US"/>
        </w:rPr>
        <w:t>ce</w:t>
      </w:r>
      <w:r w:rsidRPr="00286FAB">
        <w:rPr>
          <w:lang w:val="en-US"/>
        </w:rPr>
        <w:t xml:space="preserve"> of ceasefires, </w:t>
      </w:r>
      <w:r w:rsidR="007219DC" w:rsidRPr="00286FAB">
        <w:rPr>
          <w:lang w:val="en-US"/>
        </w:rPr>
        <w:t>one of the</w:t>
      </w:r>
      <w:r w:rsidRPr="00286FAB">
        <w:rPr>
          <w:lang w:val="en-US"/>
        </w:rPr>
        <w:t xml:space="preserve"> most common </w:t>
      </w:r>
      <w:r w:rsidR="0070185B" w:rsidRPr="00286FAB">
        <w:rPr>
          <w:lang w:val="en-US"/>
        </w:rPr>
        <w:t xml:space="preserve">but understudied </w:t>
      </w:r>
      <w:r w:rsidR="00C17598" w:rsidRPr="00286FAB">
        <w:rPr>
          <w:lang w:val="en-US"/>
        </w:rPr>
        <w:t>forms</w:t>
      </w:r>
      <w:r w:rsidRPr="00286FAB">
        <w:rPr>
          <w:lang w:val="en-US"/>
        </w:rPr>
        <w:t xml:space="preserve"> of civil war </w:t>
      </w:r>
      <w:r w:rsidR="000A031F" w:rsidRPr="00286FAB">
        <w:rPr>
          <w:lang w:val="en-US"/>
        </w:rPr>
        <w:t>termination and</w:t>
      </w:r>
      <w:r w:rsidR="00D03ADF" w:rsidRPr="00286FAB">
        <w:rPr>
          <w:lang w:val="en-US"/>
        </w:rPr>
        <w:t xml:space="preserve"> shows that they</w:t>
      </w:r>
      <w:r w:rsidR="006D37ED" w:rsidRPr="00286FAB">
        <w:rPr>
          <w:lang w:val="en-US"/>
        </w:rPr>
        <w:t xml:space="preserve"> </w:t>
      </w:r>
      <w:r w:rsidR="00D03ADF" w:rsidRPr="00286FAB">
        <w:rPr>
          <w:lang w:val="en-US"/>
        </w:rPr>
        <w:t>severely</w:t>
      </w:r>
      <w:r w:rsidR="00B8337E" w:rsidRPr="00286FAB">
        <w:rPr>
          <w:lang w:val="en-US"/>
        </w:rPr>
        <w:t xml:space="preserve"> </w:t>
      </w:r>
      <w:r w:rsidR="007219DC" w:rsidRPr="00286FAB">
        <w:rPr>
          <w:lang w:val="en-US"/>
        </w:rPr>
        <w:t>increase the</w:t>
      </w:r>
      <w:r w:rsidRPr="00286FAB">
        <w:rPr>
          <w:lang w:val="en-US"/>
        </w:rPr>
        <w:t xml:space="preserve"> </w:t>
      </w:r>
      <w:r w:rsidR="00D03ADF" w:rsidRPr="00286FAB">
        <w:rPr>
          <w:lang w:val="en-US"/>
        </w:rPr>
        <w:t>risk</w:t>
      </w:r>
      <w:r w:rsidRPr="00286FAB">
        <w:rPr>
          <w:lang w:val="en-US"/>
        </w:rPr>
        <w:t xml:space="preserve"> </w:t>
      </w:r>
      <w:r w:rsidRPr="00286FAB">
        <w:rPr>
          <w:lang w:val="en-US"/>
        </w:rPr>
        <w:lastRenderedPageBreak/>
        <w:t xml:space="preserve">of conflict recurrence. </w:t>
      </w:r>
      <w:r w:rsidR="008E69CB" w:rsidRPr="00286FAB">
        <w:rPr>
          <w:shd w:val="clear" w:color="auto" w:fill="FFFFFF"/>
          <w:lang w:val="en-US"/>
        </w:rPr>
        <w:t>O</w:t>
      </w:r>
      <w:r w:rsidR="00C53F74" w:rsidRPr="00286FAB">
        <w:rPr>
          <w:shd w:val="clear" w:color="auto" w:fill="FFFFFF"/>
          <w:lang w:val="en-US"/>
        </w:rPr>
        <w:t xml:space="preserve">ur results </w:t>
      </w:r>
      <w:r w:rsidR="008E69CB" w:rsidRPr="00286FAB">
        <w:rPr>
          <w:shd w:val="clear" w:color="auto" w:fill="FFFFFF"/>
          <w:lang w:val="en-US"/>
        </w:rPr>
        <w:t xml:space="preserve">also </w:t>
      </w:r>
      <w:r w:rsidR="00C53F74" w:rsidRPr="00286FAB">
        <w:rPr>
          <w:shd w:val="clear" w:color="auto" w:fill="FFFFFF"/>
          <w:lang w:val="en-US"/>
        </w:rPr>
        <w:t>suggest that the end of the Cold war has made the problem of war recurrence even more pronounced</w:t>
      </w:r>
      <w:r w:rsidR="008E69CB" w:rsidRPr="00286FAB">
        <w:rPr>
          <w:shd w:val="clear" w:color="auto" w:fill="FFFFFF"/>
          <w:lang w:val="en-US"/>
        </w:rPr>
        <w:t>, in general and for ceasefires in particular</w:t>
      </w:r>
      <w:r w:rsidR="00C53F74" w:rsidRPr="00286FAB">
        <w:rPr>
          <w:shd w:val="clear" w:color="auto" w:fill="FFFFFF"/>
          <w:lang w:val="en-US"/>
        </w:rPr>
        <w:t>.</w:t>
      </w:r>
    </w:p>
    <w:p w14:paraId="5FA6823F" w14:textId="7D07A46C" w:rsidR="0066549F" w:rsidRPr="00286FAB" w:rsidRDefault="00EF4873" w:rsidP="00FE1391">
      <w:pPr>
        <w:pStyle w:val="NormalWeb"/>
        <w:spacing w:before="0" w:beforeAutospacing="0" w:after="0" w:afterAutospacing="0" w:line="480" w:lineRule="auto"/>
        <w:ind w:firstLine="720"/>
        <w:jc w:val="both"/>
        <w:rPr>
          <w:lang w:val="en-US"/>
        </w:rPr>
      </w:pPr>
      <w:r w:rsidRPr="00286FAB">
        <w:rPr>
          <w:lang w:val="en-US"/>
        </w:rPr>
        <w:t xml:space="preserve">This article underscores the need for a more nuanced perspective on how different civil war termination outcomes influence the prospects for renewed conflict. Policymakers need to recognize the unique challenges posed by ceasefires and to implement strategies that prevent combatants from using these periods to prepare for future hostilities and that encourage conciliation. Examining more than 200 civil wars from 1946 to 2022, our study highlights the urgency of developing robust models that can inform decision-making and help promote long-term peace. </w:t>
      </w:r>
      <w:r w:rsidR="00090709" w:rsidRPr="00286FAB">
        <w:rPr>
          <w:lang w:val="en-US"/>
        </w:rPr>
        <w:t>The</w:t>
      </w:r>
      <w:r w:rsidRPr="00286FAB">
        <w:rPr>
          <w:lang w:val="en-US"/>
        </w:rPr>
        <w:t xml:space="preserve"> analysis suggests </w:t>
      </w:r>
      <w:r w:rsidR="0066549F" w:rsidRPr="00286FAB">
        <w:rPr>
          <w:lang w:val="en-US"/>
        </w:rPr>
        <w:t xml:space="preserve">that policymakers </w:t>
      </w:r>
      <w:r w:rsidR="006D37ED" w:rsidRPr="00286FAB">
        <w:rPr>
          <w:lang w:val="en-US"/>
        </w:rPr>
        <w:t xml:space="preserve">should </w:t>
      </w:r>
      <w:r w:rsidR="008D1CE8" w:rsidRPr="00286FAB">
        <w:rPr>
          <w:lang w:val="en-US"/>
        </w:rPr>
        <w:t xml:space="preserve">view </w:t>
      </w:r>
      <w:r w:rsidR="006D37ED" w:rsidRPr="00286FAB">
        <w:rPr>
          <w:lang w:val="en-US"/>
        </w:rPr>
        <w:t xml:space="preserve">ceasefires </w:t>
      </w:r>
      <w:r w:rsidR="008D1CE8" w:rsidRPr="00286FAB">
        <w:rPr>
          <w:lang w:val="en-US"/>
        </w:rPr>
        <w:t xml:space="preserve">less </w:t>
      </w:r>
      <w:r w:rsidR="006D37ED" w:rsidRPr="00286FAB">
        <w:rPr>
          <w:lang w:val="en-US"/>
        </w:rPr>
        <w:t xml:space="preserve">as solutions to war </w:t>
      </w:r>
      <w:r w:rsidR="008D1CE8" w:rsidRPr="00286FAB">
        <w:rPr>
          <w:lang w:val="en-US"/>
        </w:rPr>
        <w:t>and more a</w:t>
      </w:r>
      <w:r w:rsidR="006D37ED" w:rsidRPr="00286FAB">
        <w:rPr>
          <w:lang w:val="en-US"/>
        </w:rPr>
        <w:t>s critical junctures that require active intervention to prevent re-escalation</w:t>
      </w:r>
      <w:r w:rsidR="0066549F" w:rsidRPr="00286FAB">
        <w:rPr>
          <w:lang w:val="en-US"/>
        </w:rPr>
        <w:t>.</w:t>
      </w:r>
      <w:r w:rsidR="0066553C" w:rsidRPr="00286FAB">
        <w:rPr>
          <w:lang w:val="en-US"/>
        </w:rPr>
        <w:t xml:space="preserve"> </w:t>
      </w:r>
    </w:p>
    <w:p w14:paraId="5958EF1B" w14:textId="77777777" w:rsidR="00A137D6" w:rsidRPr="00286FAB" w:rsidRDefault="00A137D6" w:rsidP="00FE1391">
      <w:pPr>
        <w:spacing w:line="480" w:lineRule="auto"/>
        <w:jc w:val="center"/>
        <w:rPr>
          <w:b/>
          <w:bCs/>
        </w:rPr>
      </w:pPr>
    </w:p>
    <w:p w14:paraId="26F72F28" w14:textId="77777777" w:rsidR="00C666CC" w:rsidRPr="00286FAB" w:rsidRDefault="00C666CC" w:rsidP="00FE1391">
      <w:pPr>
        <w:spacing w:line="480" w:lineRule="auto"/>
        <w:rPr>
          <w:b/>
          <w:bCs/>
        </w:rPr>
      </w:pPr>
      <w:r w:rsidRPr="00286FAB">
        <w:rPr>
          <w:b/>
          <w:bCs/>
        </w:rPr>
        <w:br w:type="page"/>
      </w:r>
    </w:p>
    <w:p w14:paraId="5CE78D10" w14:textId="3438A6B7" w:rsidR="00473B3C" w:rsidRPr="00286FAB" w:rsidRDefault="00D94A6D" w:rsidP="006A71DE">
      <w:pPr>
        <w:spacing w:line="480" w:lineRule="auto"/>
        <w:jc w:val="center"/>
        <w:rPr>
          <w:rFonts w:eastAsiaTheme="minorHAnsi"/>
          <w:b/>
          <w:bCs/>
          <w:u w:color="3E454C"/>
        </w:rPr>
      </w:pPr>
      <w:r w:rsidRPr="00286FAB">
        <w:rPr>
          <w:b/>
          <w:bCs/>
        </w:rPr>
        <w:lastRenderedPageBreak/>
        <w:t>References</w:t>
      </w:r>
    </w:p>
    <w:p w14:paraId="4F853B93" w14:textId="79536C75" w:rsidR="00473B3C" w:rsidRPr="00286FAB" w:rsidRDefault="00473B3C" w:rsidP="00FE1391">
      <w:pPr>
        <w:pStyle w:val="Bibliography"/>
        <w:spacing w:line="480" w:lineRule="auto"/>
        <w:ind w:left="720" w:hanging="720"/>
        <w:jc w:val="both"/>
        <w:rPr>
          <w:shd w:val="clear" w:color="auto" w:fill="FFFFFF"/>
        </w:rPr>
      </w:pPr>
      <w:proofErr w:type="spellStart"/>
      <w:r w:rsidRPr="00286FAB">
        <w:rPr>
          <w:shd w:val="clear" w:color="auto" w:fill="FFFFFF"/>
        </w:rPr>
        <w:t>Akebo</w:t>
      </w:r>
      <w:proofErr w:type="spellEnd"/>
      <w:r w:rsidRPr="00286FAB">
        <w:rPr>
          <w:shd w:val="clear" w:color="auto" w:fill="FFFFFF"/>
        </w:rPr>
        <w:t>, M</w:t>
      </w:r>
      <w:r w:rsidR="00381DBA" w:rsidRPr="00286FAB">
        <w:rPr>
          <w:shd w:val="clear" w:color="auto" w:fill="FFFFFF"/>
        </w:rPr>
        <w:t>alin</w:t>
      </w:r>
      <w:r w:rsidRPr="00286FAB">
        <w:rPr>
          <w:shd w:val="clear" w:color="auto" w:fill="FFFFFF"/>
        </w:rPr>
        <w:t xml:space="preserve"> (2016). </w:t>
      </w:r>
      <w:r w:rsidRPr="00286FAB">
        <w:rPr>
          <w:i/>
          <w:iCs/>
          <w:shd w:val="clear" w:color="auto" w:fill="FFFFFF"/>
        </w:rPr>
        <w:t>Ceasefire agreements and peace processes: A comparative study</w:t>
      </w:r>
      <w:r w:rsidRPr="00286FAB">
        <w:rPr>
          <w:shd w:val="clear" w:color="auto" w:fill="FFFFFF"/>
        </w:rPr>
        <w:t xml:space="preserve">. Routledge. </w:t>
      </w:r>
    </w:p>
    <w:p w14:paraId="454B5663" w14:textId="436826EA" w:rsidR="00473B3C" w:rsidRPr="00286FAB" w:rsidRDefault="00473B3C" w:rsidP="00FE1391">
      <w:pPr>
        <w:pStyle w:val="Bibliography"/>
        <w:spacing w:line="480" w:lineRule="auto"/>
        <w:ind w:left="720" w:hanging="720"/>
        <w:jc w:val="both"/>
        <w:rPr>
          <w:shd w:val="clear" w:color="auto" w:fill="FFFFFF"/>
        </w:rPr>
      </w:pPr>
      <w:proofErr w:type="spellStart"/>
      <w:r w:rsidRPr="00286FAB">
        <w:rPr>
          <w:shd w:val="clear" w:color="auto" w:fill="FFFFFF"/>
        </w:rPr>
        <w:t>Åkebo</w:t>
      </w:r>
      <w:proofErr w:type="spellEnd"/>
      <w:r w:rsidRPr="00286FAB">
        <w:rPr>
          <w:shd w:val="clear" w:color="auto" w:fill="FFFFFF"/>
        </w:rPr>
        <w:t xml:space="preserve">, Malin. </w:t>
      </w:r>
      <w:r w:rsidR="005A5FAE" w:rsidRPr="00286FAB">
        <w:rPr>
          <w:shd w:val="clear" w:color="auto" w:fill="FFFFFF"/>
        </w:rPr>
        <w:t xml:space="preserve">(2021). </w:t>
      </w:r>
      <w:r w:rsidRPr="00286FAB">
        <w:rPr>
          <w:shd w:val="clear" w:color="auto" w:fill="FFFFFF"/>
        </w:rPr>
        <w:t>"Ceasefire Rationales: A Comparative Study of Ceasefires in the Moro and Communist Conflicts in the Philippines." </w:t>
      </w:r>
      <w:r w:rsidRPr="00286FAB">
        <w:rPr>
          <w:i/>
          <w:iCs/>
          <w:shd w:val="clear" w:color="auto" w:fill="FFFFFF"/>
        </w:rPr>
        <w:t>International Peacekeeping</w:t>
      </w:r>
      <w:r w:rsidRPr="00286FAB">
        <w:rPr>
          <w:shd w:val="clear" w:color="auto" w:fill="FFFFFF"/>
        </w:rPr>
        <w:t> 28,3: 366-392</w:t>
      </w:r>
    </w:p>
    <w:p w14:paraId="763DE196" w14:textId="262FA691" w:rsidR="00473B3C" w:rsidRPr="00286FAB" w:rsidRDefault="00473B3C" w:rsidP="00FE1391">
      <w:pPr>
        <w:pStyle w:val="Bibliography"/>
        <w:spacing w:line="480" w:lineRule="auto"/>
        <w:ind w:left="720" w:hanging="720"/>
        <w:jc w:val="both"/>
      </w:pPr>
      <w:proofErr w:type="spellStart"/>
      <w:r w:rsidRPr="00286FAB">
        <w:t>Alesina</w:t>
      </w:r>
      <w:proofErr w:type="spellEnd"/>
      <w:r w:rsidRPr="00286FAB">
        <w:t>, A</w:t>
      </w:r>
      <w:r w:rsidR="00CE31A4" w:rsidRPr="00286FAB">
        <w:t>lberto</w:t>
      </w:r>
      <w:r w:rsidRPr="00286FAB">
        <w:t xml:space="preserve">, </w:t>
      </w:r>
      <w:r w:rsidR="00CE31A4" w:rsidRPr="00286FAB">
        <w:t xml:space="preserve">Arnaud </w:t>
      </w:r>
      <w:proofErr w:type="spellStart"/>
      <w:r w:rsidRPr="00286FAB">
        <w:t>Devleeschauwer</w:t>
      </w:r>
      <w:proofErr w:type="spellEnd"/>
      <w:r w:rsidRPr="00286FAB">
        <w:t>,</w:t>
      </w:r>
      <w:r w:rsidR="00CE31A4" w:rsidRPr="00286FAB">
        <w:t xml:space="preserve"> William </w:t>
      </w:r>
      <w:r w:rsidRPr="00286FAB">
        <w:t xml:space="preserve">Easterly, </w:t>
      </w:r>
      <w:r w:rsidR="00CE31A4" w:rsidRPr="00286FAB">
        <w:t xml:space="preserve">Sergio </w:t>
      </w:r>
      <w:proofErr w:type="spellStart"/>
      <w:r w:rsidRPr="00286FAB">
        <w:t>Kurlat</w:t>
      </w:r>
      <w:proofErr w:type="spellEnd"/>
      <w:r w:rsidRPr="00286FAB">
        <w:t xml:space="preserve"> &amp; </w:t>
      </w:r>
      <w:r w:rsidR="00CE31A4" w:rsidRPr="00286FAB">
        <w:t xml:space="preserve">Roman </w:t>
      </w:r>
      <w:proofErr w:type="spellStart"/>
      <w:r w:rsidRPr="00286FAB">
        <w:t>Wacziarg</w:t>
      </w:r>
      <w:proofErr w:type="spellEnd"/>
      <w:r w:rsidRPr="00286FAB">
        <w:t xml:space="preserve"> (2003). </w:t>
      </w:r>
      <w:r w:rsidR="00B96D45" w:rsidRPr="00286FAB">
        <w:t>“</w:t>
      </w:r>
      <w:r w:rsidRPr="00286FAB">
        <w:t xml:space="preserve">Fractionalization [O. </w:t>
      </w:r>
      <w:proofErr w:type="spellStart"/>
      <w:r w:rsidRPr="00286FAB">
        <w:t>Galor</w:t>
      </w:r>
      <w:proofErr w:type="spellEnd"/>
      <w:r w:rsidRPr="00286FAB">
        <w:t xml:space="preserve"> (ed.) (2011), Inequality and Economic Development: The Modern Perspective,</w:t>
      </w:r>
      <w:r w:rsidR="00B96D45" w:rsidRPr="00286FAB">
        <w:t>”</w:t>
      </w:r>
      <w:r w:rsidRPr="00286FAB">
        <w:t xml:space="preserve"> Edward Elgar, UK.]. </w:t>
      </w:r>
      <w:r w:rsidRPr="00286FAB">
        <w:rPr>
          <w:i/>
          <w:iCs/>
        </w:rPr>
        <w:t>Journal of Economic Growth</w:t>
      </w:r>
      <w:r w:rsidRPr="00286FAB">
        <w:t>, 8</w:t>
      </w:r>
      <w:r w:rsidR="005A5FAE" w:rsidRPr="00286FAB">
        <w:t>,</w:t>
      </w:r>
      <w:r w:rsidRPr="00286FAB">
        <w:t>2</w:t>
      </w:r>
      <w:r w:rsidR="005A5FAE" w:rsidRPr="00286FAB">
        <w:t>:</w:t>
      </w:r>
      <w:r w:rsidRPr="00286FAB">
        <w:t xml:space="preserve"> 155–194. </w:t>
      </w:r>
    </w:p>
    <w:p w14:paraId="144882C5" w14:textId="3A138C85" w:rsidR="00046AE4" w:rsidRPr="00286FAB" w:rsidRDefault="00751A2C" w:rsidP="00FE1391">
      <w:pPr>
        <w:pStyle w:val="Bibliography"/>
        <w:spacing w:line="480" w:lineRule="auto"/>
        <w:ind w:left="720" w:hanging="720"/>
        <w:jc w:val="both"/>
      </w:pPr>
      <w:proofErr w:type="spellStart"/>
      <w:r w:rsidRPr="00286FAB">
        <w:t>Balcells</w:t>
      </w:r>
      <w:proofErr w:type="spellEnd"/>
      <w:r w:rsidRPr="00286FAB">
        <w:t xml:space="preserve">, Laia, Chong Chen, and Costantino </w:t>
      </w:r>
      <w:proofErr w:type="spellStart"/>
      <w:r w:rsidRPr="00286FAB">
        <w:t>Pischedda</w:t>
      </w:r>
      <w:proofErr w:type="spellEnd"/>
      <w:r w:rsidR="00233458" w:rsidRPr="00286FAB">
        <w:t xml:space="preserve"> (2022)</w:t>
      </w:r>
      <w:r w:rsidRPr="00286FAB">
        <w:t>. "Do birds of a feather flock together? Rebel constituencies and civil war alliances." </w:t>
      </w:r>
      <w:r w:rsidRPr="00286FAB">
        <w:rPr>
          <w:i/>
          <w:iCs/>
        </w:rPr>
        <w:t>International Studies Quarterly</w:t>
      </w:r>
      <w:r w:rsidRPr="00286FAB">
        <w:t xml:space="preserve"> 66,1: 1-15. </w:t>
      </w:r>
    </w:p>
    <w:p w14:paraId="29881B2C" w14:textId="58761FE5" w:rsidR="00473B3C" w:rsidRPr="00286FAB" w:rsidRDefault="00473B3C" w:rsidP="00FE1391">
      <w:pPr>
        <w:pStyle w:val="Bibliography"/>
        <w:spacing w:line="480" w:lineRule="auto"/>
        <w:ind w:left="720" w:hanging="720"/>
        <w:jc w:val="both"/>
        <w:rPr>
          <w:shd w:val="clear" w:color="auto" w:fill="FFFFFF"/>
        </w:rPr>
      </w:pPr>
      <w:r w:rsidRPr="00286FAB">
        <w:rPr>
          <w:shd w:val="clear" w:color="auto" w:fill="FFFFFF"/>
        </w:rPr>
        <w:t>Bara, C</w:t>
      </w:r>
      <w:r w:rsidR="00CB15EB" w:rsidRPr="00286FAB">
        <w:rPr>
          <w:shd w:val="clear" w:color="auto" w:fill="FFFFFF"/>
        </w:rPr>
        <w:t>orinne</w:t>
      </w:r>
      <w:r w:rsidRPr="00286FAB">
        <w:rPr>
          <w:shd w:val="clear" w:color="auto" w:fill="FFFFFF"/>
        </w:rPr>
        <w:t xml:space="preserve"> </w:t>
      </w:r>
      <w:r w:rsidR="00D40B00" w:rsidRPr="00286FAB">
        <w:rPr>
          <w:color w:val="222222"/>
          <w:shd w:val="clear" w:color="auto" w:fill="FFFFFF"/>
        </w:rPr>
        <w:t>&amp;</w:t>
      </w:r>
      <w:r w:rsidRPr="00286FAB">
        <w:rPr>
          <w:shd w:val="clear" w:color="auto" w:fill="FFFFFF"/>
        </w:rPr>
        <w:t xml:space="preserve"> Clayton, G</w:t>
      </w:r>
      <w:r w:rsidR="00CB15EB" w:rsidRPr="00286FAB">
        <w:rPr>
          <w:shd w:val="clear" w:color="auto" w:fill="FFFFFF"/>
        </w:rPr>
        <w:t>ovinda (</w:t>
      </w:r>
      <w:r w:rsidRPr="00286FAB">
        <w:rPr>
          <w:shd w:val="clear" w:color="auto" w:fill="FFFFFF"/>
        </w:rPr>
        <w:t>2023</w:t>
      </w:r>
      <w:r w:rsidR="00CB15EB" w:rsidRPr="00286FAB">
        <w:rPr>
          <w:shd w:val="clear" w:color="auto" w:fill="FFFFFF"/>
        </w:rPr>
        <w:t>)</w:t>
      </w:r>
      <w:r w:rsidRPr="00286FAB">
        <w:rPr>
          <w:shd w:val="clear" w:color="auto" w:fill="FFFFFF"/>
        </w:rPr>
        <w:t xml:space="preserve">. </w:t>
      </w:r>
      <w:r w:rsidR="00233458" w:rsidRPr="00286FAB">
        <w:rPr>
          <w:shd w:val="clear" w:color="auto" w:fill="FFFFFF"/>
        </w:rPr>
        <w:t>“</w:t>
      </w:r>
      <w:r w:rsidRPr="00286FAB">
        <w:rPr>
          <w:shd w:val="clear" w:color="auto" w:fill="FFFFFF"/>
        </w:rPr>
        <w:t>Your Reputation Precedes You: Ceasefires and Cooperative Credibility During Civil Conflict</w:t>
      </w:r>
      <w:r w:rsidR="00233458" w:rsidRPr="00286FAB">
        <w:rPr>
          <w:shd w:val="clear" w:color="auto" w:fill="FFFFFF"/>
        </w:rPr>
        <w:t>,”</w:t>
      </w:r>
      <w:r w:rsidRPr="00286FAB">
        <w:rPr>
          <w:shd w:val="clear" w:color="auto" w:fill="FFFFFF"/>
        </w:rPr>
        <w:t> </w:t>
      </w:r>
      <w:r w:rsidRPr="00286FAB">
        <w:rPr>
          <w:i/>
          <w:iCs/>
          <w:shd w:val="clear" w:color="auto" w:fill="FFFFFF"/>
        </w:rPr>
        <w:t>Journal of Conflict Resolution</w:t>
      </w:r>
      <w:r w:rsidRPr="00286FAB">
        <w:rPr>
          <w:shd w:val="clear" w:color="auto" w:fill="FFFFFF"/>
        </w:rPr>
        <w:t>, </w:t>
      </w:r>
      <w:r w:rsidRPr="00286FAB">
        <w:rPr>
          <w:i/>
          <w:iCs/>
          <w:shd w:val="clear" w:color="auto" w:fill="FFFFFF"/>
        </w:rPr>
        <w:t>67</w:t>
      </w:r>
      <w:r w:rsidR="003F5469" w:rsidRPr="00286FAB">
        <w:rPr>
          <w:shd w:val="clear" w:color="auto" w:fill="FFFFFF"/>
        </w:rPr>
        <w:t>,</w:t>
      </w:r>
      <w:r w:rsidRPr="00286FAB">
        <w:rPr>
          <w:shd w:val="clear" w:color="auto" w:fill="FFFFFF"/>
        </w:rPr>
        <w:t>7-8</w:t>
      </w:r>
      <w:r w:rsidR="003F5469" w:rsidRPr="00286FAB">
        <w:rPr>
          <w:shd w:val="clear" w:color="auto" w:fill="FFFFFF"/>
        </w:rPr>
        <w:t xml:space="preserve">: </w:t>
      </w:r>
      <w:r w:rsidRPr="00286FAB">
        <w:rPr>
          <w:shd w:val="clear" w:color="auto" w:fill="FFFFFF"/>
        </w:rPr>
        <w:t>1325-1349.</w:t>
      </w:r>
    </w:p>
    <w:p w14:paraId="65871F8E" w14:textId="5CF27C01" w:rsidR="00473B3C" w:rsidRPr="00286FAB" w:rsidRDefault="00473B3C" w:rsidP="00FE1391">
      <w:pPr>
        <w:pStyle w:val="Bibliography"/>
        <w:spacing w:line="480" w:lineRule="auto"/>
        <w:ind w:left="720" w:hanging="720"/>
        <w:jc w:val="both"/>
      </w:pPr>
      <w:r w:rsidRPr="00286FAB">
        <w:rPr>
          <w:shd w:val="clear" w:color="auto" w:fill="FFFFFF"/>
        </w:rPr>
        <w:t>Bara, C</w:t>
      </w:r>
      <w:r w:rsidR="00425652" w:rsidRPr="00286FAB">
        <w:rPr>
          <w:shd w:val="clear" w:color="auto" w:fill="FFFFFF"/>
        </w:rPr>
        <w:t>orinne</w:t>
      </w:r>
      <w:r w:rsidRPr="00286FAB">
        <w:rPr>
          <w:shd w:val="clear" w:color="auto" w:fill="FFFFFF"/>
        </w:rPr>
        <w:t xml:space="preserve">, </w:t>
      </w:r>
      <w:r w:rsidR="00425652" w:rsidRPr="00286FAB">
        <w:rPr>
          <w:shd w:val="clear" w:color="auto" w:fill="FFFFFF"/>
        </w:rPr>
        <w:t xml:space="preserve">Govinda </w:t>
      </w:r>
      <w:r w:rsidRPr="00286FAB">
        <w:rPr>
          <w:shd w:val="clear" w:color="auto" w:fill="FFFFFF"/>
        </w:rPr>
        <w:t>Clayton, &amp; Rustad</w:t>
      </w:r>
      <w:r w:rsidR="00425652" w:rsidRPr="00286FAB">
        <w:rPr>
          <w:shd w:val="clear" w:color="auto" w:fill="FFFFFF"/>
        </w:rPr>
        <w:t xml:space="preserve"> Aas</w:t>
      </w:r>
      <w:r w:rsidRPr="00286FAB">
        <w:rPr>
          <w:shd w:val="clear" w:color="auto" w:fill="FFFFFF"/>
        </w:rPr>
        <w:t xml:space="preserve"> (2021). </w:t>
      </w:r>
      <w:r w:rsidR="00233458" w:rsidRPr="00286FAB">
        <w:rPr>
          <w:shd w:val="clear" w:color="auto" w:fill="FFFFFF"/>
        </w:rPr>
        <w:t>“</w:t>
      </w:r>
      <w:r w:rsidRPr="00286FAB">
        <w:rPr>
          <w:shd w:val="clear" w:color="auto" w:fill="FFFFFF"/>
        </w:rPr>
        <w:t>Understanding ceasefires</w:t>
      </w:r>
      <w:r w:rsidR="00233458" w:rsidRPr="00286FAB">
        <w:rPr>
          <w:shd w:val="clear" w:color="auto" w:fill="FFFFFF"/>
        </w:rPr>
        <w:t xml:space="preserve">,” </w:t>
      </w:r>
      <w:r w:rsidRPr="00286FAB">
        <w:rPr>
          <w:i/>
          <w:iCs/>
          <w:shd w:val="clear" w:color="auto" w:fill="FFFFFF"/>
        </w:rPr>
        <w:t>International Peacekeeping</w:t>
      </w:r>
      <w:r w:rsidRPr="00286FAB">
        <w:rPr>
          <w:shd w:val="clear" w:color="auto" w:fill="FFFFFF"/>
        </w:rPr>
        <w:t>, </w:t>
      </w:r>
      <w:r w:rsidRPr="00286FAB">
        <w:rPr>
          <w:i/>
          <w:iCs/>
          <w:shd w:val="clear" w:color="auto" w:fill="FFFFFF"/>
        </w:rPr>
        <w:t>28</w:t>
      </w:r>
      <w:r w:rsidR="00D86E65" w:rsidRPr="00286FAB">
        <w:rPr>
          <w:shd w:val="clear" w:color="auto" w:fill="FFFFFF"/>
        </w:rPr>
        <w:t>,</w:t>
      </w:r>
      <w:r w:rsidRPr="00286FAB">
        <w:rPr>
          <w:shd w:val="clear" w:color="auto" w:fill="FFFFFF"/>
        </w:rPr>
        <w:t>3</w:t>
      </w:r>
      <w:r w:rsidR="00D86E65" w:rsidRPr="00286FAB">
        <w:rPr>
          <w:shd w:val="clear" w:color="auto" w:fill="FFFFFF"/>
        </w:rPr>
        <w:t>:</w:t>
      </w:r>
      <w:r w:rsidRPr="00286FAB">
        <w:rPr>
          <w:shd w:val="clear" w:color="auto" w:fill="FFFFFF"/>
        </w:rPr>
        <w:t xml:space="preserve"> 329-340.</w:t>
      </w:r>
    </w:p>
    <w:p w14:paraId="5335BB95" w14:textId="3624EFF0" w:rsidR="00597D7A" w:rsidRPr="00286FAB" w:rsidRDefault="00BF49AA" w:rsidP="00FE1391">
      <w:pPr>
        <w:pStyle w:val="Bibliography"/>
        <w:spacing w:line="480" w:lineRule="auto"/>
        <w:ind w:left="720" w:hanging="720"/>
        <w:jc w:val="both"/>
      </w:pPr>
      <w:r w:rsidRPr="00286FAB">
        <w:t xml:space="preserve">Bedford, Sofie, </w:t>
      </w:r>
      <w:proofErr w:type="spellStart"/>
      <w:r w:rsidRPr="00286FAB">
        <w:t>Ceyhun</w:t>
      </w:r>
      <w:proofErr w:type="spellEnd"/>
      <w:r w:rsidRPr="00286FAB">
        <w:t xml:space="preserve"> </w:t>
      </w:r>
      <w:proofErr w:type="spellStart"/>
      <w:r w:rsidRPr="00286FAB">
        <w:t>Mahmudlu</w:t>
      </w:r>
      <w:proofErr w:type="spellEnd"/>
      <w:r w:rsidRPr="00286FAB">
        <w:t xml:space="preserve"> and </w:t>
      </w:r>
      <w:proofErr w:type="spellStart"/>
      <w:r w:rsidRPr="00286FAB">
        <w:t>Shamkhal</w:t>
      </w:r>
      <w:proofErr w:type="spellEnd"/>
      <w:r w:rsidRPr="00286FAB">
        <w:t xml:space="preserve"> </w:t>
      </w:r>
      <w:proofErr w:type="spellStart"/>
      <w:r w:rsidRPr="00286FAB">
        <w:t>Abilov</w:t>
      </w:r>
      <w:proofErr w:type="spellEnd"/>
      <w:r w:rsidRPr="00286FAB">
        <w:t xml:space="preserve"> (2021). “Protecting nation, state and </w:t>
      </w:r>
      <w:proofErr w:type="spellStart"/>
      <w:proofErr w:type="gramStart"/>
      <w:r w:rsidRPr="00286FAB">
        <w:t>government:‘</w:t>
      </w:r>
      <w:proofErr w:type="gramEnd"/>
      <w:r w:rsidRPr="00286FAB">
        <w:t>Traditional</w:t>
      </w:r>
      <w:proofErr w:type="spellEnd"/>
      <w:r w:rsidRPr="00286FAB">
        <w:t xml:space="preserve"> </w:t>
      </w:r>
      <w:proofErr w:type="spellStart"/>
      <w:r w:rsidRPr="00286FAB">
        <w:t>Islam’in</w:t>
      </w:r>
      <w:proofErr w:type="spellEnd"/>
      <w:r w:rsidRPr="00286FAB">
        <w:t xml:space="preserve"> Azerbaijan,”</w:t>
      </w:r>
      <w:r w:rsidR="00597D7A" w:rsidRPr="00286FAB">
        <w:t xml:space="preserve"> Europe-Asia Studies, 73(4): 691-712</w:t>
      </w:r>
      <w:r w:rsidR="00EF4873" w:rsidRPr="00286FAB">
        <w:t>.</w:t>
      </w:r>
    </w:p>
    <w:p w14:paraId="222F9217" w14:textId="6CDB168E" w:rsidR="00473B3C" w:rsidRPr="00286FAB" w:rsidRDefault="00473B3C" w:rsidP="00FE1391">
      <w:pPr>
        <w:pStyle w:val="Bibliography"/>
        <w:spacing w:line="480" w:lineRule="auto"/>
        <w:ind w:left="720" w:hanging="720"/>
        <w:jc w:val="both"/>
      </w:pPr>
      <w:r w:rsidRPr="00286FAB">
        <w:t xml:space="preserve">BBC. </w:t>
      </w:r>
      <w:r w:rsidR="0089060F" w:rsidRPr="00286FAB">
        <w:t>(</w:t>
      </w:r>
      <w:r w:rsidRPr="00286FAB">
        <w:t>2020</w:t>
      </w:r>
      <w:r w:rsidR="0089060F" w:rsidRPr="00286FAB">
        <w:t>)</w:t>
      </w:r>
      <w:r w:rsidRPr="00286FAB">
        <w:t xml:space="preserve">. “Azerbaijan protesters demand war after Armenia clashes,” </w:t>
      </w:r>
      <w:hyperlink r:id="rId22" w:history="1">
        <w:r w:rsidRPr="00286FAB">
          <w:rPr>
            <w:rStyle w:val="Hyperlink"/>
            <w:color w:val="auto"/>
          </w:rPr>
          <w:t>https://www.bbc.com/news/world-europe-53415693</w:t>
        </w:r>
      </w:hyperlink>
    </w:p>
    <w:p w14:paraId="67A138E2" w14:textId="15286D0A" w:rsidR="00A276E7" w:rsidRPr="00286FAB" w:rsidRDefault="00A276E7" w:rsidP="00FE1391">
      <w:pPr>
        <w:pStyle w:val="FootnoteText"/>
        <w:spacing w:line="480" w:lineRule="auto"/>
        <w:ind w:left="720" w:hanging="720"/>
        <w:rPr>
          <w:rFonts w:eastAsiaTheme="minorHAnsi"/>
          <w:sz w:val="24"/>
          <w:szCs w:val="24"/>
        </w:rPr>
      </w:pPr>
      <w:r w:rsidRPr="00286FAB">
        <w:rPr>
          <w:rFonts w:eastAsiaTheme="minorHAnsi"/>
          <w:sz w:val="24"/>
          <w:szCs w:val="24"/>
        </w:rPr>
        <w:lastRenderedPageBreak/>
        <w:t>Bueno de Mesquita, B</w:t>
      </w:r>
      <w:r w:rsidR="004118EC" w:rsidRPr="00286FAB">
        <w:rPr>
          <w:rFonts w:eastAsiaTheme="minorHAnsi"/>
          <w:sz w:val="24"/>
          <w:szCs w:val="24"/>
        </w:rPr>
        <w:t>ruce</w:t>
      </w:r>
      <w:r w:rsidRPr="00286FAB">
        <w:rPr>
          <w:rFonts w:eastAsiaTheme="minorHAnsi"/>
          <w:sz w:val="24"/>
          <w:szCs w:val="24"/>
        </w:rPr>
        <w:t xml:space="preserve"> &amp; </w:t>
      </w:r>
      <w:r w:rsidR="004118EC" w:rsidRPr="00286FAB">
        <w:rPr>
          <w:rFonts w:eastAsiaTheme="minorHAnsi"/>
          <w:sz w:val="24"/>
          <w:szCs w:val="24"/>
        </w:rPr>
        <w:t xml:space="preserve">Alistair </w:t>
      </w:r>
      <w:r w:rsidRPr="00286FAB">
        <w:rPr>
          <w:rFonts w:eastAsiaTheme="minorHAnsi"/>
          <w:sz w:val="24"/>
          <w:szCs w:val="24"/>
        </w:rPr>
        <w:t xml:space="preserve">Smith (2022). </w:t>
      </w:r>
      <w:r w:rsidR="00233458" w:rsidRPr="00286FAB">
        <w:rPr>
          <w:rFonts w:eastAsiaTheme="minorHAnsi"/>
          <w:sz w:val="24"/>
          <w:szCs w:val="24"/>
        </w:rPr>
        <w:t>“</w:t>
      </w:r>
      <w:r w:rsidRPr="00286FAB">
        <w:rPr>
          <w:rFonts w:eastAsiaTheme="minorHAnsi"/>
          <w:sz w:val="24"/>
          <w:szCs w:val="24"/>
        </w:rPr>
        <w:t>A new indicator of coalition size: Tests against standard regime‐type indicators</w:t>
      </w:r>
      <w:r w:rsidR="00233458" w:rsidRPr="00286FAB">
        <w:rPr>
          <w:rFonts w:eastAsiaTheme="minorHAnsi"/>
          <w:sz w:val="24"/>
          <w:szCs w:val="24"/>
        </w:rPr>
        <w:t>,”</w:t>
      </w:r>
      <w:r w:rsidRPr="00286FAB">
        <w:rPr>
          <w:rFonts w:eastAsiaTheme="minorHAnsi"/>
          <w:sz w:val="24"/>
          <w:szCs w:val="24"/>
        </w:rPr>
        <w:t> </w:t>
      </w:r>
      <w:r w:rsidRPr="00286FAB">
        <w:rPr>
          <w:rFonts w:eastAsiaTheme="minorHAnsi"/>
          <w:i/>
          <w:iCs/>
          <w:sz w:val="24"/>
          <w:szCs w:val="24"/>
        </w:rPr>
        <w:t>Social Science Quarterly</w:t>
      </w:r>
      <w:r w:rsidRPr="00286FAB">
        <w:rPr>
          <w:rFonts w:eastAsiaTheme="minorHAnsi"/>
          <w:sz w:val="24"/>
          <w:szCs w:val="24"/>
        </w:rPr>
        <w:t>, 103</w:t>
      </w:r>
      <w:r w:rsidR="00A83CE1" w:rsidRPr="00286FAB">
        <w:rPr>
          <w:rFonts w:eastAsiaTheme="minorHAnsi"/>
          <w:sz w:val="24"/>
          <w:szCs w:val="24"/>
        </w:rPr>
        <w:t>,</w:t>
      </w:r>
      <w:r w:rsidRPr="00286FAB">
        <w:rPr>
          <w:rFonts w:eastAsiaTheme="minorHAnsi"/>
          <w:sz w:val="24"/>
          <w:szCs w:val="24"/>
        </w:rPr>
        <w:t>2</w:t>
      </w:r>
      <w:r w:rsidR="00A83CE1" w:rsidRPr="00286FAB">
        <w:rPr>
          <w:rFonts w:eastAsiaTheme="minorHAnsi"/>
          <w:sz w:val="24"/>
          <w:szCs w:val="24"/>
        </w:rPr>
        <w:t>:</w:t>
      </w:r>
      <w:r w:rsidRPr="00286FAB">
        <w:rPr>
          <w:rFonts w:eastAsiaTheme="minorHAnsi"/>
          <w:sz w:val="24"/>
          <w:szCs w:val="24"/>
        </w:rPr>
        <w:t xml:space="preserve"> 365-379.</w:t>
      </w:r>
    </w:p>
    <w:p w14:paraId="3BBF9820" w14:textId="636CC040" w:rsidR="00473B3C" w:rsidRPr="00286FAB" w:rsidRDefault="00473B3C" w:rsidP="00FE1391">
      <w:pPr>
        <w:pStyle w:val="Bibliography"/>
        <w:spacing w:line="480" w:lineRule="auto"/>
        <w:ind w:left="720" w:hanging="720"/>
        <w:jc w:val="both"/>
        <w:rPr>
          <w:rStyle w:val="Hyperlink"/>
          <w:color w:val="auto"/>
          <w:bdr w:val="none" w:sz="0" w:space="0" w:color="auto" w:frame="1"/>
          <w:shd w:val="clear" w:color="auto" w:fill="FFFFFF"/>
        </w:rPr>
      </w:pPr>
      <w:r w:rsidRPr="00286FAB">
        <w:rPr>
          <w:shd w:val="clear" w:color="auto" w:fill="FFFFFF"/>
        </w:rPr>
        <w:t xml:space="preserve">Burak Ege </w:t>
      </w:r>
      <w:proofErr w:type="spellStart"/>
      <w:r w:rsidRPr="00286FAB">
        <w:rPr>
          <w:shd w:val="clear" w:color="auto" w:fill="FFFFFF"/>
        </w:rPr>
        <w:t>Bekdil</w:t>
      </w:r>
      <w:proofErr w:type="spellEnd"/>
      <w:r w:rsidRPr="00286FAB">
        <w:rPr>
          <w:shd w:val="clear" w:color="auto" w:fill="FFFFFF"/>
        </w:rPr>
        <w:t>,</w:t>
      </w:r>
      <w:r w:rsidR="00E44F5F" w:rsidRPr="00286FAB">
        <w:rPr>
          <w:shd w:val="clear" w:color="auto" w:fill="FFFFFF"/>
        </w:rPr>
        <w:t xml:space="preserve"> </w:t>
      </w:r>
      <w:r w:rsidR="000253FA" w:rsidRPr="00286FAB">
        <w:rPr>
          <w:shd w:val="clear" w:color="auto" w:fill="FFFFFF"/>
        </w:rPr>
        <w:t>(2020)</w:t>
      </w:r>
      <w:r w:rsidR="00E44F5F" w:rsidRPr="00286FAB">
        <w:rPr>
          <w:shd w:val="clear" w:color="auto" w:fill="FFFFFF"/>
        </w:rPr>
        <w:t>.</w:t>
      </w:r>
      <w:r w:rsidR="000253FA" w:rsidRPr="00286FAB">
        <w:rPr>
          <w:shd w:val="clear" w:color="auto" w:fill="FFFFFF"/>
        </w:rPr>
        <w:t xml:space="preserve"> </w:t>
      </w:r>
      <w:r w:rsidRPr="00286FAB">
        <w:rPr>
          <w:shd w:val="clear" w:color="auto" w:fill="FFFFFF"/>
        </w:rPr>
        <w:t xml:space="preserve"> “Azerbaijan to Buy Armed Drones from Turkey,” </w:t>
      </w:r>
      <w:r w:rsidRPr="00286FAB">
        <w:rPr>
          <w:rStyle w:val="Emphasis"/>
          <w:rFonts w:eastAsiaTheme="majorEastAsia"/>
          <w:bdr w:val="none" w:sz="0" w:space="0" w:color="auto" w:frame="1"/>
          <w:shd w:val="clear" w:color="auto" w:fill="FFFFFF"/>
        </w:rPr>
        <w:t>Defense News</w:t>
      </w:r>
      <w:r w:rsidRPr="00286FAB">
        <w:rPr>
          <w:shd w:val="clear" w:color="auto" w:fill="FFFFFF"/>
        </w:rPr>
        <w:t>, June 25, </w:t>
      </w:r>
      <w:hyperlink r:id="rId23" w:tgtFrame="_blank" w:history="1">
        <w:r w:rsidRPr="00286FAB">
          <w:rPr>
            <w:rStyle w:val="Hyperlink"/>
            <w:color w:val="auto"/>
            <w:bdr w:val="none" w:sz="0" w:space="0" w:color="auto" w:frame="1"/>
            <w:shd w:val="clear" w:color="auto" w:fill="FFFFFF"/>
          </w:rPr>
          <w:t>https://www.defensenews.com/unmanned/2020/06/25/azerbaijan-to-buy-armed-drones-from-turkey/</w:t>
        </w:r>
      </w:hyperlink>
    </w:p>
    <w:p w14:paraId="5373A421" w14:textId="78331186" w:rsidR="0099272B" w:rsidRPr="00286FAB" w:rsidRDefault="0099272B" w:rsidP="00FE1391">
      <w:pPr>
        <w:pStyle w:val="Bibliography"/>
        <w:spacing w:line="480" w:lineRule="auto"/>
        <w:ind w:left="720" w:hanging="720"/>
        <w:jc w:val="both"/>
      </w:pPr>
      <w:r w:rsidRPr="00286FAB">
        <w:t>Catton, Bruce (1951).</w:t>
      </w:r>
      <w:r w:rsidRPr="00286FAB">
        <w:rPr>
          <w:i/>
          <w:iCs/>
        </w:rPr>
        <w:t xml:space="preserve"> Mr. Lincoln’s Army </w:t>
      </w:r>
      <w:r w:rsidRPr="00286FAB">
        <w:t>Garden City, NY: Doubleday.</w:t>
      </w:r>
    </w:p>
    <w:p w14:paraId="54558845" w14:textId="7372EB2E" w:rsidR="00473B3C" w:rsidRPr="00286FAB" w:rsidRDefault="00473B3C" w:rsidP="00FE1391">
      <w:pPr>
        <w:pStyle w:val="Bibliography"/>
        <w:spacing w:line="480" w:lineRule="auto"/>
        <w:ind w:left="720" w:hanging="720"/>
        <w:jc w:val="both"/>
      </w:pPr>
      <w:r w:rsidRPr="00286FAB">
        <w:t>Clapham, Christopher (1998)</w:t>
      </w:r>
      <w:r w:rsidR="005E381D" w:rsidRPr="00286FAB">
        <w:t>.</w:t>
      </w:r>
      <w:r w:rsidRPr="00286FAB">
        <w:t xml:space="preserve"> </w:t>
      </w:r>
      <w:r w:rsidR="00233458" w:rsidRPr="00286FAB">
        <w:t>“</w:t>
      </w:r>
      <w:r w:rsidRPr="00286FAB">
        <w:t>Rwanda: The perils of peacemaking</w:t>
      </w:r>
      <w:r w:rsidR="00233458" w:rsidRPr="00286FAB">
        <w:t>,”</w:t>
      </w:r>
      <w:r w:rsidRPr="00286FAB">
        <w:t xml:space="preserve"> </w:t>
      </w:r>
      <w:r w:rsidRPr="00286FAB">
        <w:rPr>
          <w:i/>
          <w:iCs/>
        </w:rPr>
        <w:t>Journal of Peace Research</w:t>
      </w:r>
      <w:r w:rsidRPr="00286FAB">
        <w:t xml:space="preserve"> 35(2): 193–210.</w:t>
      </w:r>
    </w:p>
    <w:p w14:paraId="3C0902E3" w14:textId="3069B253" w:rsidR="00473B3C" w:rsidRPr="00286FAB" w:rsidRDefault="00473B3C" w:rsidP="00FE1391">
      <w:pPr>
        <w:pStyle w:val="Bibliography"/>
        <w:spacing w:line="480" w:lineRule="auto"/>
        <w:ind w:left="720" w:hanging="720"/>
        <w:jc w:val="both"/>
        <w:rPr>
          <w:shd w:val="clear" w:color="auto" w:fill="FFFFFF"/>
        </w:rPr>
      </w:pPr>
      <w:r w:rsidRPr="00286FAB">
        <w:rPr>
          <w:shd w:val="clear" w:color="auto" w:fill="FFFFFF"/>
        </w:rPr>
        <w:t>Clayton, G</w:t>
      </w:r>
      <w:r w:rsidR="005E0B2F" w:rsidRPr="00286FAB">
        <w:rPr>
          <w:shd w:val="clear" w:color="auto" w:fill="FFFFFF"/>
        </w:rPr>
        <w:t>ovinda</w:t>
      </w:r>
      <w:r w:rsidRPr="00286FAB">
        <w:rPr>
          <w:shd w:val="clear" w:color="auto" w:fill="FFFFFF"/>
        </w:rPr>
        <w:t>, &amp; V</w:t>
      </w:r>
      <w:r w:rsidR="008B2240" w:rsidRPr="00286FAB">
        <w:rPr>
          <w:shd w:val="clear" w:color="auto" w:fill="FFFFFF"/>
        </w:rPr>
        <w:t>alerie</w:t>
      </w:r>
      <w:r w:rsidR="00F34A5F" w:rsidRPr="00286FAB">
        <w:rPr>
          <w:shd w:val="clear" w:color="auto" w:fill="FFFFFF"/>
        </w:rPr>
        <w:t xml:space="preserve"> </w:t>
      </w:r>
      <w:proofErr w:type="spellStart"/>
      <w:r w:rsidR="00F34A5F" w:rsidRPr="00286FAB">
        <w:rPr>
          <w:shd w:val="clear" w:color="auto" w:fill="FFFFFF"/>
        </w:rPr>
        <w:t>Sticher</w:t>
      </w:r>
      <w:proofErr w:type="spellEnd"/>
      <w:r w:rsidRPr="00286FAB">
        <w:rPr>
          <w:shd w:val="clear" w:color="auto" w:fill="FFFFFF"/>
        </w:rPr>
        <w:t xml:space="preserve"> (2021). </w:t>
      </w:r>
      <w:r w:rsidR="00233458" w:rsidRPr="00286FAB">
        <w:rPr>
          <w:shd w:val="clear" w:color="auto" w:fill="FFFFFF"/>
        </w:rPr>
        <w:t>“</w:t>
      </w:r>
      <w:r w:rsidRPr="00286FAB">
        <w:rPr>
          <w:shd w:val="clear" w:color="auto" w:fill="FFFFFF"/>
        </w:rPr>
        <w:t>The logic of ceasefires in civil war</w:t>
      </w:r>
      <w:r w:rsidR="00233458" w:rsidRPr="00286FAB">
        <w:rPr>
          <w:shd w:val="clear" w:color="auto" w:fill="FFFFFF"/>
        </w:rPr>
        <w:t>,”</w:t>
      </w:r>
      <w:r w:rsidRPr="00286FAB">
        <w:rPr>
          <w:shd w:val="clear" w:color="auto" w:fill="FFFFFF"/>
        </w:rPr>
        <w:t> </w:t>
      </w:r>
      <w:r w:rsidRPr="00286FAB">
        <w:rPr>
          <w:i/>
          <w:iCs/>
          <w:shd w:val="clear" w:color="auto" w:fill="FFFFFF"/>
        </w:rPr>
        <w:t>International Studies Quarterly</w:t>
      </w:r>
      <w:r w:rsidRPr="00286FAB">
        <w:rPr>
          <w:shd w:val="clear" w:color="auto" w:fill="FFFFFF"/>
        </w:rPr>
        <w:t>, </w:t>
      </w:r>
      <w:r w:rsidRPr="00286FAB">
        <w:rPr>
          <w:i/>
          <w:iCs/>
          <w:shd w:val="clear" w:color="auto" w:fill="FFFFFF"/>
        </w:rPr>
        <w:t>65</w:t>
      </w:r>
      <w:r w:rsidRPr="00286FAB">
        <w:rPr>
          <w:shd w:val="clear" w:color="auto" w:fill="FFFFFF"/>
        </w:rPr>
        <w:t>(3), 633-646.</w:t>
      </w:r>
    </w:p>
    <w:p w14:paraId="40C0A0B2" w14:textId="10375433" w:rsidR="00473B3C" w:rsidRPr="00286FAB" w:rsidRDefault="00473B3C" w:rsidP="00FE1391">
      <w:pPr>
        <w:pStyle w:val="Bibliography"/>
        <w:spacing w:line="480" w:lineRule="auto"/>
        <w:ind w:left="720" w:hanging="720"/>
        <w:jc w:val="both"/>
        <w:rPr>
          <w:shd w:val="clear" w:color="auto" w:fill="FFFFFF"/>
        </w:rPr>
      </w:pPr>
      <w:r w:rsidRPr="00286FAB">
        <w:rPr>
          <w:shd w:val="clear" w:color="auto" w:fill="FFFFFF"/>
        </w:rPr>
        <w:t xml:space="preserve">Clayton, </w:t>
      </w:r>
      <w:r w:rsidR="005E0B2F" w:rsidRPr="00286FAB">
        <w:rPr>
          <w:shd w:val="clear" w:color="auto" w:fill="FFFFFF"/>
        </w:rPr>
        <w:t>Govinda</w:t>
      </w:r>
      <w:r w:rsidRPr="00286FAB">
        <w:rPr>
          <w:shd w:val="clear" w:color="auto" w:fill="FFFFFF"/>
        </w:rPr>
        <w:t xml:space="preserve">, </w:t>
      </w:r>
      <w:r w:rsidR="00CC3AC8" w:rsidRPr="00286FAB">
        <w:rPr>
          <w:shd w:val="clear" w:color="auto" w:fill="FFFFFF"/>
        </w:rPr>
        <w:t xml:space="preserve">Simon </w:t>
      </w:r>
      <w:r w:rsidRPr="00286FAB">
        <w:rPr>
          <w:shd w:val="clear" w:color="auto" w:fill="FFFFFF"/>
        </w:rPr>
        <w:t xml:space="preserve">Mason, </w:t>
      </w:r>
      <w:r w:rsidR="00913A0D" w:rsidRPr="00286FAB">
        <w:rPr>
          <w:shd w:val="clear" w:color="auto" w:fill="FFFFFF"/>
        </w:rPr>
        <w:t xml:space="preserve">Valerie </w:t>
      </w:r>
      <w:proofErr w:type="spellStart"/>
      <w:r w:rsidRPr="00286FAB">
        <w:rPr>
          <w:shd w:val="clear" w:color="auto" w:fill="FFFFFF"/>
        </w:rPr>
        <w:t>Sticher</w:t>
      </w:r>
      <w:proofErr w:type="spellEnd"/>
      <w:r w:rsidRPr="00286FAB">
        <w:rPr>
          <w:shd w:val="clear" w:color="auto" w:fill="FFFFFF"/>
        </w:rPr>
        <w:t xml:space="preserve"> &amp; </w:t>
      </w:r>
      <w:r w:rsidR="00913A0D" w:rsidRPr="00286FAB">
        <w:rPr>
          <w:shd w:val="clear" w:color="auto" w:fill="FFFFFF"/>
        </w:rPr>
        <w:t>A</w:t>
      </w:r>
      <w:r w:rsidR="00CC3AC8" w:rsidRPr="00286FAB">
        <w:rPr>
          <w:shd w:val="clear" w:color="auto" w:fill="FFFFFF"/>
        </w:rPr>
        <w:t>ndreas</w:t>
      </w:r>
      <w:r w:rsidR="00913A0D" w:rsidRPr="00286FAB">
        <w:rPr>
          <w:shd w:val="clear" w:color="auto" w:fill="FFFFFF"/>
        </w:rPr>
        <w:t xml:space="preserve"> </w:t>
      </w:r>
      <w:r w:rsidRPr="00286FAB">
        <w:rPr>
          <w:shd w:val="clear" w:color="auto" w:fill="FFFFFF"/>
        </w:rPr>
        <w:t>Wenge</w:t>
      </w:r>
      <w:r w:rsidR="00913A0D" w:rsidRPr="00286FAB">
        <w:rPr>
          <w:shd w:val="clear" w:color="auto" w:fill="FFFFFF"/>
        </w:rPr>
        <w:t>r</w:t>
      </w:r>
      <w:r w:rsidRPr="00286FAB">
        <w:rPr>
          <w:shd w:val="clear" w:color="auto" w:fill="FFFFFF"/>
        </w:rPr>
        <w:t>. (Eds.). (2025). </w:t>
      </w:r>
      <w:r w:rsidRPr="00286FAB">
        <w:rPr>
          <w:i/>
          <w:iCs/>
          <w:shd w:val="clear" w:color="auto" w:fill="FFFFFF"/>
        </w:rPr>
        <w:t>Ceasefires: Stopping the Violence and Negotiating Peace</w:t>
      </w:r>
      <w:r w:rsidRPr="00286FAB">
        <w:rPr>
          <w:shd w:val="clear" w:color="auto" w:fill="FFFFFF"/>
        </w:rPr>
        <w:t>. Georgetown University Press.</w:t>
      </w:r>
    </w:p>
    <w:p w14:paraId="7E168E16" w14:textId="77777777" w:rsidR="0061092E" w:rsidRPr="00286FAB" w:rsidRDefault="00473B3C" w:rsidP="00FE1391">
      <w:pPr>
        <w:pStyle w:val="Bibliography"/>
        <w:spacing w:line="480" w:lineRule="auto"/>
        <w:ind w:left="720" w:hanging="720"/>
        <w:jc w:val="both"/>
        <w:rPr>
          <w:shd w:val="clear" w:color="auto" w:fill="FFFFFF"/>
        </w:rPr>
      </w:pPr>
      <w:r w:rsidRPr="00286FAB">
        <w:rPr>
          <w:shd w:val="clear" w:color="auto" w:fill="FFFFFF"/>
        </w:rPr>
        <w:t xml:space="preserve">Clayton, </w:t>
      </w:r>
      <w:r w:rsidR="005E0B2F" w:rsidRPr="00286FAB">
        <w:rPr>
          <w:shd w:val="clear" w:color="auto" w:fill="FFFFFF"/>
        </w:rPr>
        <w:t>Govinda</w:t>
      </w:r>
      <w:r w:rsidRPr="00286FAB">
        <w:rPr>
          <w:shd w:val="clear" w:color="auto" w:fill="FFFFFF"/>
        </w:rPr>
        <w:t xml:space="preserve">, </w:t>
      </w:r>
      <w:proofErr w:type="spellStart"/>
      <w:r w:rsidR="00CC3AC8" w:rsidRPr="00286FAB">
        <w:rPr>
          <w:shd w:val="clear" w:color="auto" w:fill="FFFFFF"/>
        </w:rPr>
        <w:t>Håvard</w:t>
      </w:r>
      <w:proofErr w:type="spellEnd"/>
      <w:r w:rsidR="00CC3AC8" w:rsidRPr="00286FAB">
        <w:rPr>
          <w:shd w:val="clear" w:color="auto" w:fill="FFFFFF"/>
        </w:rPr>
        <w:t xml:space="preserve"> </w:t>
      </w:r>
      <w:proofErr w:type="spellStart"/>
      <w:r w:rsidR="00CC3AC8" w:rsidRPr="00286FAB">
        <w:rPr>
          <w:shd w:val="clear" w:color="auto" w:fill="FFFFFF"/>
        </w:rPr>
        <w:t>Mokleiv</w:t>
      </w:r>
      <w:proofErr w:type="spellEnd"/>
      <w:r w:rsidR="00CC3AC8" w:rsidRPr="00286FAB">
        <w:rPr>
          <w:shd w:val="clear" w:color="auto" w:fill="FFFFFF"/>
        </w:rPr>
        <w:t> </w:t>
      </w:r>
      <w:proofErr w:type="spellStart"/>
      <w:r w:rsidRPr="00286FAB">
        <w:rPr>
          <w:shd w:val="clear" w:color="auto" w:fill="FFFFFF"/>
        </w:rPr>
        <w:t>Nygård</w:t>
      </w:r>
      <w:proofErr w:type="spellEnd"/>
      <w:r w:rsidRPr="00286FAB">
        <w:rPr>
          <w:shd w:val="clear" w:color="auto" w:fill="FFFFFF"/>
        </w:rPr>
        <w:t xml:space="preserve">, </w:t>
      </w:r>
      <w:r w:rsidR="005B0F8C" w:rsidRPr="00286FAB">
        <w:rPr>
          <w:shd w:val="clear" w:color="auto" w:fill="FFFFFF"/>
        </w:rPr>
        <w:t xml:space="preserve">Siri </w:t>
      </w:r>
      <w:proofErr w:type="gramStart"/>
      <w:r w:rsidR="005B0F8C" w:rsidRPr="00286FAB">
        <w:rPr>
          <w:shd w:val="clear" w:color="auto" w:fill="FFFFFF"/>
        </w:rPr>
        <w:t xml:space="preserve">Aas  </w:t>
      </w:r>
      <w:r w:rsidRPr="00286FAB">
        <w:rPr>
          <w:shd w:val="clear" w:color="auto" w:fill="FFFFFF"/>
        </w:rPr>
        <w:t>Rustad</w:t>
      </w:r>
      <w:proofErr w:type="gramEnd"/>
      <w:r w:rsidRPr="00286FAB">
        <w:rPr>
          <w:shd w:val="clear" w:color="auto" w:fill="FFFFFF"/>
        </w:rPr>
        <w:t xml:space="preserve"> &amp; </w:t>
      </w:r>
      <w:proofErr w:type="spellStart"/>
      <w:r w:rsidR="00D66C8D" w:rsidRPr="00286FAB">
        <w:rPr>
          <w:shd w:val="clear" w:color="auto" w:fill="FFFFFF"/>
        </w:rPr>
        <w:t>Håvard</w:t>
      </w:r>
      <w:proofErr w:type="spellEnd"/>
      <w:r w:rsidR="00D66C8D" w:rsidRPr="00286FAB">
        <w:rPr>
          <w:shd w:val="clear" w:color="auto" w:fill="FFFFFF"/>
        </w:rPr>
        <w:t xml:space="preserve"> </w:t>
      </w:r>
      <w:r w:rsidRPr="00286FAB">
        <w:rPr>
          <w:shd w:val="clear" w:color="auto" w:fill="FFFFFF"/>
        </w:rPr>
        <w:t xml:space="preserve">Strand (2023). </w:t>
      </w:r>
      <w:r w:rsidR="00233458" w:rsidRPr="00286FAB">
        <w:rPr>
          <w:shd w:val="clear" w:color="auto" w:fill="FFFFFF"/>
        </w:rPr>
        <w:t>“</w:t>
      </w:r>
      <w:r w:rsidRPr="00286FAB">
        <w:rPr>
          <w:shd w:val="clear" w:color="auto" w:fill="FFFFFF"/>
        </w:rPr>
        <w:t>Ceasefires in civil conflict: a research agenda</w:t>
      </w:r>
      <w:r w:rsidR="00233458" w:rsidRPr="00286FAB">
        <w:rPr>
          <w:shd w:val="clear" w:color="auto" w:fill="FFFFFF"/>
        </w:rPr>
        <w:t>,”</w:t>
      </w:r>
      <w:r w:rsidRPr="00286FAB">
        <w:rPr>
          <w:shd w:val="clear" w:color="auto" w:fill="FFFFFF"/>
        </w:rPr>
        <w:t> </w:t>
      </w:r>
      <w:r w:rsidRPr="00286FAB">
        <w:rPr>
          <w:i/>
          <w:iCs/>
          <w:shd w:val="clear" w:color="auto" w:fill="FFFFFF"/>
        </w:rPr>
        <w:t>Journal of Conflict Resolution</w:t>
      </w:r>
      <w:r w:rsidRPr="00286FAB">
        <w:rPr>
          <w:shd w:val="clear" w:color="auto" w:fill="FFFFFF"/>
        </w:rPr>
        <w:t>, </w:t>
      </w:r>
      <w:r w:rsidRPr="00286FAB">
        <w:rPr>
          <w:i/>
          <w:iCs/>
          <w:shd w:val="clear" w:color="auto" w:fill="FFFFFF"/>
        </w:rPr>
        <w:t>67</w:t>
      </w:r>
      <w:r w:rsidRPr="00286FAB">
        <w:rPr>
          <w:shd w:val="clear" w:color="auto" w:fill="FFFFFF"/>
        </w:rPr>
        <w:t>(7-8), 1279-1295.</w:t>
      </w:r>
    </w:p>
    <w:p w14:paraId="447E0BDF" w14:textId="1BC0F532" w:rsidR="00473B3C" w:rsidRPr="00286FAB" w:rsidRDefault="0061092E" w:rsidP="00FE1391">
      <w:pPr>
        <w:pStyle w:val="Bibliography"/>
        <w:spacing w:line="480" w:lineRule="auto"/>
        <w:ind w:left="720" w:hanging="720"/>
        <w:jc w:val="both"/>
        <w:rPr>
          <w:shd w:val="clear" w:color="auto" w:fill="FFFFFF"/>
        </w:rPr>
      </w:pPr>
      <w:r w:rsidRPr="00286FAB">
        <w:t xml:space="preserve">Clayton, </w:t>
      </w:r>
      <w:r w:rsidR="007E3939" w:rsidRPr="00286FAB">
        <w:t xml:space="preserve">Govinda, </w:t>
      </w:r>
      <w:proofErr w:type="spellStart"/>
      <w:r w:rsidRPr="00286FAB">
        <w:t>Håvard</w:t>
      </w:r>
      <w:proofErr w:type="spellEnd"/>
      <w:r w:rsidRPr="00286FAB">
        <w:t xml:space="preserve"> </w:t>
      </w:r>
      <w:proofErr w:type="spellStart"/>
      <w:r w:rsidRPr="00286FAB">
        <w:t>Mokleiv</w:t>
      </w:r>
      <w:proofErr w:type="spellEnd"/>
      <w:r w:rsidRPr="00286FAB">
        <w:t xml:space="preserve"> </w:t>
      </w:r>
      <w:proofErr w:type="spellStart"/>
      <w:r w:rsidRPr="00286FAB">
        <w:t>Nygård</w:t>
      </w:r>
      <w:proofErr w:type="spellEnd"/>
      <w:r w:rsidRPr="00286FAB">
        <w:t xml:space="preserve">, </w:t>
      </w:r>
      <w:proofErr w:type="spellStart"/>
      <w:r w:rsidRPr="00286FAB">
        <w:t>Håvard</w:t>
      </w:r>
      <w:proofErr w:type="spellEnd"/>
      <w:r w:rsidRPr="00286FAB">
        <w:t xml:space="preserve"> Strand, Siri A Rustad, Claudia </w:t>
      </w:r>
      <w:proofErr w:type="spellStart"/>
      <w:r w:rsidRPr="00286FAB">
        <w:t>Wiehler</w:t>
      </w:r>
      <w:proofErr w:type="spellEnd"/>
      <w:r w:rsidRPr="00286FAB">
        <w:t xml:space="preserve">, Tora </w:t>
      </w:r>
      <w:proofErr w:type="spellStart"/>
      <w:r w:rsidRPr="00286FAB">
        <w:t>Sagård</w:t>
      </w:r>
      <w:proofErr w:type="spellEnd"/>
      <w:r w:rsidRPr="00286FAB">
        <w:t xml:space="preserve">, Peder Landsverk, </w:t>
      </w:r>
      <w:proofErr w:type="spellStart"/>
      <w:r w:rsidRPr="00286FAB">
        <w:t>Reidun</w:t>
      </w:r>
      <w:proofErr w:type="spellEnd"/>
      <w:r w:rsidRPr="00286FAB">
        <w:t xml:space="preserve"> Ryland, Valerie </w:t>
      </w:r>
      <w:proofErr w:type="spellStart"/>
      <w:r w:rsidRPr="00286FAB">
        <w:t>Sticher</w:t>
      </w:r>
      <w:proofErr w:type="spellEnd"/>
      <w:r w:rsidRPr="00286FAB">
        <w:t xml:space="preserve">, Emma Wink &amp; Corinne Bara, </w:t>
      </w:r>
      <w:r w:rsidR="003158CC" w:rsidRPr="00286FAB">
        <w:rPr>
          <w:shd w:val="clear" w:color="auto" w:fill="FFFFFF"/>
        </w:rPr>
        <w:t>(</w:t>
      </w:r>
      <w:r w:rsidR="00473B3C" w:rsidRPr="00286FAB">
        <w:rPr>
          <w:shd w:val="clear" w:color="auto" w:fill="FFFFFF"/>
        </w:rPr>
        <w:t>2023</w:t>
      </w:r>
      <w:r w:rsidR="003158CC" w:rsidRPr="00286FAB">
        <w:rPr>
          <w:shd w:val="clear" w:color="auto" w:fill="FFFFFF"/>
        </w:rPr>
        <w:t>)</w:t>
      </w:r>
      <w:r w:rsidR="00473B3C" w:rsidRPr="00286FAB">
        <w:rPr>
          <w:shd w:val="clear" w:color="auto" w:fill="FFFFFF"/>
        </w:rPr>
        <w:t>. Introducing the ETH/PRIO civil conflict ceasefire dataset. </w:t>
      </w:r>
      <w:r w:rsidR="00473B3C" w:rsidRPr="00286FAB">
        <w:rPr>
          <w:i/>
          <w:iCs/>
          <w:shd w:val="clear" w:color="auto" w:fill="FFFFFF"/>
        </w:rPr>
        <w:t>Journal of Conflict Resolution</w:t>
      </w:r>
      <w:r w:rsidR="00473B3C" w:rsidRPr="00286FAB">
        <w:rPr>
          <w:shd w:val="clear" w:color="auto" w:fill="FFFFFF"/>
        </w:rPr>
        <w:t>, </w:t>
      </w:r>
      <w:r w:rsidR="00473B3C" w:rsidRPr="00286FAB">
        <w:rPr>
          <w:i/>
          <w:iCs/>
          <w:shd w:val="clear" w:color="auto" w:fill="FFFFFF"/>
        </w:rPr>
        <w:t>67</w:t>
      </w:r>
      <w:r w:rsidR="00D85805" w:rsidRPr="00286FAB">
        <w:rPr>
          <w:shd w:val="clear" w:color="auto" w:fill="FFFFFF"/>
        </w:rPr>
        <w:t>,</w:t>
      </w:r>
      <w:r w:rsidR="00473B3C" w:rsidRPr="00286FAB">
        <w:rPr>
          <w:shd w:val="clear" w:color="auto" w:fill="FFFFFF"/>
        </w:rPr>
        <w:t>7-8</w:t>
      </w:r>
      <w:r w:rsidR="00D85805" w:rsidRPr="00286FAB">
        <w:rPr>
          <w:shd w:val="clear" w:color="auto" w:fill="FFFFFF"/>
        </w:rPr>
        <w:t>:</w:t>
      </w:r>
      <w:r w:rsidR="00473B3C" w:rsidRPr="00286FAB">
        <w:rPr>
          <w:shd w:val="clear" w:color="auto" w:fill="FFFFFF"/>
        </w:rPr>
        <w:t xml:space="preserve"> 1430-1451.</w:t>
      </w:r>
    </w:p>
    <w:p w14:paraId="3F4382BD" w14:textId="3297EE53" w:rsidR="00473B3C" w:rsidRPr="00286FAB" w:rsidRDefault="00473B3C" w:rsidP="00FE1391">
      <w:pPr>
        <w:pStyle w:val="Bibliography"/>
        <w:spacing w:line="480" w:lineRule="auto"/>
        <w:ind w:left="720" w:hanging="720"/>
        <w:jc w:val="both"/>
        <w:rPr>
          <w:shd w:val="clear" w:color="auto" w:fill="FFFFFF"/>
        </w:rPr>
      </w:pPr>
      <w:r w:rsidRPr="00286FAB">
        <w:rPr>
          <w:shd w:val="clear" w:color="auto" w:fill="FFFFFF"/>
        </w:rPr>
        <w:lastRenderedPageBreak/>
        <w:t xml:space="preserve">Clayton, Govinda, </w:t>
      </w:r>
      <w:proofErr w:type="spellStart"/>
      <w:r w:rsidRPr="00286FAB">
        <w:rPr>
          <w:shd w:val="clear" w:color="auto" w:fill="FFFFFF"/>
        </w:rPr>
        <w:t>Håvard</w:t>
      </w:r>
      <w:proofErr w:type="spellEnd"/>
      <w:r w:rsidRPr="00286FAB">
        <w:rPr>
          <w:shd w:val="clear" w:color="auto" w:fill="FFFFFF"/>
        </w:rPr>
        <w:t xml:space="preserve"> </w:t>
      </w:r>
      <w:proofErr w:type="spellStart"/>
      <w:r w:rsidRPr="00286FAB">
        <w:rPr>
          <w:shd w:val="clear" w:color="auto" w:fill="FFFFFF"/>
        </w:rPr>
        <w:t>Mokleiv</w:t>
      </w:r>
      <w:proofErr w:type="spellEnd"/>
      <w:r w:rsidRPr="00286FAB">
        <w:rPr>
          <w:shd w:val="clear" w:color="auto" w:fill="FFFFFF"/>
        </w:rPr>
        <w:t xml:space="preserve"> </w:t>
      </w:r>
      <w:proofErr w:type="spellStart"/>
      <w:r w:rsidRPr="00286FAB">
        <w:rPr>
          <w:shd w:val="clear" w:color="auto" w:fill="FFFFFF"/>
        </w:rPr>
        <w:t>Nygård</w:t>
      </w:r>
      <w:proofErr w:type="spellEnd"/>
      <w:r w:rsidRPr="00286FAB">
        <w:rPr>
          <w:shd w:val="clear" w:color="auto" w:fill="FFFFFF"/>
        </w:rPr>
        <w:t xml:space="preserve">, Siri A. Rustad, </w:t>
      </w:r>
      <w:r w:rsidR="00D40B00" w:rsidRPr="00286FAB">
        <w:rPr>
          <w:color w:val="222222"/>
          <w:shd w:val="clear" w:color="auto" w:fill="FFFFFF"/>
        </w:rPr>
        <w:t>&amp;</w:t>
      </w:r>
      <w:r w:rsidRPr="00286FAB">
        <w:rPr>
          <w:shd w:val="clear" w:color="auto" w:fill="FFFFFF"/>
        </w:rPr>
        <w:t xml:space="preserve"> </w:t>
      </w:r>
      <w:proofErr w:type="spellStart"/>
      <w:r w:rsidRPr="00286FAB">
        <w:rPr>
          <w:shd w:val="clear" w:color="auto" w:fill="FFFFFF"/>
        </w:rPr>
        <w:t>Håvard</w:t>
      </w:r>
      <w:proofErr w:type="spellEnd"/>
      <w:r w:rsidRPr="00286FAB">
        <w:rPr>
          <w:shd w:val="clear" w:color="auto" w:fill="FFFFFF"/>
        </w:rPr>
        <w:t xml:space="preserve"> Strand</w:t>
      </w:r>
      <w:r w:rsidR="00083218" w:rsidRPr="00286FAB">
        <w:rPr>
          <w:shd w:val="clear" w:color="auto" w:fill="FFFFFF"/>
        </w:rPr>
        <w:t xml:space="preserve"> (2023)</w:t>
      </w:r>
      <w:r w:rsidRPr="00286FAB">
        <w:rPr>
          <w:shd w:val="clear" w:color="auto" w:fill="FFFFFF"/>
        </w:rPr>
        <w:t>. "Costs and Cover: Explaining the Onset of Ceasefires in Civil Conflict." </w:t>
      </w:r>
      <w:r w:rsidRPr="00286FAB">
        <w:rPr>
          <w:i/>
          <w:iCs/>
          <w:shd w:val="clear" w:color="auto" w:fill="FFFFFF"/>
        </w:rPr>
        <w:t>Journal of Conflict Resolution</w:t>
      </w:r>
      <w:r w:rsidRPr="00286FAB">
        <w:rPr>
          <w:shd w:val="clear" w:color="auto" w:fill="FFFFFF"/>
        </w:rPr>
        <w:t> 67,7-8: 1296-1324.</w:t>
      </w:r>
    </w:p>
    <w:p w14:paraId="1BFB592A" w14:textId="22D302B0" w:rsidR="00473B3C" w:rsidRPr="00286FAB" w:rsidRDefault="00473B3C" w:rsidP="00FE1391">
      <w:pPr>
        <w:pStyle w:val="Bibliography"/>
        <w:spacing w:line="480" w:lineRule="auto"/>
        <w:ind w:left="720" w:hanging="720"/>
        <w:jc w:val="both"/>
        <w:rPr>
          <w:shd w:val="clear" w:color="auto" w:fill="FFFFFF"/>
        </w:rPr>
      </w:pPr>
      <w:r w:rsidRPr="00286FAB">
        <w:rPr>
          <w:shd w:val="clear" w:color="auto" w:fill="FFFFFF"/>
        </w:rPr>
        <w:t xml:space="preserve">Clayton, Govinda, Laurie Nathan, </w:t>
      </w:r>
      <w:r w:rsidR="00D40B00" w:rsidRPr="00286FAB">
        <w:rPr>
          <w:color w:val="222222"/>
          <w:shd w:val="clear" w:color="auto" w:fill="FFFFFF"/>
        </w:rPr>
        <w:t>&amp;</w:t>
      </w:r>
      <w:r w:rsidRPr="00286FAB">
        <w:rPr>
          <w:shd w:val="clear" w:color="auto" w:fill="FFFFFF"/>
        </w:rPr>
        <w:t xml:space="preserve"> Claudia </w:t>
      </w:r>
      <w:proofErr w:type="spellStart"/>
      <w:r w:rsidRPr="00286FAB">
        <w:rPr>
          <w:shd w:val="clear" w:color="auto" w:fill="FFFFFF"/>
        </w:rPr>
        <w:t>Wiehler</w:t>
      </w:r>
      <w:proofErr w:type="spellEnd"/>
      <w:r w:rsidR="00EC7ED5" w:rsidRPr="00286FAB">
        <w:rPr>
          <w:shd w:val="clear" w:color="auto" w:fill="FFFFFF"/>
        </w:rPr>
        <w:t xml:space="preserve"> (2021)</w:t>
      </w:r>
      <w:r w:rsidRPr="00286FAB">
        <w:rPr>
          <w:shd w:val="clear" w:color="auto" w:fill="FFFFFF"/>
        </w:rPr>
        <w:t>. "Ceasefire Success: A conceptual framework." </w:t>
      </w:r>
      <w:r w:rsidRPr="00286FAB">
        <w:rPr>
          <w:i/>
          <w:iCs/>
          <w:shd w:val="clear" w:color="auto" w:fill="FFFFFF"/>
        </w:rPr>
        <w:t>International Peacekeeping</w:t>
      </w:r>
      <w:r w:rsidRPr="00286FAB">
        <w:rPr>
          <w:shd w:val="clear" w:color="auto" w:fill="FFFFFF"/>
        </w:rPr>
        <w:t> 28,3: 341-365.</w:t>
      </w:r>
    </w:p>
    <w:p w14:paraId="12FABD85" w14:textId="0E86F9F3" w:rsidR="00473B3C" w:rsidRPr="00286FAB" w:rsidRDefault="00473B3C" w:rsidP="00FE1391">
      <w:pPr>
        <w:pStyle w:val="Bibliography"/>
        <w:spacing w:line="480" w:lineRule="auto"/>
        <w:ind w:left="720" w:hanging="720"/>
        <w:jc w:val="both"/>
        <w:rPr>
          <w:shd w:val="clear" w:color="auto" w:fill="FFFFFF"/>
        </w:rPr>
      </w:pPr>
      <w:r w:rsidRPr="00286FAB">
        <w:rPr>
          <w:shd w:val="clear" w:color="auto" w:fill="FFFFFF"/>
        </w:rPr>
        <w:t>Cox, J</w:t>
      </w:r>
      <w:r w:rsidR="009253E0" w:rsidRPr="00286FAB">
        <w:rPr>
          <w:shd w:val="clear" w:color="auto" w:fill="FFFFFF"/>
        </w:rPr>
        <w:t>oseph</w:t>
      </w:r>
      <w:r w:rsidRPr="00286FAB">
        <w:rPr>
          <w:shd w:val="clear" w:color="auto" w:fill="FFFFFF"/>
        </w:rPr>
        <w:t xml:space="preserve"> M. (2020). </w:t>
      </w:r>
      <w:r w:rsidR="0065380F" w:rsidRPr="00286FAB">
        <w:rPr>
          <w:shd w:val="clear" w:color="auto" w:fill="FFFFFF"/>
        </w:rPr>
        <w:t>“</w:t>
      </w:r>
      <w:r w:rsidRPr="00286FAB">
        <w:rPr>
          <w:shd w:val="clear" w:color="auto" w:fill="FFFFFF"/>
        </w:rPr>
        <w:t>Negotiating justice: Ceasefires, peace agreements, and post-conflict justice</w:t>
      </w:r>
      <w:r w:rsidR="0065380F" w:rsidRPr="00286FAB">
        <w:rPr>
          <w:shd w:val="clear" w:color="auto" w:fill="FFFFFF"/>
        </w:rPr>
        <w:t>,”</w:t>
      </w:r>
      <w:r w:rsidRPr="00286FAB">
        <w:rPr>
          <w:shd w:val="clear" w:color="auto" w:fill="FFFFFF"/>
        </w:rPr>
        <w:t> </w:t>
      </w:r>
      <w:r w:rsidRPr="00286FAB">
        <w:rPr>
          <w:i/>
          <w:iCs/>
          <w:shd w:val="clear" w:color="auto" w:fill="FFFFFF"/>
        </w:rPr>
        <w:t>Journal of peace research</w:t>
      </w:r>
      <w:r w:rsidRPr="00286FAB">
        <w:rPr>
          <w:shd w:val="clear" w:color="auto" w:fill="FFFFFF"/>
        </w:rPr>
        <w:t>, </w:t>
      </w:r>
      <w:r w:rsidRPr="00286FAB">
        <w:rPr>
          <w:i/>
          <w:iCs/>
          <w:shd w:val="clear" w:color="auto" w:fill="FFFFFF"/>
        </w:rPr>
        <w:t>57</w:t>
      </w:r>
      <w:r w:rsidR="00290184" w:rsidRPr="00286FAB">
        <w:rPr>
          <w:shd w:val="clear" w:color="auto" w:fill="FFFFFF"/>
        </w:rPr>
        <w:t>,</w:t>
      </w:r>
      <w:r w:rsidRPr="00286FAB">
        <w:rPr>
          <w:shd w:val="clear" w:color="auto" w:fill="FFFFFF"/>
        </w:rPr>
        <w:t>3</w:t>
      </w:r>
      <w:r w:rsidR="00290184" w:rsidRPr="00286FAB">
        <w:rPr>
          <w:shd w:val="clear" w:color="auto" w:fill="FFFFFF"/>
        </w:rPr>
        <w:t>:</w:t>
      </w:r>
      <w:r w:rsidRPr="00286FAB">
        <w:rPr>
          <w:shd w:val="clear" w:color="auto" w:fill="FFFFFF"/>
        </w:rPr>
        <w:t xml:space="preserve"> 466-481.  </w:t>
      </w:r>
    </w:p>
    <w:p w14:paraId="56BD4F1F" w14:textId="71558876" w:rsidR="00473B3C" w:rsidRPr="00286FAB" w:rsidRDefault="00473B3C" w:rsidP="00FE1391">
      <w:pPr>
        <w:pStyle w:val="Bibliography"/>
        <w:spacing w:line="480" w:lineRule="auto"/>
        <w:ind w:left="720" w:hanging="720"/>
        <w:jc w:val="both"/>
      </w:pPr>
      <w:r w:rsidRPr="00286FAB">
        <w:t>Crocker, C</w:t>
      </w:r>
      <w:r w:rsidR="00B61BD4" w:rsidRPr="00286FAB">
        <w:t xml:space="preserve">hester </w:t>
      </w:r>
      <w:r w:rsidRPr="00286FAB">
        <w:t>A. (2004)</w:t>
      </w:r>
      <w:r w:rsidR="006B69AE" w:rsidRPr="00286FAB">
        <w:t>.</w:t>
      </w:r>
      <w:r w:rsidRPr="00286FAB">
        <w:t xml:space="preserve"> </w:t>
      </w:r>
      <w:r w:rsidRPr="00286FAB">
        <w:rPr>
          <w:i/>
          <w:iCs/>
        </w:rPr>
        <w:t>Taming Intractable Conflicts: Mediation in the hardest cases</w:t>
      </w:r>
      <w:r w:rsidRPr="00286FAB">
        <w:t>. Washington, DC: US Institute of Peace Press.</w:t>
      </w:r>
    </w:p>
    <w:p w14:paraId="3791437C" w14:textId="102B4ADD" w:rsidR="00473B3C" w:rsidRPr="00286FAB" w:rsidRDefault="00473B3C" w:rsidP="00FE1391">
      <w:pPr>
        <w:pStyle w:val="Bibliography"/>
        <w:spacing w:line="480" w:lineRule="auto"/>
        <w:ind w:left="720" w:hanging="720"/>
        <w:jc w:val="both"/>
        <w:rPr>
          <w:shd w:val="clear" w:color="auto" w:fill="FFFFFF"/>
        </w:rPr>
      </w:pPr>
      <w:r w:rsidRPr="00286FAB">
        <w:rPr>
          <w:shd w:val="clear" w:color="auto" w:fill="FFFFFF"/>
        </w:rPr>
        <w:t xml:space="preserve">Cunningham, David E. </w:t>
      </w:r>
      <w:r w:rsidR="00D16278" w:rsidRPr="00286FAB">
        <w:rPr>
          <w:shd w:val="clear" w:color="auto" w:fill="FFFFFF"/>
        </w:rPr>
        <w:t xml:space="preserve">(2013) </w:t>
      </w:r>
      <w:r w:rsidRPr="00286FAB">
        <w:rPr>
          <w:shd w:val="clear" w:color="auto" w:fill="FFFFFF"/>
        </w:rPr>
        <w:t>"Who should be at the table: Veto players and peace processes in civil war." </w:t>
      </w:r>
      <w:r w:rsidRPr="00286FAB">
        <w:rPr>
          <w:i/>
          <w:iCs/>
          <w:shd w:val="clear" w:color="auto" w:fill="FFFFFF"/>
        </w:rPr>
        <w:t xml:space="preserve">Penn St. JL &amp; Int'l </w:t>
      </w:r>
      <w:proofErr w:type="spellStart"/>
      <w:r w:rsidRPr="00286FAB">
        <w:rPr>
          <w:i/>
          <w:iCs/>
          <w:shd w:val="clear" w:color="auto" w:fill="FFFFFF"/>
        </w:rPr>
        <w:t>Aff</w:t>
      </w:r>
      <w:proofErr w:type="spellEnd"/>
      <w:r w:rsidRPr="00286FAB">
        <w:rPr>
          <w:i/>
          <w:iCs/>
          <w:shd w:val="clear" w:color="auto" w:fill="FFFFFF"/>
        </w:rPr>
        <w:t>.</w:t>
      </w:r>
      <w:r w:rsidRPr="00286FAB">
        <w:rPr>
          <w:shd w:val="clear" w:color="auto" w:fill="FFFFFF"/>
        </w:rPr>
        <w:t> 2: 38.</w:t>
      </w:r>
    </w:p>
    <w:p w14:paraId="5AD6C31D" w14:textId="458A568A" w:rsidR="00473B3C" w:rsidRPr="00286FAB" w:rsidRDefault="00473B3C" w:rsidP="00FE1391">
      <w:pPr>
        <w:pStyle w:val="Bibliography"/>
        <w:spacing w:line="480" w:lineRule="auto"/>
        <w:ind w:left="720" w:hanging="720"/>
        <w:jc w:val="both"/>
      </w:pPr>
      <w:r w:rsidRPr="00286FAB">
        <w:t xml:space="preserve">Cunningham, David E., Kristian </w:t>
      </w:r>
      <w:proofErr w:type="spellStart"/>
      <w:r w:rsidRPr="00286FAB">
        <w:t>Skrede</w:t>
      </w:r>
      <w:proofErr w:type="spellEnd"/>
      <w:r w:rsidRPr="00286FAB">
        <w:t xml:space="preserve"> </w:t>
      </w:r>
      <w:proofErr w:type="spellStart"/>
      <w:r w:rsidRPr="00286FAB">
        <w:t>Gleditsch</w:t>
      </w:r>
      <w:proofErr w:type="spellEnd"/>
      <w:r w:rsidRPr="00286FAB">
        <w:t xml:space="preserve">, </w:t>
      </w:r>
      <w:r w:rsidR="00D40B00" w:rsidRPr="00286FAB">
        <w:rPr>
          <w:color w:val="222222"/>
          <w:shd w:val="clear" w:color="auto" w:fill="FFFFFF"/>
        </w:rPr>
        <w:t>&amp;</w:t>
      </w:r>
      <w:r w:rsidRPr="00286FAB">
        <w:t xml:space="preserve"> </w:t>
      </w:r>
      <w:proofErr w:type="spellStart"/>
      <w:r w:rsidRPr="00286FAB">
        <w:t>Idean</w:t>
      </w:r>
      <w:proofErr w:type="spellEnd"/>
      <w:r w:rsidRPr="00286FAB">
        <w:t xml:space="preserve"> </w:t>
      </w:r>
      <w:proofErr w:type="spellStart"/>
      <w:r w:rsidRPr="00286FAB">
        <w:t>Salehyan</w:t>
      </w:r>
      <w:proofErr w:type="spellEnd"/>
      <w:r w:rsidRPr="00286FAB">
        <w:t xml:space="preserve">. </w:t>
      </w:r>
      <w:r w:rsidR="00412E7C" w:rsidRPr="00286FAB">
        <w:t>(</w:t>
      </w:r>
      <w:r w:rsidRPr="00286FAB">
        <w:t>2009</w:t>
      </w:r>
      <w:r w:rsidR="00412E7C" w:rsidRPr="00286FAB">
        <w:t>)</w:t>
      </w:r>
      <w:r w:rsidRPr="00286FAB">
        <w:t>. “It Takes Two: A Dyadic Analysis of Civil War Duration and Outcome</w:t>
      </w:r>
      <w:r w:rsidRPr="00286FAB">
        <w:rPr>
          <w:i/>
          <w:iCs/>
        </w:rPr>
        <w:t>.” Journal of Conflict Resolution</w:t>
      </w:r>
      <w:r w:rsidRPr="00286FAB">
        <w:t xml:space="preserve"> 53</w:t>
      </w:r>
      <w:r w:rsidR="008D3F84" w:rsidRPr="00286FAB">
        <w:t>,</w:t>
      </w:r>
      <w:r w:rsidRPr="00286FAB">
        <w:t>4: 570–97.</w:t>
      </w:r>
    </w:p>
    <w:p w14:paraId="5BBE3526" w14:textId="4A939580" w:rsidR="00473B3C" w:rsidRPr="00286FAB" w:rsidRDefault="00473B3C" w:rsidP="00FE1391">
      <w:pPr>
        <w:pStyle w:val="Bibliography"/>
        <w:spacing w:line="480" w:lineRule="auto"/>
        <w:ind w:left="720" w:hanging="720"/>
        <w:jc w:val="both"/>
      </w:pPr>
      <w:r w:rsidRPr="00286FAB">
        <w:rPr>
          <w:shd w:val="clear" w:color="auto" w:fill="FFFFFF"/>
        </w:rPr>
        <w:t xml:space="preserve">David Mason, T., Mehmet </w:t>
      </w:r>
      <w:proofErr w:type="spellStart"/>
      <w:r w:rsidRPr="00286FAB">
        <w:rPr>
          <w:shd w:val="clear" w:color="auto" w:fill="FFFFFF"/>
        </w:rPr>
        <w:t>Gurses</w:t>
      </w:r>
      <w:proofErr w:type="spellEnd"/>
      <w:r w:rsidRPr="00286FAB">
        <w:rPr>
          <w:shd w:val="clear" w:color="auto" w:fill="FFFFFF"/>
        </w:rPr>
        <w:t xml:space="preserve">, Patrick T. Brandt, </w:t>
      </w:r>
      <w:r w:rsidR="00D40B00" w:rsidRPr="00286FAB">
        <w:rPr>
          <w:color w:val="222222"/>
          <w:shd w:val="clear" w:color="auto" w:fill="FFFFFF"/>
        </w:rPr>
        <w:t>&amp;</w:t>
      </w:r>
      <w:r w:rsidRPr="00286FAB">
        <w:rPr>
          <w:shd w:val="clear" w:color="auto" w:fill="FFFFFF"/>
        </w:rPr>
        <w:t xml:space="preserve"> Jason Michael Quinn. </w:t>
      </w:r>
      <w:r w:rsidR="00182681" w:rsidRPr="00286FAB">
        <w:rPr>
          <w:shd w:val="clear" w:color="auto" w:fill="FFFFFF"/>
        </w:rPr>
        <w:t xml:space="preserve">(2011). </w:t>
      </w:r>
      <w:r w:rsidRPr="00286FAB">
        <w:rPr>
          <w:shd w:val="clear" w:color="auto" w:fill="FFFFFF"/>
        </w:rPr>
        <w:t>"When civil wars recur: Conditions for durable peace after civil wars." </w:t>
      </w:r>
      <w:r w:rsidRPr="00286FAB">
        <w:rPr>
          <w:i/>
          <w:iCs/>
          <w:shd w:val="clear" w:color="auto" w:fill="FFFFFF"/>
        </w:rPr>
        <w:t>International Studies Perspectives</w:t>
      </w:r>
      <w:r w:rsidRPr="00286FAB">
        <w:rPr>
          <w:shd w:val="clear" w:color="auto" w:fill="FFFFFF"/>
        </w:rPr>
        <w:t> 12,2: 171-189.</w:t>
      </w:r>
      <w:r w:rsidRPr="00286FAB">
        <w:t xml:space="preserve"> </w:t>
      </w:r>
    </w:p>
    <w:p w14:paraId="2B09D988" w14:textId="70A053F2" w:rsidR="00473B3C" w:rsidRPr="00286FAB" w:rsidRDefault="00473B3C" w:rsidP="00FE1391">
      <w:pPr>
        <w:spacing w:line="480" w:lineRule="auto"/>
        <w:ind w:left="720" w:hanging="720"/>
      </w:pPr>
      <w:r w:rsidRPr="00286FAB">
        <w:rPr>
          <w:shd w:val="clear" w:color="auto" w:fill="FFFFFF"/>
        </w:rPr>
        <w:t xml:space="preserve">De Silva, </w:t>
      </w:r>
      <w:r w:rsidR="003B6EEA" w:rsidRPr="00286FAB">
        <w:rPr>
          <w:shd w:val="clear" w:color="auto" w:fill="FFFFFF"/>
        </w:rPr>
        <w:t xml:space="preserve">Kingsley </w:t>
      </w:r>
      <w:proofErr w:type="spellStart"/>
      <w:r w:rsidR="003B6EEA" w:rsidRPr="00286FAB">
        <w:rPr>
          <w:shd w:val="clear" w:color="auto" w:fill="FFFFFF"/>
        </w:rPr>
        <w:t>Muthumuni</w:t>
      </w:r>
      <w:proofErr w:type="spellEnd"/>
      <w:r w:rsidRPr="00286FAB">
        <w:rPr>
          <w:shd w:val="clear" w:color="auto" w:fill="FFFFFF"/>
        </w:rPr>
        <w:t xml:space="preserve">, </w:t>
      </w:r>
      <w:r w:rsidR="00E152B2" w:rsidRPr="00286FAB">
        <w:rPr>
          <w:shd w:val="clear" w:color="auto" w:fill="FFFFFF"/>
        </w:rPr>
        <w:t>(</w:t>
      </w:r>
      <w:r w:rsidRPr="00286FAB">
        <w:rPr>
          <w:shd w:val="clear" w:color="auto" w:fill="FFFFFF"/>
        </w:rPr>
        <w:t>2012</w:t>
      </w:r>
      <w:r w:rsidR="00E152B2" w:rsidRPr="00286FAB">
        <w:rPr>
          <w:shd w:val="clear" w:color="auto" w:fill="FFFFFF"/>
        </w:rPr>
        <w:t>)</w:t>
      </w:r>
      <w:r w:rsidRPr="00286FAB">
        <w:rPr>
          <w:shd w:val="clear" w:color="auto" w:fill="FFFFFF"/>
        </w:rPr>
        <w:t>. </w:t>
      </w:r>
      <w:r w:rsidRPr="00286FAB">
        <w:rPr>
          <w:i/>
          <w:iCs/>
          <w:shd w:val="clear" w:color="auto" w:fill="FFFFFF"/>
        </w:rPr>
        <w:t>Sri Lanka and the Defeat of the LTTE</w:t>
      </w:r>
      <w:r w:rsidRPr="00286FAB">
        <w:rPr>
          <w:shd w:val="clear" w:color="auto" w:fill="FFFFFF"/>
        </w:rPr>
        <w:t xml:space="preserve">. Penguin UK. </w:t>
      </w:r>
    </w:p>
    <w:p w14:paraId="33EB115F" w14:textId="779397E7" w:rsidR="00473B3C" w:rsidRPr="00286FAB" w:rsidRDefault="00473B3C" w:rsidP="00FE1391">
      <w:pPr>
        <w:pStyle w:val="Bibliography"/>
        <w:spacing w:line="480" w:lineRule="auto"/>
        <w:ind w:left="720" w:hanging="720"/>
        <w:jc w:val="both"/>
      </w:pPr>
      <w:proofErr w:type="spellStart"/>
      <w:r w:rsidRPr="00286FAB">
        <w:t>Dochartaigh</w:t>
      </w:r>
      <w:proofErr w:type="spellEnd"/>
      <w:r w:rsidRPr="00286FAB">
        <w:t>, Niall Ó. </w:t>
      </w:r>
      <w:r w:rsidR="003660C6" w:rsidRPr="00286FAB">
        <w:t xml:space="preserve">(2021). </w:t>
      </w:r>
      <w:r w:rsidRPr="00286FAB">
        <w:rPr>
          <w:i/>
          <w:iCs/>
        </w:rPr>
        <w:t>Deniable contact: back-channel negotiation in Northern Ireland</w:t>
      </w:r>
      <w:r w:rsidRPr="00286FAB">
        <w:t>. Oxford University Press.</w:t>
      </w:r>
    </w:p>
    <w:p w14:paraId="5C06309E" w14:textId="6C844413" w:rsidR="00473B3C" w:rsidRPr="00286FAB" w:rsidRDefault="00473B3C" w:rsidP="00FE1391">
      <w:pPr>
        <w:pStyle w:val="Bibliography"/>
        <w:spacing w:line="480" w:lineRule="auto"/>
        <w:ind w:left="720" w:hanging="720"/>
        <w:jc w:val="both"/>
      </w:pPr>
      <w:r w:rsidRPr="00286FAB">
        <w:t xml:space="preserve">Doyle, Michael W., </w:t>
      </w:r>
      <w:r w:rsidR="00D40B00" w:rsidRPr="00286FAB">
        <w:rPr>
          <w:color w:val="222222"/>
          <w:shd w:val="clear" w:color="auto" w:fill="FFFFFF"/>
        </w:rPr>
        <w:t>&amp;</w:t>
      </w:r>
      <w:r w:rsidRPr="00286FAB">
        <w:t xml:space="preserve"> Nicholas </w:t>
      </w:r>
      <w:proofErr w:type="spellStart"/>
      <w:r w:rsidRPr="00286FAB">
        <w:t>Sambanis</w:t>
      </w:r>
      <w:proofErr w:type="spellEnd"/>
      <w:r w:rsidRPr="00286FAB">
        <w:t xml:space="preserve">. </w:t>
      </w:r>
      <w:r w:rsidR="008B5F8E" w:rsidRPr="00286FAB">
        <w:t>(</w:t>
      </w:r>
      <w:r w:rsidRPr="00286FAB">
        <w:t>2006</w:t>
      </w:r>
      <w:r w:rsidR="008B5F8E" w:rsidRPr="00286FAB">
        <w:t>)</w:t>
      </w:r>
      <w:r w:rsidRPr="00286FAB">
        <w:t xml:space="preserve">. </w:t>
      </w:r>
      <w:r w:rsidRPr="00286FAB">
        <w:rPr>
          <w:i/>
          <w:iCs/>
        </w:rPr>
        <w:t>Making War and Building Peace: United Nations Peace Operations.</w:t>
      </w:r>
      <w:r w:rsidRPr="00286FAB">
        <w:t xml:space="preserve"> Princeton: Princeton University Press.</w:t>
      </w:r>
    </w:p>
    <w:p w14:paraId="3B25204F" w14:textId="7027EAE3" w:rsidR="008A1A3A" w:rsidRPr="00286FAB" w:rsidRDefault="00473B3C" w:rsidP="00FE1391">
      <w:pPr>
        <w:pStyle w:val="Bibliography"/>
        <w:spacing w:line="480" w:lineRule="auto"/>
        <w:ind w:left="720" w:hanging="720"/>
        <w:jc w:val="both"/>
        <w:rPr>
          <w:shd w:val="clear" w:color="auto" w:fill="FFFFFF"/>
        </w:rPr>
      </w:pPr>
      <w:r w:rsidRPr="00286FAB">
        <w:rPr>
          <w:shd w:val="clear" w:color="auto" w:fill="FFFFFF"/>
        </w:rPr>
        <w:lastRenderedPageBreak/>
        <w:t xml:space="preserve">Edward Flores, Thomas, </w:t>
      </w:r>
      <w:r w:rsidR="00D70D3C" w:rsidRPr="00286FAB">
        <w:rPr>
          <w:color w:val="222222"/>
          <w:shd w:val="clear" w:color="auto" w:fill="FFFFFF"/>
        </w:rPr>
        <w:t>&amp;</w:t>
      </w:r>
      <w:r w:rsidRPr="00286FAB">
        <w:rPr>
          <w:shd w:val="clear" w:color="auto" w:fill="FFFFFF"/>
        </w:rPr>
        <w:t xml:space="preserve"> Irfan Nooruddin.</w:t>
      </w:r>
      <w:r w:rsidR="003A1712" w:rsidRPr="00286FAB">
        <w:rPr>
          <w:shd w:val="clear" w:color="auto" w:fill="FFFFFF"/>
        </w:rPr>
        <w:t xml:space="preserve"> (2009).</w:t>
      </w:r>
      <w:r w:rsidRPr="00286FAB">
        <w:rPr>
          <w:shd w:val="clear" w:color="auto" w:fill="FFFFFF"/>
        </w:rPr>
        <w:t xml:space="preserve"> "Democracy under the gun understanding post-conflict economic recovery." </w:t>
      </w:r>
      <w:r w:rsidRPr="00286FAB">
        <w:rPr>
          <w:i/>
          <w:iCs/>
          <w:shd w:val="clear" w:color="auto" w:fill="FFFFFF"/>
        </w:rPr>
        <w:t>Journal of Conflict Resolution</w:t>
      </w:r>
      <w:r w:rsidRPr="00286FAB">
        <w:rPr>
          <w:shd w:val="clear" w:color="auto" w:fill="FFFFFF"/>
        </w:rPr>
        <w:t> 53</w:t>
      </w:r>
      <w:r w:rsidR="003A1712" w:rsidRPr="00286FAB">
        <w:rPr>
          <w:shd w:val="clear" w:color="auto" w:fill="FFFFFF"/>
        </w:rPr>
        <w:t>,</w:t>
      </w:r>
      <w:r w:rsidRPr="00286FAB">
        <w:rPr>
          <w:shd w:val="clear" w:color="auto" w:fill="FFFFFF"/>
        </w:rPr>
        <w:t>1: 3-29.</w:t>
      </w:r>
    </w:p>
    <w:p w14:paraId="07DB77E0" w14:textId="635B1AF0" w:rsidR="00473B3C" w:rsidRPr="00286FAB" w:rsidRDefault="00473B3C" w:rsidP="00FE1391">
      <w:pPr>
        <w:pStyle w:val="Bibliography"/>
        <w:spacing w:line="480" w:lineRule="auto"/>
        <w:ind w:left="720" w:hanging="720"/>
        <w:jc w:val="both"/>
        <w:rPr>
          <w:shd w:val="clear" w:color="auto" w:fill="FFFFFF"/>
        </w:rPr>
      </w:pPr>
      <w:r w:rsidRPr="00286FAB">
        <w:rPr>
          <w:shd w:val="clear" w:color="auto" w:fill="FFFFFF"/>
        </w:rPr>
        <w:t>Ellingsen</w:t>
      </w:r>
      <w:r w:rsidRPr="00286FAB">
        <w:t>, Tanja. (2000)</w:t>
      </w:r>
      <w:r w:rsidR="006B69AE" w:rsidRPr="00286FAB">
        <w:t>.</w:t>
      </w:r>
      <w:r w:rsidRPr="00286FAB">
        <w:t xml:space="preserve"> </w:t>
      </w:r>
      <w:r w:rsidR="0065380F" w:rsidRPr="00286FAB">
        <w:t>“</w:t>
      </w:r>
      <w:r w:rsidRPr="00286FAB">
        <w:t>Colorful Communities or Ethnic Witches Brew? Multiethnicity and Domestic Conflict During and After the Cold War</w:t>
      </w:r>
      <w:r w:rsidR="0065380F" w:rsidRPr="00286FAB">
        <w:t>,”</w:t>
      </w:r>
      <w:r w:rsidRPr="00286FAB">
        <w:t xml:space="preserve"> </w:t>
      </w:r>
      <w:r w:rsidRPr="00286FAB">
        <w:rPr>
          <w:i/>
          <w:iCs/>
        </w:rPr>
        <w:t>Journal of Conflict Resolution</w:t>
      </w:r>
      <w:r w:rsidRPr="00286FAB">
        <w:t xml:space="preserve"> 44</w:t>
      </w:r>
      <w:r w:rsidR="007E4D88" w:rsidRPr="00286FAB">
        <w:t>,</w:t>
      </w:r>
      <w:r w:rsidRPr="00286FAB">
        <w:t xml:space="preserve">2: 228–249. </w:t>
      </w:r>
    </w:p>
    <w:p w14:paraId="55BB0ECC" w14:textId="2AAEEBB0" w:rsidR="00473B3C" w:rsidRPr="00286FAB" w:rsidRDefault="00473B3C" w:rsidP="00FE1391">
      <w:pPr>
        <w:spacing w:line="480" w:lineRule="auto"/>
        <w:ind w:left="720" w:hanging="720"/>
        <w:jc w:val="both"/>
        <w:rPr>
          <w:shd w:val="clear" w:color="auto" w:fill="FFFFFF"/>
        </w:rPr>
      </w:pPr>
      <w:proofErr w:type="spellStart"/>
      <w:r w:rsidRPr="00286FAB">
        <w:rPr>
          <w:shd w:val="clear" w:color="auto" w:fill="FFFFFF"/>
        </w:rPr>
        <w:t>Fortna</w:t>
      </w:r>
      <w:proofErr w:type="spellEnd"/>
      <w:r w:rsidRPr="00286FAB">
        <w:rPr>
          <w:shd w:val="clear" w:color="auto" w:fill="FFFFFF"/>
        </w:rPr>
        <w:t>, V</w:t>
      </w:r>
      <w:r w:rsidR="00D06A8F" w:rsidRPr="00286FAB">
        <w:rPr>
          <w:shd w:val="clear" w:color="auto" w:fill="FFFFFF"/>
        </w:rPr>
        <w:t>irginia Page</w:t>
      </w:r>
      <w:r w:rsidRPr="00286FAB">
        <w:rPr>
          <w:shd w:val="clear" w:color="auto" w:fill="FFFFFF"/>
        </w:rPr>
        <w:t xml:space="preserve"> (2018). </w:t>
      </w:r>
      <w:r w:rsidRPr="00286FAB">
        <w:rPr>
          <w:i/>
          <w:iCs/>
          <w:shd w:val="clear" w:color="auto" w:fill="FFFFFF"/>
        </w:rPr>
        <w:t>Peace time: Cease-fire agreements and the durability of peace</w:t>
      </w:r>
      <w:r w:rsidRPr="00286FAB">
        <w:rPr>
          <w:shd w:val="clear" w:color="auto" w:fill="FFFFFF"/>
        </w:rPr>
        <w:t>. Princeton University Press.</w:t>
      </w:r>
    </w:p>
    <w:p w14:paraId="04337A9C" w14:textId="696D2E7D" w:rsidR="00473B3C" w:rsidRPr="00286FAB" w:rsidRDefault="00473B3C" w:rsidP="00FE1391">
      <w:pPr>
        <w:pStyle w:val="Bibliography"/>
        <w:spacing w:line="480" w:lineRule="auto"/>
        <w:ind w:left="720" w:hanging="720"/>
        <w:jc w:val="both"/>
        <w:rPr>
          <w:shd w:val="clear" w:color="auto" w:fill="FFFFFF"/>
        </w:rPr>
      </w:pPr>
      <w:proofErr w:type="spellStart"/>
      <w:r w:rsidRPr="00286FAB">
        <w:t>Fortna</w:t>
      </w:r>
      <w:proofErr w:type="spellEnd"/>
      <w:r w:rsidRPr="00286FAB">
        <w:t xml:space="preserve">, Virginia Page. </w:t>
      </w:r>
      <w:r w:rsidR="00CE2D9F" w:rsidRPr="00286FAB">
        <w:t>(</w:t>
      </w:r>
      <w:r w:rsidRPr="00286FAB">
        <w:t>2003</w:t>
      </w:r>
      <w:r w:rsidR="00CE2D9F" w:rsidRPr="00286FAB">
        <w:t>)</w:t>
      </w:r>
      <w:r w:rsidRPr="00286FAB">
        <w:t xml:space="preserve">. </w:t>
      </w:r>
      <w:r w:rsidR="0065380F" w:rsidRPr="00286FAB">
        <w:t>“</w:t>
      </w:r>
      <w:r w:rsidRPr="00286FAB">
        <w:t>Scraps of Paper? Agreements and the Durability of Peace</w:t>
      </w:r>
      <w:r w:rsidR="0065380F" w:rsidRPr="00286FAB">
        <w:t>,”</w:t>
      </w:r>
      <w:r w:rsidRPr="00286FAB">
        <w:t xml:space="preserve"> </w:t>
      </w:r>
      <w:r w:rsidRPr="00286FAB">
        <w:rPr>
          <w:i/>
          <w:iCs/>
        </w:rPr>
        <w:t>International Organization</w:t>
      </w:r>
      <w:r w:rsidRPr="00286FAB">
        <w:t xml:space="preserve"> 57 (2):337-7</w:t>
      </w:r>
    </w:p>
    <w:p w14:paraId="1187ACAE" w14:textId="0A24F8C2" w:rsidR="00F429D0" w:rsidRPr="00286FAB" w:rsidRDefault="00F429D0" w:rsidP="00FE1391">
      <w:pPr>
        <w:pStyle w:val="Bibliography"/>
        <w:spacing w:line="480" w:lineRule="auto"/>
        <w:ind w:left="720" w:hanging="720"/>
        <w:jc w:val="both"/>
        <w:rPr>
          <w:rFonts w:eastAsiaTheme="minorHAnsi"/>
        </w:rPr>
      </w:pPr>
      <w:r w:rsidRPr="00286FAB">
        <w:rPr>
          <w:rFonts w:eastAsiaTheme="minorHAnsi"/>
        </w:rPr>
        <w:t>Gavin, Gabriel (2022). "On the front lines of Europe's newest war". </w:t>
      </w:r>
      <w:r w:rsidRPr="00286FAB">
        <w:rPr>
          <w:rFonts w:eastAsiaTheme="minorHAnsi"/>
          <w:i/>
          <w:iCs/>
        </w:rPr>
        <w:t>The Spectator</w:t>
      </w:r>
      <w:r w:rsidRPr="00286FAB">
        <w:rPr>
          <w:rFonts w:eastAsiaTheme="minorHAnsi"/>
        </w:rPr>
        <w:t>. Retrieved 25 December 2022.</w:t>
      </w:r>
    </w:p>
    <w:p w14:paraId="7AE7C1C3" w14:textId="45557B75" w:rsidR="00940830" w:rsidRPr="00286FAB" w:rsidRDefault="00940830" w:rsidP="00FE1391">
      <w:pPr>
        <w:pStyle w:val="Bibliography"/>
        <w:spacing w:line="480" w:lineRule="auto"/>
        <w:ind w:left="720" w:hanging="720"/>
        <w:jc w:val="both"/>
        <w:rPr>
          <w:rFonts w:eastAsiaTheme="minorHAnsi"/>
        </w:rPr>
      </w:pPr>
      <w:r w:rsidRPr="00286FAB">
        <w:rPr>
          <w:rFonts w:eastAsiaTheme="minorHAnsi"/>
        </w:rPr>
        <w:t xml:space="preserve">Goddard, Stacie. 2010. </w:t>
      </w:r>
      <w:r w:rsidRPr="00286FAB">
        <w:rPr>
          <w:rFonts w:eastAsiaTheme="minorHAnsi"/>
          <w:i/>
          <w:iCs/>
        </w:rPr>
        <w:t>Indivisible Territory and the Politics of Legitimacy: Jerusalem and Northern Ireland.</w:t>
      </w:r>
      <w:r w:rsidRPr="00286FAB">
        <w:rPr>
          <w:rFonts w:eastAsiaTheme="minorHAnsi"/>
        </w:rPr>
        <w:t xml:space="preserve"> Cambridge University Press.</w:t>
      </w:r>
    </w:p>
    <w:p w14:paraId="0D281999" w14:textId="3A3D6ACC" w:rsidR="00EF3571" w:rsidRPr="00286FAB" w:rsidRDefault="00EF3571" w:rsidP="00FE1391">
      <w:pPr>
        <w:pStyle w:val="FootnoteText"/>
        <w:spacing w:line="480" w:lineRule="auto"/>
        <w:ind w:left="720" w:hanging="720"/>
        <w:rPr>
          <w:color w:val="222222"/>
          <w:sz w:val="24"/>
          <w:szCs w:val="24"/>
          <w:shd w:val="clear" w:color="auto" w:fill="FFFFFF"/>
        </w:rPr>
      </w:pPr>
      <w:r w:rsidRPr="00286FAB">
        <w:rPr>
          <w:color w:val="222222"/>
          <w:sz w:val="24"/>
          <w:szCs w:val="24"/>
          <w:shd w:val="clear" w:color="auto" w:fill="FFFFFF"/>
        </w:rPr>
        <w:t>Hartzell, C</w:t>
      </w:r>
      <w:r w:rsidR="00ED20C5" w:rsidRPr="00286FAB">
        <w:rPr>
          <w:color w:val="222222"/>
          <w:sz w:val="24"/>
          <w:szCs w:val="24"/>
          <w:shd w:val="clear" w:color="auto" w:fill="FFFFFF"/>
        </w:rPr>
        <w:t>aroline</w:t>
      </w:r>
      <w:r w:rsidRPr="00286FAB">
        <w:rPr>
          <w:color w:val="222222"/>
          <w:sz w:val="24"/>
          <w:szCs w:val="24"/>
          <w:shd w:val="clear" w:color="auto" w:fill="FFFFFF"/>
        </w:rPr>
        <w:t xml:space="preserve"> &amp; </w:t>
      </w:r>
      <w:r w:rsidR="00ED20C5" w:rsidRPr="00286FAB">
        <w:rPr>
          <w:color w:val="222222"/>
          <w:sz w:val="24"/>
          <w:szCs w:val="24"/>
          <w:shd w:val="clear" w:color="auto" w:fill="FFFFFF"/>
        </w:rPr>
        <w:t xml:space="preserve">Matthew </w:t>
      </w:r>
      <w:proofErr w:type="spellStart"/>
      <w:r w:rsidRPr="00286FAB">
        <w:rPr>
          <w:color w:val="222222"/>
          <w:sz w:val="24"/>
          <w:szCs w:val="24"/>
          <w:shd w:val="clear" w:color="auto" w:fill="FFFFFF"/>
        </w:rPr>
        <w:t>Hoddie</w:t>
      </w:r>
      <w:proofErr w:type="spellEnd"/>
      <w:r w:rsidRPr="00286FAB">
        <w:rPr>
          <w:color w:val="222222"/>
          <w:sz w:val="24"/>
          <w:szCs w:val="24"/>
          <w:shd w:val="clear" w:color="auto" w:fill="FFFFFF"/>
        </w:rPr>
        <w:t xml:space="preserve"> (2003). Institutionalizing peace: power sharing and post‐civil war conflict management. </w:t>
      </w:r>
      <w:r w:rsidRPr="00286FAB">
        <w:rPr>
          <w:i/>
          <w:iCs/>
          <w:color w:val="222222"/>
          <w:sz w:val="24"/>
          <w:szCs w:val="24"/>
          <w:shd w:val="clear" w:color="auto" w:fill="FFFFFF"/>
        </w:rPr>
        <w:t>American Journal of Political Science</w:t>
      </w:r>
      <w:r w:rsidRPr="00286FAB">
        <w:rPr>
          <w:color w:val="222222"/>
          <w:sz w:val="24"/>
          <w:szCs w:val="24"/>
          <w:shd w:val="clear" w:color="auto" w:fill="FFFFFF"/>
        </w:rPr>
        <w:t>, </w:t>
      </w:r>
      <w:r w:rsidRPr="00286FAB">
        <w:rPr>
          <w:i/>
          <w:iCs/>
          <w:color w:val="222222"/>
          <w:sz w:val="24"/>
          <w:szCs w:val="24"/>
          <w:shd w:val="clear" w:color="auto" w:fill="FFFFFF"/>
        </w:rPr>
        <w:t>47</w:t>
      </w:r>
      <w:r w:rsidRPr="00286FAB">
        <w:rPr>
          <w:color w:val="222222"/>
          <w:sz w:val="24"/>
          <w:szCs w:val="24"/>
          <w:shd w:val="clear" w:color="auto" w:fill="FFFFFF"/>
        </w:rPr>
        <w:t xml:space="preserve">(2), </w:t>
      </w:r>
      <w:proofErr w:type="gramStart"/>
      <w:r w:rsidRPr="00286FAB">
        <w:rPr>
          <w:color w:val="222222"/>
          <w:sz w:val="24"/>
          <w:szCs w:val="24"/>
          <w:shd w:val="clear" w:color="auto" w:fill="FFFFFF"/>
        </w:rPr>
        <w:t>318-332;</w:t>
      </w:r>
      <w:proofErr w:type="gramEnd"/>
      <w:r w:rsidRPr="00286FAB">
        <w:rPr>
          <w:color w:val="222222"/>
          <w:sz w:val="24"/>
          <w:szCs w:val="24"/>
          <w:shd w:val="clear" w:color="auto" w:fill="FFFFFF"/>
        </w:rPr>
        <w:t xml:space="preserve"> </w:t>
      </w:r>
    </w:p>
    <w:p w14:paraId="4EFF8E10" w14:textId="54D8F8BE" w:rsidR="00473B3C" w:rsidRPr="00286FAB" w:rsidRDefault="00473B3C" w:rsidP="00FE1391">
      <w:pPr>
        <w:pStyle w:val="Bibliography"/>
        <w:spacing w:line="480" w:lineRule="auto"/>
        <w:ind w:left="720" w:hanging="720"/>
        <w:jc w:val="both"/>
      </w:pPr>
      <w:proofErr w:type="spellStart"/>
      <w:r w:rsidRPr="00286FAB">
        <w:t>Ishwaran</w:t>
      </w:r>
      <w:proofErr w:type="spellEnd"/>
      <w:r w:rsidRPr="00286FAB">
        <w:t xml:space="preserve">, </w:t>
      </w:r>
      <w:proofErr w:type="gramStart"/>
      <w:r w:rsidRPr="00286FAB">
        <w:t>H</w:t>
      </w:r>
      <w:r w:rsidR="00302D37" w:rsidRPr="00286FAB">
        <w:t>emant,</w:t>
      </w:r>
      <w:r w:rsidRPr="00286FAB">
        <w:t xml:space="preserve">  M</w:t>
      </w:r>
      <w:r w:rsidR="00302D37" w:rsidRPr="00286FAB">
        <w:t>ichael</w:t>
      </w:r>
      <w:proofErr w:type="gramEnd"/>
      <w:r w:rsidRPr="00286FAB">
        <w:t xml:space="preserve"> S. Lauer, E</w:t>
      </w:r>
      <w:r w:rsidR="00302D37" w:rsidRPr="00286FAB">
        <w:t>ugene</w:t>
      </w:r>
      <w:r w:rsidRPr="00286FAB">
        <w:t xml:space="preserve"> H. Blackstone, M</w:t>
      </w:r>
      <w:r w:rsidR="00E228A6" w:rsidRPr="00286FAB">
        <w:t>in</w:t>
      </w:r>
      <w:r w:rsidRPr="00286FAB">
        <w:t xml:space="preserve"> Lu, </w:t>
      </w:r>
      <w:r w:rsidR="00E81234" w:rsidRPr="00286FAB">
        <w:rPr>
          <w:shd w:val="clear" w:color="auto" w:fill="FFFFFF"/>
        </w:rPr>
        <w:t>&amp;</w:t>
      </w:r>
      <w:r w:rsidRPr="00286FAB">
        <w:t xml:space="preserve"> U</w:t>
      </w:r>
      <w:r w:rsidR="00075658" w:rsidRPr="00286FAB">
        <w:t>daya</w:t>
      </w:r>
      <w:r w:rsidRPr="00286FAB">
        <w:t xml:space="preserve"> B. </w:t>
      </w:r>
      <w:proofErr w:type="spellStart"/>
      <w:r w:rsidRPr="00286FAB">
        <w:t>Kogalur</w:t>
      </w:r>
      <w:proofErr w:type="spellEnd"/>
      <w:r w:rsidRPr="00286FAB">
        <w:t xml:space="preserve">. </w:t>
      </w:r>
      <w:r w:rsidR="000F5D3C" w:rsidRPr="00286FAB">
        <w:t>(</w:t>
      </w:r>
      <w:r w:rsidRPr="00286FAB">
        <w:t>2021</w:t>
      </w:r>
      <w:r w:rsidR="000F5D3C" w:rsidRPr="00286FAB">
        <w:t>)</w:t>
      </w:r>
      <w:r w:rsidRPr="00286FAB">
        <w:t>. “</w:t>
      </w:r>
      <w:proofErr w:type="spellStart"/>
      <w:r w:rsidRPr="00286FAB">
        <w:t>randomForestSRC</w:t>
      </w:r>
      <w:proofErr w:type="spellEnd"/>
      <w:r w:rsidRPr="00286FAB">
        <w:t>: random survival forests vignette.” </w:t>
      </w:r>
      <w:hyperlink r:id="rId24" w:history="1">
        <w:r w:rsidRPr="00286FAB">
          <w:t>http://randomforestsrc.org/articles/survival.html</w:t>
        </w:r>
      </w:hyperlink>
      <w:r w:rsidRPr="00286FAB">
        <w:t>.</w:t>
      </w:r>
    </w:p>
    <w:p w14:paraId="16380FA0" w14:textId="3C2569A4" w:rsidR="00473B3C" w:rsidRPr="00286FAB" w:rsidRDefault="00473B3C" w:rsidP="00FE1391">
      <w:pPr>
        <w:pStyle w:val="Bibliography"/>
        <w:spacing w:line="480" w:lineRule="auto"/>
        <w:ind w:left="720" w:hanging="720"/>
        <w:jc w:val="both"/>
        <w:rPr>
          <w:shd w:val="clear" w:color="auto" w:fill="FFFFFF"/>
        </w:rPr>
      </w:pPr>
      <w:r w:rsidRPr="00286FAB">
        <w:rPr>
          <w:shd w:val="clear" w:color="auto" w:fill="FFFFFF"/>
        </w:rPr>
        <w:t xml:space="preserve">Joshi, Madhav, </w:t>
      </w:r>
      <w:r w:rsidR="00E81234" w:rsidRPr="00286FAB">
        <w:rPr>
          <w:shd w:val="clear" w:color="auto" w:fill="FFFFFF"/>
        </w:rPr>
        <w:t>&amp;</w:t>
      </w:r>
      <w:r w:rsidRPr="00286FAB">
        <w:rPr>
          <w:shd w:val="clear" w:color="auto" w:fill="FFFFFF"/>
        </w:rPr>
        <w:t xml:space="preserve"> T. David Mason.</w:t>
      </w:r>
      <w:r w:rsidR="00F5314F" w:rsidRPr="00286FAB">
        <w:rPr>
          <w:shd w:val="clear" w:color="auto" w:fill="FFFFFF"/>
        </w:rPr>
        <w:t xml:space="preserve"> (2011).</w:t>
      </w:r>
      <w:r w:rsidRPr="00286FAB">
        <w:rPr>
          <w:shd w:val="clear" w:color="auto" w:fill="FFFFFF"/>
        </w:rPr>
        <w:t xml:space="preserve"> "Civil War Settlements, Size of Governing Coalition, and Durability of Peace in Post–Civil War States." </w:t>
      </w:r>
      <w:r w:rsidRPr="00286FAB">
        <w:rPr>
          <w:i/>
          <w:iCs/>
          <w:shd w:val="clear" w:color="auto" w:fill="FFFFFF"/>
        </w:rPr>
        <w:t>International Interactions</w:t>
      </w:r>
      <w:r w:rsidRPr="00286FAB">
        <w:rPr>
          <w:shd w:val="clear" w:color="auto" w:fill="FFFFFF"/>
        </w:rPr>
        <w:t> 37</w:t>
      </w:r>
      <w:r w:rsidR="00F5314F" w:rsidRPr="00286FAB">
        <w:rPr>
          <w:shd w:val="clear" w:color="auto" w:fill="FFFFFF"/>
        </w:rPr>
        <w:t>,</w:t>
      </w:r>
      <w:r w:rsidRPr="00286FAB">
        <w:rPr>
          <w:shd w:val="clear" w:color="auto" w:fill="FFFFFF"/>
        </w:rPr>
        <w:t>4: 388-413.</w:t>
      </w:r>
    </w:p>
    <w:p w14:paraId="60DEF767" w14:textId="469909F0" w:rsidR="001535E2" w:rsidRPr="00286FAB" w:rsidRDefault="001535E2" w:rsidP="00FE1391">
      <w:pPr>
        <w:pStyle w:val="Bibliography"/>
        <w:spacing w:line="480" w:lineRule="auto"/>
        <w:ind w:left="720" w:hanging="720"/>
        <w:jc w:val="both"/>
      </w:pPr>
      <w:proofErr w:type="spellStart"/>
      <w:r w:rsidRPr="00286FAB">
        <w:lastRenderedPageBreak/>
        <w:t>Kalyvas</w:t>
      </w:r>
      <w:proofErr w:type="spellEnd"/>
      <w:r w:rsidRPr="00286FAB">
        <w:t xml:space="preserve">, Stathis N., and Laia </w:t>
      </w:r>
      <w:proofErr w:type="spellStart"/>
      <w:r w:rsidRPr="00286FAB">
        <w:t>Balcells</w:t>
      </w:r>
      <w:proofErr w:type="spellEnd"/>
      <w:r w:rsidRPr="00286FAB">
        <w:t xml:space="preserve">. </w:t>
      </w:r>
      <w:r w:rsidR="007978CB" w:rsidRPr="00286FAB">
        <w:t xml:space="preserve">(2010). </w:t>
      </w:r>
      <w:r w:rsidRPr="00286FAB">
        <w:t>"International system and technologies of rebellion: How the end of the Cold War shaped internal conflict." </w:t>
      </w:r>
      <w:r w:rsidRPr="00286FAB">
        <w:rPr>
          <w:i/>
          <w:iCs/>
        </w:rPr>
        <w:t>American Political Science Review</w:t>
      </w:r>
      <w:r w:rsidRPr="00286FAB">
        <w:t> 104,3: 415-429.</w:t>
      </w:r>
    </w:p>
    <w:p w14:paraId="708BD67C" w14:textId="08CCA6C4" w:rsidR="00473B3C" w:rsidRPr="00286FAB" w:rsidRDefault="00473B3C" w:rsidP="00FE1391">
      <w:pPr>
        <w:pStyle w:val="Bibliography"/>
        <w:spacing w:line="480" w:lineRule="auto"/>
        <w:ind w:left="720" w:hanging="720"/>
        <w:jc w:val="both"/>
      </w:pPr>
      <w:r w:rsidRPr="00286FAB">
        <w:t xml:space="preserve">Kang, </w:t>
      </w:r>
      <w:proofErr w:type="spellStart"/>
      <w:r w:rsidRPr="00286FAB">
        <w:t>Seonjou</w:t>
      </w:r>
      <w:proofErr w:type="spellEnd"/>
      <w:r w:rsidRPr="00286FAB">
        <w:t xml:space="preserve">, </w:t>
      </w:r>
      <w:r w:rsidR="00E81234" w:rsidRPr="00286FAB">
        <w:rPr>
          <w:shd w:val="clear" w:color="auto" w:fill="FFFFFF"/>
        </w:rPr>
        <w:t>&amp;</w:t>
      </w:r>
      <w:r w:rsidRPr="00286FAB">
        <w:t xml:space="preserve"> James </w:t>
      </w:r>
      <w:proofErr w:type="spellStart"/>
      <w:r w:rsidRPr="00286FAB">
        <w:t>Meernik</w:t>
      </w:r>
      <w:proofErr w:type="spellEnd"/>
      <w:r w:rsidRPr="00286FAB">
        <w:t>. (2005)</w:t>
      </w:r>
      <w:r w:rsidR="00AF3BF9" w:rsidRPr="00286FAB">
        <w:t>.</w:t>
      </w:r>
      <w:r w:rsidRPr="00286FAB">
        <w:t xml:space="preserve"> </w:t>
      </w:r>
      <w:r w:rsidR="00F5271E" w:rsidRPr="00286FAB">
        <w:t>“</w:t>
      </w:r>
      <w:r w:rsidRPr="00286FAB">
        <w:t>Civil War Destruction and the Prospects for Economic Growth</w:t>
      </w:r>
      <w:r w:rsidR="00F5271E" w:rsidRPr="00286FAB">
        <w:t>”</w:t>
      </w:r>
      <w:r w:rsidRPr="00286FAB">
        <w:t xml:space="preserve"> </w:t>
      </w:r>
      <w:r w:rsidRPr="00286FAB">
        <w:rPr>
          <w:i/>
          <w:iCs/>
        </w:rPr>
        <w:t>Journal of Politics</w:t>
      </w:r>
      <w:r w:rsidRPr="00286FAB">
        <w:t xml:space="preserve"> 67(1): 88–109.</w:t>
      </w:r>
    </w:p>
    <w:p w14:paraId="09015C13" w14:textId="2EDC3243" w:rsidR="009975C1" w:rsidRPr="00286FAB" w:rsidRDefault="00473B3C" w:rsidP="00FE1391">
      <w:pPr>
        <w:pStyle w:val="Bibliography"/>
        <w:spacing w:line="480" w:lineRule="auto"/>
        <w:ind w:left="720" w:hanging="720"/>
        <w:jc w:val="both"/>
        <w:rPr>
          <w:shd w:val="clear" w:color="auto" w:fill="FFFFFF"/>
        </w:rPr>
      </w:pPr>
      <w:proofErr w:type="spellStart"/>
      <w:r w:rsidRPr="00286FAB">
        <w:rPr>
          <w:shd w:val="clear" w:color="auto" w:fill="FFFFFF"/>
        </w:rPr>
        <w:t>Karakus</w:t>
      </w:r>
      <w:proofErr w:type="spellEnd"/>
      <w:r w:rsidRPr="00286FAB">
        <w:rPr>
          <w:shd w:val="clear" w:color="auto" w:fill="FFFFFF"/>
        </w:rPr>
        <w:t xml:space="preserve">, </w:t>
      </w:r>
      <w:proofErr w:type="spellStart"/>
      <w:r w:rsidRPr="00286FAB">
        <w:rPr>
          <w:shd w:val="clear" w:color="auto" w:fill="FFFFFF"/>
        </w:rPr>
        <w:t>Dogukan</w:t>
      </w:r>
      <w:proofErr w:type="spellEnd"/>
      <w:r w:rsidRPr="00286FAB">
        <w:rPr>
          <w:shd w:val="clear" w:color="auto" w:fill="FFFFFF"/>
        </w:rPr>
        <w:t xml:space="preserve"> </w:t>
      </w:r>
      <w:proofErr w:type="spellStart"/>
      <w:r w:rsidRPr="00286FAB">
        <w:rPr>
          <w:shd w:val="clear" w:color="auto" w:fill="FFFFFF"/>
        </w:rPr>
        <w:t>Cansin</w:t>
      </w:r>
      <w:proofErr w:type="spellEnd"/>
      <w:r w:rsidRPr="00286FAB">
        <w:rPr>
          <w:shd w:val="clear" w:color="auto" w:fill="FFFFFF"/>
        </w:rPr>
        <w:t xml:space="preserve">, </w:t>
      </w:r>
      <w:r w:rsidR="00E81234" w:rsidRPr="00286FAB">
        <w:rPr>
          <w:shd w:val="clear" w:color="auto" w:fill="FFFFFF"/>
        </w:rPr>
        <w:t>&amp;</w:t>
      </w:r>
      <w:r w:rsidRPr="00286FAB">
        <w:rPr>
          <w:shd w:val="clear" w:color="auto" w:fill="FFFFFF"/>
        </w:rPr>
        <w:t xml:space="preserve"> Isak Svensson</w:t>
      </w:r>
      <w:r w:rsidR="00AF3BF9" w:rsidRPr="00286FAB">
        <w:rPr>
          <w:shd w:val="clear" w:color="auto" w:fill="FFFFFF"/>
        </w:rPr>
        <w:t xml:space="preserve"> (2020)</w:t>
      </w:r>
      <w:r w:rsidRPr="00286FAB">
        <w:rPr>
          <w:shd w:val="clear" w:color="auto" w:fill="FFFFFF"/>
        </w:rPr>
        <w:t>. "Between the bombs: Exploring partial ceasefires in the Syrian civil war, 2011–2017." </w:t>
      </w:r>
      <w:r w:rsidRPr="00286FAB">
        <w:rPr>
          <w:i/>
          <w:iCs/>
          <w:shd w:val="clear" w:color="auto" w:fill="FFFFFF"/>
        </w:rPr>
        <w:t>Terrorism and Political Violence</w:t>
      </w:r>
      <w:r w:rsidRPr="00286FAB">
        <w:rPr>
          <w:shd w:val="clear" w:color="auto" w:fill="FFFFFF"/>
        </w:rPr>
        <w:t> 32,4: 681-700.</w:t>
      </w:r>
    </w:p>
    <w:p w14:paraId="002CFB09" w14:textId="6F237D34" w:rsidR="009975C1" w:rsidRPr="00286FAB" w:rsidRDefault="00473B3C" w:rsidP="00FE1391">
      <w:pPr>
        <w:pStyle w:val="Bibliography"/>
        <w:spacing w:line="480" w:lineRule="auto"/>
        <w:ind w:left="720" w:hanging="720"/>
        <w:jc w:val="both"/>
        <w:rPr>
          <w:rFonts w:eastAsiaTheme="minorHAnsi"/>
        </w:rPr>
      </w:pPr>
      <w:r w:rsidRPr="00286FAB">
        <w:rPr>
          <w:rFonts w:eastAsiaTheme="minorHAnsi"/>
        </w:rPr>
        <w:t>Kaufman, C</w:t>
      </w:r>
      <w:r w:rsidR="00D06A8F" w:rsidRPr="00286FAB">
        <w:rPr>
          <w:rFonts w:eastAsiaTheme="minorHAnsi"/>
        </w:rPr>
        <w:t>haim</w:t>
      </w:r>
      <w:r w:rsidRPr="00286FAB">
        <w:rPr>
          <w:rFonts w:eastAsiaTheme="minorHAnsi"/>
        </w:rPr>
        <w:t xml:space="preserve">, &amp; </w:t>
      </w:r>
      <w:r w:rsidR="00D06A8F" w:rsidRPr="00286FAB">
        <w:rPr>
          <w:rFonts w:eastAsiaTheme="minorHAnsi"/>
        </w:rPr>
        <w:t xml:space="preserve">Charles </w:t>
      </w:r>
      <w:r w:rsidRPr="00286FAB">
        <w:rPr>
          <w:rFonts w:eastAsiaTheme="minorHAnsi"/>
        </w:rPr>
        <w:t xml:space="preserve">Glaser (1998). </w:t>
      </w:r>
      <w:r w:rsidR="00F5271E" w:rsidRPr="00286FAB">
        <w:rPr>
          <w:rFonts w:eastAsiaTheme="minorHAnsi"/>
        </w:rPr>
        <w:t>“</w:t>
      </w:r>
      <w:r w:rsidRPr="00286FAB">
        <w:rPr>
          <w:rFonts w:eastAsiaTheme="minorHAnsi"/>
        </w:rPr>
        <w:t>What Is the Offense/Defense Balance, and Can We Measure It</w:t>
      </w:r>
      <w:r w:rsidR="00F5271E" w:rsidRPr="00286FAB">
        <w:rPr>
          <w:rFonts w:eastAsiaTheme="minorHAnsi"/>
        </w:rPr>
        <w:t>,”</w:t>
      </w:r>
      <w:r w:rsidRPr="00286FAB">
        <w:rPr>
          <w:rFonts w:eastAsiaTheme="minorHAnsi"/>
        </w:rPr>
        <w:t> </w:t>
      </w:r>
      <w:r w:rsidRPr="00286FAB">
        <w:rPr>
          <w:rFonts w:eastAsiaTheme="minorHAnsi"/>
          <w:i/>
          <w:iCs/>
        </w:rPr>
        <w:t>International Security</w:t>
      </w:r>
      <w:r w:rsidRPr="00286FAB">
        <w:rPr>
          <w:rFonts w:eastAsiaTheme="minorHAnsi"/>
        </w:rPr>
        <w:t>, 22</w:t>
      </w:r>
      <w:r w:rsidR="00233A5C" w:rsidRPr="00286FAB">
        <w:rPr>
          <w:rFonts w:eastAsiaTheme="minorHAnsi"/>
        </w:rPr>
        <w:t>,</w:t>
      </w:r>
      <w:r w:rsidRPr="00286FAB">
        <w:rPr>
          <w:rFonts w:eastAsiaTheme="minorHAnsi"/>
        </w:rPr>
        <w:t>4</w:t>
      </w:r>
      <w:r w:rsidR="00233A5C" w:rsidRPr="00286FAB">
        <w:rPr>
          <w:rFonts w:eastAsiaTheme="minorHAnsi"/>
        </w:rPr>
        <w:t>:</w:t>
      </w:r>
      <w:r w:rsidRPr="00286FAB">
        <w:rPr>
          <w:rFonts w:eastAsiaTheme="minorHAnsi"/>
        </w:rPr>
        <w:t xml:space="preserve"> 44-82. </w:t>
      </w:r>
    </w:p>
    <w:p w14:paraId="769F8250" w14:textId="241FDED3" w:rsidR="00473B3C" w:rsidRPr="00286FAB" w:rsidRDefault="00473B3C" w:rsidP="00FE1391">
      <w:pPr>
        <w:pStyle w:val="Bibliography"/>
        <w:spacing w:line="480" w:lineRule="auto"/>
        <w:ind w:left="720" w:hanging="720"/>
        <w:jc w:val="both"/>
        <w:rPr>
          <w:rFonts w:eastAsiaTheme="minorHAnsi"/>
        </w:rPr>
      </w:pPr>
      <w:proofErr w:type="spellStart"/>
      <w:r w:rsidRPr="00286FAB">
        <w:rPr>
          <w:shd w:val="clear" w:color="auto" w:fill="FFFFFF"/>
        </w:rPr>
        <w:t>Kolås</w:t>
      </w:r>
      <w:proofErr w:type="spellEnd"/>
      <w:r w:rsidRPr="00286FAB">
        <w:rPr>
          <w:shd w:val="clear" w:color="auto" w:fill="FFFFFF"/>
        </w:rPr>
        <w:t xml:space="preserve">, </w:t>
      </w:r>
      <w:proofErr w:type="spellStart"/>
      <w:r w:rsidRPr="00286FAB">
        <w:rPr>
          <w:shd w:val="clear" w:color="auto" w:fill="FFFFFF"/>
        </w:rPr>
        <w:t>Åshild</w:t>
      </w:r>
      <w:proofErr w:type="spellEnd"/>
      <w:r w:rsidRPr="00286FAB">
        <w:rPr>
          <w:shd w:val="clear" w:color="auto" w:fill="FFFFFF"/>
        </w:rPr>
        <w:t xml:space="preserve">. </w:t>
      </w:r>
      <w:r w:rsidR="00684727" w:rsidRPr="00286FAB">
        <w:rPr>
          <w:shd w:val="clear" w:color="auto" w:fill="FFFFFF"/>
        </w:rPr>
        <w:t xml:space="preserve">(2011). </w:t>
      </w:r>
      <w:r w:rsidRPr="00286FAB">
        <w:rPr>
          <w:shd w:val="clear" w:color="auto" w:fill="FFFFFF"/>
        </w:rPr>
        <w:t>"Naga militancy and violent politics in the shadow of ceasefire." </w:t>
      </w:r>
      <w:r w:rsidRPr="00286FAB">
        <w:rPr>
          <w:i/>
          <w:iCs/>
          <w:shd w:val="clear" w:color="auto" w:fill="FFFFFF"/>
        </w:rPr>
        <w:t>Journal of Peace Research</w:t>
      </w:r>
      <w:r w:rsidRPr="00286FAB">
        <w:rPr>
          <w:shd w:val="clear" w:color="auto" w:fill="FFFFFF"/>
        </w:rPr>
        <w:t xml:space="preserve"> 48,6: 781-792. </w:t>
      </w:r>
    </w:p>
    <w:p w14:paraId="60573EC2" w14:textId="77777777" w:rsidR="00473B3C" w:rsidRPr="00286FAB" w:rsidRDefault="00473B3C" w:rsidP="00FE1391">
      <w:pPr>
        <w:pStyle w:val="Bibliography"/>
        <w:spacing w:line="480" w:lineRule="auto"/>
        <w:jc w:val="both"/>
      </w:pPr>
      <w:proofErr w:type="spellStart"/>
      <w:r w:rsidRPr="00286FAB">
        <w:t>Konul</w:t>
      </w:r>
      <w:proofErr w:type="spellEnd"/>
      <w:r w:rsidRPr="00286FAB">
        <w:t xml:space="preserve"> </w:t>
      </w:r>
      <w:proofErr w:type="spellStart"/>
      <w:r w:rsidRPr="00286FAB">
        <w:t>Rasulova</w:t>
      </w:r>
      <w:proofErr w:type="spellEnd"/>
      <w:r w:rsidRPr="00286FAB">
        <w:t xml:space="preserve"> (Age: 25) resident of Baku, Azerbaijan. (Interview on December 10, 2016)</w:t>
      </w:r>
    </w:p>
    <w:p w14:paraId="0E0F7085" w14:textId="56BCD6D3" w:rsidR="00473B3C" w:rsidRPr="00286FAB" w:rsidRDefault="00473B3C" w:rsidP="00FE1391">
      <w:pPr>
        <w:pStyle w:val="Bibliography"/>
        <w:spacing w:line="480" w:lineRule="auto"/>
        <w:ind w:left="720" w:hanging="720"/>
        <w:jc w:val="both"/>
        <w:rPr>
          <w:shd w:val="clear" w:color="auto" w:fill="FFFFFF"/>
        </w:rPr>
      </w:pPr>
      <w:r w:rsidRPr="00286FAB">
        <w:rPr>
          <w:shd w:val="clear" w:color="auto" w:fill="FFFFFF"/>
        </w:rPr>
        <w:t xml:space="preserve">Kreutz, J., 2010. </w:t>
      </w:r>
      <w:r w:rsidR="007F3F53" w:rsidRPr="00286FAB">
        <w:rPr>
          <w:shd w:val="clear" w:color="auto" w:fill="FFFFFF"/>
        </w:rPr>
        <w:t>“</w:t>
      </w:r>
      <w:r w:rsidRPr="00286FAB">
        <w:rPr>
          <w:shd w:val="clear" w:color="auto" w:fill="FFFFFF"/>
        </w:rPr>
        <w:t>How and when armed conflicts end: Introducing the UCDP Conflict Termination dataset</w:t>
      </w:r>
      <w:r w:rsidR="007F3F53" w:rsidRPr="00286FAB">
        <w:rPr>
          <w:shd w:val="clear" w:color="auto" w:fill="FFFFFF"/>
        </w:rPr>
        <w:t>”</w:t>
      </w:r>
      <w:r w:rsidRPr="00286FAB">
        <w:rPr>
          <w:shd w:val="clear" w:color="auto" w:fill="FFFFFF"/>
        </w:rPr>
        <w:t>. </w:t>
      </w:r>
      <w:r w:rsidRPr="00286FAB">
        <w:rPr>
          <w:i/>
          <w:iCs/>
          <w:shd w:val="clear" w:color="auto" w:fill="FFFFFF"/>
        </w:rPr>
        <w:t>Journal of Peace Research</w:t>
      </w:r>
      <w:r w:rsidRPr="00286FAB">
        <w:rPr>
          <w:shd w:val="clear" w:color="auto" w:fill="FFFFFF"/>
        </w:rPr>
        <w:t>, </w:t>
      </w:r>
      <w:r w:rsidRPr="00286FAB">
        <w:rPr>
          <w:i/>
          <w:iCs/>
          <w:shd w:val="clear" w:color="auto" w:fill="FFFFFF"/>
        </w:rPr>
        <w:t>47</w:t>
      </w:r>
      <w:r w:rsidR="006F4367" w:rsidRPr="00286FAB">
        <w:rPr>
          <w:shd w:val="clear" w:color="auto" w:fill="FFFFFF"/>
        </w:rPr>
        <w:t>,</w:t>
      </w:r>
      <w:r w:rsidRPr="00286FAB">
        <w:rPr>
          <w:shd w:val="clear" w:color="auto" w:fill="FFFFFF"/>
        </w:rPr>
        <w:t>2</w:t>
      </w:r>
      <w:r w:rsidR="006F4367" w:rsidRPr="00286FAB">
        <w:rPr>
          <w:shd w:val="clear" w:color="auto" w:fill="FFFFFF"/>
        </w:rPr>
        <w:t xml:space="preserve">:  </w:t>
      </w:r>
      <w:r w:rsidRPr="00286FAB">
        <w:rPr>
          <w:shd w:val="clear" w:color="auto" w:fill="FFFFFF"/>
        </w:rPr>
        <w:t>243-250.</w:t>
      </w:r>
    </w:p>
    <w:p w14:paraId="534A3BD3" w14:textId="1EDEB655" w:rsidR="006307A0" w:rsidRPr="00286FAB" w:rsidRDefault="006307A0" w:rsidP="00FE1391">
      <w:pPr>
        <w:pStyle w:val="Bibliography"/>
        <w:spacing w:line="480" w:lineRule="auto"/>
        <w:ind w:left="720" w:hanging="720"/>
        <w:jc w:val="both"/>
      </w:pPr>
      <w:r w:rsidRPr="00286FAB">
        <w:t xml:space="preserve">Kucera, Joshua (2015). Report: Azerbaijan Gets 85 Percent of Its Weapons from Russia.” </w:t>
      </w:r>
      <w:hyperlink r:id="rId25" w:anchor=":~:text=Azerbaijan%20was%20the%20second%2Dlargest,an%20arms%20trade%20research%20group" w:history="1">
        <w:r w:rsidRPr="00286FAB">
          <w:rPr>
            <w:rStyle w:val="Hyperlink"/>
          </w:rPr>
          <w:t>https://eurasianet.org/report-azerbaijan-gets-85-percent-of-its-weapons-from-russia#:~:text=Azerbaijan%20was%20the%20second%2Dlargest,an%20arms%20trade%20research%20group</w:t>
        </w:r>
      </w:hyperlink>
      <w:r w:rsidRPr="00286FAB">
        <w:t>.</w:t>
      </w:r>
    </w:p>
    <w:p w14:paraId="6AF9837F" w14:textId="7E9FBA2F" w:rsidR="009975C1" w:rsidRPr="00286FAB" w:rsidRDefault="00473B3C" w:rsidP="00FE1391">
      <w:pPr>
        <w:pStyle w:val="Bibliography"/>
        <w:spacing w:line="480" w:lineRule="auto"/>
        <w:ind w:left="720" w:hanging="720"/>
        <w:jc w:val="both"/>
      </w:pPr>
      <w:r w:rsidRPr="00286FAB">
        <w:t>Licklider, Roy. (1995)</w:t>
      </w:r>
      <w:r w:rsidR="006C624F" w:rsidRPr="00286FAB">
        <w:t>.</w:t>
      </w:r>
      <w:r w:rsidRPr="00286FAB">
        <w:t xml:space="preserve"> </w:t>
      </w:r>
      <w:r w:rsidR="00F5271E" w:rsidRPr="00286FAB">
        <w:t>“</w:t>
      </w:r>
      <w:r w:rsidRPr="00286FAB">
        <w:t>The consequences of negotiated settlements in civil wars, 1945-1993</w:t>
      </w:r>
      <w:r w:rsidR="00F5271E" w:rsidRPr="00286FAB">
        <w:t>,”</w:t>
      </w:r>
      <w:r w:rsidRPr="00286FAB">
        <w:t xml:space="preserve"> </w:t>
      </w:r>
      <w:r w:rsidRPr="00286FAB">
        <w:rPr>
          <w:i/>
          <w:iCs/>
        </w:rPr>
        <w:t>American Political Science Review</w:t>
      </w:r>
      <w:r w:rsidRPr="00286FAB">
        <w:t xml:space="preserve"> 89</w:t>
      </w:r>
      <w:r w:rsidR="00C90129" w:rsidRPr="00286FAB">
        <w:t>,</w:t>
      </w:r>
      <w:r w:rsidRPr="00286FAB">
        <w:t xml:space="preserve">3: 681-690. </w:t>
      </w:r>
    </w:p>
    <w:p w14:paraId="22C8D3DB" w14:textId="3ECF6C57" w:rsidR="009975C1" w:rsidRPr="00286FAB" w:rsidRDefault="00473B3C" w:rsidP="00FE1391">
      <w:pPr>
        <w:pStyle w:val="Bibliography"/>
        <w:spacing w:line="480" w:lineRule="auto"/>
        <w:ind w:left="720" w:hanging="720"/>
        <w:jc w:val="both"/>
        <w:rPr>
          <w:shd w:val="clear" w:color="auto" w:fill="FFFFFF"/>
        </w:rPr>
      </w:pPr>
      <w:r w:rsidRPr="00286FAB">
        <w:rPr>
          <w:shd w:val="clear" w:color="auto" w:fill="FFFFFF"/>
        </w:rPr>
        <w:lastRenderedPageBreak/>
        <w:t xml:space="preserve">Lundgren, Magnus, Isak Svensson, </w:t>
      </w:r>
      <w:r w:rsidR="00E81234" w:rsidRPr="00286FAB">
        <w:rPr>
          <w:shd w:val="clear" w:color="auto" w:fill="FFFFFF"/>
        </w:rPr>
        <w:t>&amp;</w:t>
      </w:r>
      <w:r w:rsidRPr="00286FAB">
        <w:rPr>
          <w:shd w:val="clear" w:color="auto" w:fill="FFFFFF"/>
        </w:rPr>
        <w:t xml:space="preserve"> </w:t>
      </w:r>
      <w:proofErr w:type="spellStart"/>
      <w:r w:rsidRPr="00286FAB">
        <w:rPr>
          <w:shd w:val="clear" w:color="auto" w:fill="FFFFFF"/>
        </w:rPr>
        <w:t>Dogukan</w:t>
      </w:r>
      <w:proofErr w:type="spellEnd"/>
      <w:r w:rsidRPr="00286FAB">
        <w:rPr>
          <w:shd w:val="clear" w:color="auto" w:fill="FFFFFF"/>
        </w:rPr>
        <w:t xml:space="preserve"> </w:t>
      </w:r>
      <w:proofErr w:type="spellStart"/>
      <w:r w:rsidRPr="00286FAB">
        <w:rPr>
          <w:shd w:val="clear" w:color="auto" w:fill="FFFFFF"/>
        </w:rPr>
        <w:t>Cansin</w:t>
      </w:r>
      <w:proofErr w:type="spellEnd"/>
      <w:r w:rsidRPr="00286FAB">
        <w:rPr>
          <w:shd w:val="clear" w:color="auto" w:fill="FFFFFF"/>
        </w:rPr>
        <w:t xml:space="preserve"> </w:t>
      </w:r>
      <w:proofErr w:type="spellStart"/>
      <w:r w:rsidRPr="00286FAB">
        <w:rPr>
          <w:shd w:val="clear" w:color="auto" w:fill="FFFFFF"/>
        </w:rPr>
        <w:t>Karakus</w:t>
      </w:r>
      <w:proofErr w:type="spellEnd"/>
      <w:r w:rsidRPr="00286FAB">
        <w:rPr>
          <w:shd w:val="clear" w:color="auto" w:fill="FFFFFF"/>
        </w:rPr>
        <w:t xml:space="preserve">. </w:t>
      </w:r>
      <w:r w:rsidR="001408DB" w:rsidRPr="00286FAB">
        <w:rPr>
          <w:shd w:val="clear" w:color="auto" w:fill="FFFFFF"/>
        </w:rPr>
        <w:t xml:space="preserve">(2023). </w:t>
      </w:r>
      <w:r w:rsidRPr="00286FAB">
        <w:rPr>
          <w:shd w:val="clear" w:color="auto" w:fill="FFFFFF"/>
        </w:rPr>
        <w:t>"Local ceasefires and de-escalation: Evidence from the Syrian Civil War." </w:t>
      </w:r>
      <w:r w:rsidRPr="00286FAB">
        <w:rPr>
          <w:i/>
          <w:iCs/>
          <w:shd w:val="clear" w:color="auto" w:fill="FFFFFF"/>
        </w:rPr>
        <w:t>Journal of Conflict Resolution</w:t>
      </w:r>
      <w:r w:rsidRPr="00286FAB">
        <w:rPr>
          <w:shd w:val="clear" w:color="auto" w:fill="FFFFFF"/>
        </w:rPr>
        <w:t> 67,</w:t>
      </w:r>
      <w:r w:rsidR="001408DB" w:rsidRPr="00286FAB">
        <w:rPr>
          <w:shd w:val="clear" w:color="auto" w:fill="FFFFFF"/>
        </w:rPr>
        <w:t xml:space="preserve"> </w:t>
      </w:r>
      <w:r w:rsidRPr="00286FAB">
        <w:rPr>
          <w:shd w:val="clear" w:color="auto" w:fill="FFFFFF"/>
        </w:rPr>
        <w:t>7-8</w:t>
      </w:r>
      <w:r w:rsidR="001408DB" w:rsidRPr="00286FAB">
        <w:rPr>
          <w:shd w:val="clear" w:color="auto" w:fill="FFFFFF"/>
        </w:rPr>
        <w:t xml:space="preserve">: </w:t>
      </w:r>
      <w:r w:rsidRPr="00286FAB">
        <w:rPr>
          <w:shd w:val="clear" w:color="auto" w:fill="FFFFFF"/>
        </w:rPr>
        <w:t>1350-1375.</w:t>
      </w:r>
    </w:p>
    <w:p w14:paraId="35CBCC74" w14:textId="4E85EA66" w:rsidR="00473B3C" w:rsidRPr="00286FAB" w:rsidRDefault="00473B3C" w:rsidP="00FE1391">
      <w:pPr>
        <w:pStyle w:val="Bibliography"/>
        <w:spacing w:line="480" w:lineRule="auto"/>
        <w:ind w:left="720" w:hanging="720"/>
        <w:jc w:val="both"/>
      </w:pPr>
      <w:proofErr w:type="spellStart"/>
      <w:r w:rsidRPr="00286FAB">
        <w:t>Luttwak</w:t>
      </w:r>
      <w:proofErr w:type="spellEnd"/>
      <w:r w:rsidRPr="00286FAB">
        <w:t>, E</w:t>
      </w:r>
      <w:r w:rsidR="00D06A8F" w:rsidRPr="00286FAB">
        <w:t>dward N.</w:t>
      </w:r>
      <w:r w:rsidRPr="00286FAB">
        <w:t xml:space="preserve"> (2004). “The Curse of Inconclusive Intervention.” in C.A. Crocker, editor, </w:t>
      </w:r>
      <w:r w:rsidRPr="00286FAB">
        <w:rPr>
          <w:i/>
          <w:iCs/>
        </w:rPr>
        <w:t>Taming Intractable Conflicts: Mediation in the hardest cases</w:t>
      </w:r>
      <w:r w:rsidRPr="00286FAB">
        <w:t>. Washington, DC: US Institute of Peace Press.</w:t>
      </w:r>
    </w:p>
    <w:p w14:paraId="666F47B8" w14:textId="70286139" w:rsidR="00473B3C" w:rsidRPr="00286FAB" w:rsidRDefault="00473B3C" w:rsidP="00FE1391">
      <w:pPr>
        <w:pStyle w:val="Bibliography"/>
        <w:spacing w:line="480" w:lineRule="auto"/>
        <w:ind w:left="720" w:hanging="720"/>
        <w:jc w:val="both"/>
        <w:rPr>
          <w:shd w:val="clear" w:color="auto" w:fill="FFFFFF"/>
        </w:rPr>
      </w:pPr>
      <w:proofErr w:type="spellStart"/>
      <w:r w:rsidRPr="00286FAB">
        <w:rPr>
          <w:shd w:val="clear" w:color="auto" w:fill="FFFFFF"/>
        </w:rPr>
        <w:t>Luttwak</w:t>
      </w:r>
      <w:proofErr w:type="spellEnd"/>
      <w:r w:rsidRPr="00286FAB">
        <w:rPr>
          <w:shd w:val="clear" w:color="auto" w:fill="FFFFFF"/>
        </w:rPr>
        <w:t xml:space="preserve">, Edward N. </w:t>
      </w:r>
      <w:r w:rsidR="006A15E2" w:rsidRPr="00286FAB">
        <w:rPr>
          <w:shd w:val="clear" w:color="auto" w:fill="FFFFFF"/>
        </w:rPr>
        <w:t>(1999)</w:t>
      </w:r>
      <w:r w:rsidR="005D3193" w:rsidRPr="00286FAB">
        <w:rPr>
          <w:shd w:val="clear" w:color="auto" w:fill="FFFFFF"/>
        </w:rPr>
        <w:t xml:space="preserve">. </w:t>
      </w:r>
      <w:r w:rsidRPr="00286FAB">
        <w:rPr>
          <w:shd w:val="clear" w:color="auto" w:fill="FFFFFF"/>
        </w:rPr>
        <w:t>"Give war a chance." </w:t>
      </w:r>
      <w:r w:rsidRPr="00286FAB">
        <w:rPr>
          <w:i/>
          <w:iCs/>
          <w:shd w:val="clear" w:color="auto" w:fill="FFFFFF"/>
        </w:rPr>
        <w:t>Foreign affairs</w:t>
      </w:r>
      <w:r w:rsidR="00930A04" w:rsidRPr="00286FAB">
        <w:rPr>
          <w:shd w:val="clear" w:color="auto" w:fill="FFFFFF"/>
        </w:rPr>
        <w:t>, July/Aug:</w:t>
      </w:r>
      <w:r w:rsidRPr="00286FAB">
        <w:rPr>
          <w:shd w:val="clear" w:color="auto" w:fill="FFFFFF"/>
        </w:rPr>
        <w:t xml:space="preserve"> 36-44.</w:t>
      </w:r>
    </w:p>
    <w:p w14:paraId="08CA2DAE" w14:textId="6E524725" w:rsidR="00473B3C" w:rsidRPr="00286FAB" w:rsidRDefault="00473B3C" w:rsidP="00FE1391">
      <w:pPr>
        <w:pStyle w:val="Bibliography"/>
        <w:spacing w:line="480" w:lineRule="auto"/>
        <w:ind w:left="720" w:hanging="720"/>
        <w:jc w:val="both"/>
        <w:rPr>
          <w:shd w:val="clear" w:color="auto" w:fill="FFFFFF"/>
        </w:rPr>
      </w:pPr>
      <w:proofErr w:type="spellStart"/>
      <w:r w:rsidRPr="00286FAB">
        <w:t>Mahieu</w:t>
      </w:r>
      <w:proofErr w:type="spellEnd"/>
      <w:r w:rsidRPr="00286FAB">
        <w:t xml:space="preserve">, Sylvie (2007) </w:t>
      </w:r>
      <w:r w:rsidR="0084181E" w:rsidRPr="00286FAB">
        <w:t>“</w:t>
      </w:r>
      <w:r w:rsidRPr="00286FAB">
        <w:t>When should mediators interrupt a civil war? The best timing for a ceasefire</w:t>
      </w:r>
      <w:r w:rsidR="0084181E" w:rsidRPr="00286FAB">
        <w:t>,”</w:t>
      </w:r>
      <w:r w:rsidRPr="00286FAB">
        <w:t xml:space="preserve"> </w:t>
      </w:r>
      <w:r w:rsidRPr="00286FAB">
        <w:rPr>
          <w:i/>
          <w:iCs/>
        </w:rPr>
        <w:t>International Negotiation</w:t>
      </w:r>
      <w:r w:rsidRPr="00286FAB">
        <w:t xml:space="preserve"> 12</w:t>
      </w:r>
      <w:r w:rsidR="00F16193" w:rsidRPr="00286FAB">
        <w:t>,</w:t>
      </w:r>
      <w:r w:rsidRPr="00286FAB">
        <w:t>2: 207–228.</w:t>
      </w:r>
    </w:p>
    <w:p w14:paraId="727D8B96" w14:textId="79E7AC07" w:rsidR="00AA1DD9" w:rsidRPr="00286FAB" w:rsidRDefault="00AA1DD9" w:rsidP="00FE1391">
      <w:pPr>
        <w:pStyle w:val="Bibliography"/>
        <w:spacing w:line="480" w:lineRule="auto"/>
        <w:ind w:left="720" w:hanging="720"/>
        <w:jc w:val="both"/>
      </w:pPr>
      <w:proofErr w:type="spellStart"/>
      <w:r w:rsidRPr="00286FAB">
        <w:t>Mammedov</w:t>
      </w:r>
      <w:proofErr w:type="spellEnd"/>
      <w:r w:rsidRPr="00286FAB">
        <w:t xml:space="preserve">, </w:t>
      </w:r>
      <w:proofErr w:type="spellStart"/>
      <w:r w:rsidRPr="00286FAB">
        <w:t>Mirkamil</w:t>
      </w:r>
      <w:proofErr w:type="spellEnd"/>
      <w:r w:rsidRPr="00286FAB">
        <w:t xml:space="preserve"> (Age:60) resident of </w:t>
      </w:r>
      <w:proofErr w:type="spellStart"/>
      <w:r w:rsidRPr="00286FAB">
        <w:t>Alpan</w:t>
      </w:r>
      <w:proofErr w:type="spellEnd"/>
      <w:r w:rsidRPr="00286FAB">
        <w:t xml:space="preserve"> village, Guba, Azerbaijan (Interview on August 17, 2016). </w:t>
      </w:r>
    </w:p>
    <w:p w14:paraId="74AB7EF5" w14:textId="2B9985C4" w:rsidR="00D06A8F" w:rsidRPr="00286FAB" w:rsidRDefault="00D06A8F" w:rsidP="00FE1391">
      <w:pPr>
        <w:pStyle w:val="Bibliography"/>
        <w:spacing w:line="480" w:lineRule="auto"/>
        <w:ind w:left="720" w:hanging="720"/>
        <w:jc w:val="both"/>
      </w:pPr>
      <w:r w:rsidRPr="00286FAB">
        <w:rPr>
          <w:rFonts w:eastAsiaTheme="minorHAnsi"/>
        </w:rPr>
        <w:t>Marshall, M</w:t>
      </w:r>
      <w:r w:rsidR="004834EE" w:rsidRPr="00286FAB">
        <w:rPr>
          <w:rFonts w:eastAsiaTheme="minorHAnsi"/>
        </w:rPr>
        <w:t>onty</w:t>
      </w:r>
      <w:r w:rsidRPr="00286FAB">
        <w:rPr>
          <w:rFonts w:eastAsiaTheme="minorHAnsi"/>
        </w:rPr>
        <w:t xml:space="preserve">. G., &amp; </w:t>
      </w:r>
      <w:r w:rsidR="004834EE" w:rsidRPr="00286FAB">
        <w:rPr>
          <w:rFonts w:eastAsiaTheme="minorHAnsi"/>
        </w:rPr>
        <w:t xml:space="preserve">Ted R. </w:t>
      </w:r>
      <w:r w:rsidRPr="00286FAB">
        <w:rPr>
          <w:rFonts w:eastAsiaTheme="minorHAnsi"/>
        </w:rPr>
        <w:t>Gurr</w:t>
      </w:r>
      <w:r w:rsidR="004834EE" w:rsidRPr="00286FAB">
        <w:rPr>
          <w:rFonts w:eastAsiaTheme="minorHAnsi"/>
        </w:rPr>
        <w:t xml:space="preserve"> </w:t>
      </w:r>
      <w:r w:rsidRPr="00286FAB">
        <w:rPr>
          <w:rFonts w:eastAsiaTheme="minorHAnsi"/>
        </w:rPr>
        <w:t>(2020)</w:t>
      </w:r>
      <w:r w:rsidRPr="00286FAB">
        <w:t xml:space="preserve">. </w:t>
      </w:r>
      <w:r w:rsidR="004834EE" w:rsidRPr="00286FAB">
        <w:rPr>
          <w:i/>
          <w:iCs/>
        </w:rPr>
        <w:t>Polity V annual time-series, political regime characteristics and transitions, 1800-2018.</w:t>
      </w:r>
      <w:r w:rsidR="004834EE" w:rsidRPr="00286FAB">
        <w:t xml:space="preserve"> Center for Systemic Peace</w:t>
      </w:r>
    </w:p>
    <w:p w14:paraId="3071473D" w14:textId="55725082" w:rsidR="00156821" w:rsidRPr="00286FAB" w:rsidRDefault="00156821" w:rsidP="00FE1391">
      <w:pPr>
        <w:pStyle w:val="Bibliography"/>
        <w:spacing w:line="480" w:lineRule="auto"/>
        <w:ind w:left="720" w:hanging="720"/>
        <w:jc w:val="both"/>
      </w:pPr>
      <w:r w:rsidRPr="00286FAB">
        <w:t xml:space="preserve">Mehdiyev, </w:t>
      </w:r>
      <w:proofErr w:type="spellStart"/>
      <w:r w:rsidRPr="00286FAB">
        <w:t>Seymur</w:t>
      </w:r>
      <w:proofErr w:type="spellEnd"/>
      <w:r w:rsidRPr="00286FAB">
        <w:t xml:space="preserve"> (Age: 31) resident of </w:t>
      </w:r>
      <w:proofErr w:type="spellStart"/>
      <w:r w:rsidRPr="00286FAB">
        <w:t>Lenkeran</w:t>
      </w:r>
      <w:proofErr w:type="spellEnd"/>
      <w:r w:rsidRPr="00286FAB">
        <w:t>, Azerbaijan. (Interview on August 23, 2016)</w:t>
      </w:r>
    </w:p>
    <w:p w14:paraId="13BE4F47" w14:textId="5922B1F9" w:rsidR="00473B3C" w:rsidRPr="00286FAB" w:rsidRDefault="00473B3C" w:rsidP="00FE1391">
      <w:pPr>
        <w:pStyle w:val="Bibliography"/>
        <w:spacing w:line="480" w:lineRule="auto"/>
        <w:ind w:left="720" w:hanging="720"/>
        <w:jc w:val="both"/>
        <w:rPr>
          <w:shd w:val="clear" w:color="auto" w:fill="FFFFFF"/>
        </w:rPr>
      </w:pPr>
      <w:r w:rsidRPr="00286FAB">
        <w:rPr>
          <w:shd w:val="clear" w:color="auto" w:fill="FFFFFF"/>
        </w:rPr>
        <w:t>Morriss, D</w:t>
      </w:r>
      <w:r w:rsidR="00CA0B62" w:rsidRPr="00286FAB">
        <w:rPr>
          <w:shd w:val="clear" w:color="auto" w:fill="FFFFFF"/>
        </w:rPr>
        <w:t>avid</w:t>
      </w:r>
      <w:r w:rsidRPr="00286FAB">
        <w:rPr>
          <w:shd w:val="clear" w:color="auto" w:fill="FFFFFF"/>
        </w:rPr>
        <w:t xml:space="preserve"> M. </w:t>
      </w:r>
      <w:r w:rsidR="00E4471E" w:rsidRPr="00286FAB">
        <w:rPr>
          <w:shd w:val="clear" w:color="auto" w:fill="FFFFFF"/>
        </w:rPr>
        <w:t>(</w:t>
      </w:r>
      <w:r w:rsidRPr="00286FAB">
        <w:rPr>
          <w:shd w:val="clear" w:color="auto" w:fill="FFFFFF"/>
        </w:rPr>
        <w:t>1995</w:t>
      </w:r>
      <w:r w:rsidR="00E4471E" w:rsidRPr="00286FAB">
        <w:rPr>
          <w:shd w:val="clear" w:color="auto" w:fill="FFFFFF"/>
        </w:rPr>
        <w:t>)</w:t>
      </w:r>
      <w:r w:rsidRPr="00286FAB">
        <w:rPr>
          <w:shd w:val="clear" w:color="auto" w:fill="FFFFFF"/>
        </w:rPr>
        <w:t>. “From War to Peace: A Study of Cease-Fire Agreements and the Evolving Role of the United Nations.” </w:t>
      </w:r>
      <w:r w:rsidRPr="00286FAB">
        <w:rPr>
          <w:i/>
          <w:iCs/>
          <w:shd w:val="clear" w:color="auto" w:fill="FFFFFF"/>
        </w:rPr>
        <w:t>Virginia Journal of International Law</w:t>
      </w:r>
      <w:r w:rsidRPr="00286FAB">
        <w:rPr>
          <w:shd w:val="clear" w:color="auto" w:fill="FFFFFF"/>
        </w:rPr>
        <w:t> 36</w:t>
      </w:r>
      <w:r w:rsidR="00163C72" w:rsidRPr="00286FAB">
        <w:rPr>
          <w:shd w:val="clear" w:color="auto" w:fill="FFFFFF"/>
        </w:rPr>
        <w:t>,</w:t>
      </w:r>
      <w:r w:rsidRPr="00286FAB">
        <w:rPr>
          <w:shd w:val="clear" w:color="auto" w:fill="FFFFFF"/>
        </w:rPr>
        <w:t xml:space="preserve">4: 801–931. </w:t>
      </w:r>
    </w:p>
    <w:p w14:paraId="06F406D3" w14:textId="6F7DA483" w:rsidR="00473B3C" w:rsidRPr="00286FAB" w:rsidRDefault="00473B3C" w:rsidP="00FE1391">
      <w:pPr>
        <w:pStyle w:val="Bibliography"/>
        <w:spacing w:line="480" w:lineRule="auto"/>
        <w:ind w:left="720" w:hanging="720"/>
        <w:jc w:val="both"/>
        <w:rPr>
          <w:rFonts w:eastAsiaTheme="minorHAnsi"/>
        </w:rPr>
      </w:pPr>
      <w:proofErr w:type="spellStart"/>
      <w:r w:rsidRPr="00286FAB">
        <w:rPr>
          <w:rFonts w:eastAsiaTheme="minorHAnsi"/>
        </w:rPr>
        <w:t>Muchlinski</w:t>
      </w:r>
      <w:proofErr w:type="spellEnd"/>
      <w:r w:rsidRPr="00286FAB">
        <w:rPr>
          <w:rFonts w:eastAsiaTheme="minorHAnsi"/>
        </w:rPr>
        <w:t>, David</w:t>
      </w:r>
      <w:r w:rsidR="00E4471E" w:rsidRPr="00286FAB">
        <w:rPr>
          <w:rFonts w:eastAsiaTheme="minorHAnsi"/>
        </w:rPr>
        <w:t>, David</w:t>
      </w:r>
      <w:r w:rsidRPr="00286FAB">
        <w:rPr>
          <w:rFonts w:eastAsiaTheme="minorHAnsi"/>
        </w:rPr>
        <w:t xml:space="preserve"> </w:t>
      </w:r>
      <w:proofErr w:type="spellStart"/>
      <w:r w:rsidRPr="00286FAB">
        <w:rPr>
          <w:rFonts w:eastAsiaTheme="minorHAnsi"/>
          <w:color w:val="131312"/>
        </w:rPr>
        <w:t>Sirok</w:t>
      </w:r>
      <w:r w:rsidR="00E4471E" w:rsidRPr="00286FAB">
        <w:rPr>
          <w:rFonts w:eastAsiaTheme="minorHAnsi"/>
          <w:color w:val="131312"/>
        </w:rPr>
        <w:t>y</w:t>
      </w:r>
      <w:proofErr w:type="spellEnd"/>
      <w:r w:rsidRPr="00286FAB">
        <w:rPr>
          <w:rFonts w:eastAsiaTheme="minorHAnsi"/>
          <w:color w:val="131312"/>
        </w:rPr>
        <w:t xml:space="preserve">, </w:t>
      </w:r>
      <w:proofErr w:type="spellStart"/>
      <w:r w:rsidR="00E4471E" w:rsidRPr="00286FAB">
        <w:rPr>
          <w:rFonts w:eastAsiaTheme="minorHAnsi"/>
          <w:color w:val="131312"/>
        </w:rPr>
        <w:t>Jingrui</w:t>
      </w:r>
      <w:proofErr w:type="spellEnd"/>
      <w:r w:rsidR="00E4471E" w:rsidRPr="00286FAB">
        <w:rPr>
          <w:rFonts w:eastAsiaTheme="minorHAnsi"/>
          <w:color w:val="131312"/>
        </w:rPr>
        <w:t xml:space="preserve"> </w:t>
      </w:r>
      <w:r w:rsidRPr="00286FAB">
        <w:rPr>
          <w:rFonts w:eastAsiaTheme="minorHAnsi"/>
          <w:color w:val="131312"/>
        </w:rPr>
        <w:t>He</w:t>
      </w:r>
      <w:r w:rsidR="00E4471E" w:rsidRPr="00286FAB">
        <w:rPr>
          <w:rFonts w:eastAsiaTheme="minorHAnsi"/>
          <w:color w:val="131312"/>
        </w:rPr>
        <w:t xml:space="preserve"> &amp; Matthew </w:t>
      </w:r>
      <w:r w:rsidRPr="00286FAB">
        <w:rPr>
          <w:rFonts w:eastAsiaTheme="minorHAnsi"/>
          <w:color w:val="131312"/>
        </w:rPr>
        <w:t xml:space="preserve">Kocher. (2016). </w:t>
      </w:r>
      <w:r w:rsidR="0084181E" w:rsidRPr="00286FAB">
        <w:rPr>
          <w:rFonts w:eastAsiaTheme="minorHAnsi"/>
          <w:color w:val="131312"/>
        </w:rPr>
        <w:t>“</w:t>
      </w:r>
      <w:r w:rsidRPr="00286FAB">
        <w:rPr>
          <w:rFonts w:eastAsiaTheme="minorHAnsi"/>
          <w:color w:val="131312"/>
        </w:rPr>
        <w:t>Comparing Random Forest with Logistic Regression for Predicting Class-Imbalanced Civil War Onset Data</w:t>
      </w:r>
      <w:r w:rsidR="0084181E" w:rsidRPr="00286FAB">
        <w:rPr>
          <w:rFonts w:eastAsiaTheme="minorHAnsi"/>
          <w:color w:val="131312"/>
        </w:rPr>
        <w:t>,”</w:t>
      </w:r>
      <w:r w:rsidRPr="00286FAB">
        <w:rPr>
          <w:rFonts w:eastAsiaTheme="minorHAnsi"/>
          <w:color w:val="131312"/>
        </w:rPr>
        <w:t> </w:t>
      </w:r>
      <w:r w:rsidRPr="00286FAB">
        <w:rPr>
          <w:rFonts w:eastAsiaTheme="minorHAnsi"/>
          <w:i/>
          <w:iCs/>
        </w:rPr>
        <w:t>Political Analysis</w:t>
      </w:r>
      <w:r w:rsidRPr="00286FAB">
        <w:rPr>
          <w:rFonts w:eastAsiaTheme="minorHAnsi"/>
        </w:rPr>
        <w:t xml:space="preserve"> 24</w:t>
      </w:r>
      <w:r w:rsidR="00BD3E7A" w:rsidRPr="00286FAB">
        <w:rPr>
          <w:rFonts w:eastAsiaTheme="minorHAnsi"/>
        </w:rPr>
        <w:t>,</w:t>
      </w:r>
      <w:r w:rsidRPr="00286FAB">
        <w:rPr>
          <w:rFonts w:eastAsiaTheme="minorHAnsi"/>
        </w:rPr>
        <w:t>1:87-103.</w:t>
      </w:r>
    </w:p>
    <w:p w14:paraId="5AB690B0" w14:textId="22689137" w:rsidR="00473B3C" w:rsidRPr="00286FAB" w:rsidRDefault="00473B3C" w:rsidP="00FE1391">
      <w:pPr>
        <w:pStyle w:val="Bibliography"/>
        <w:spacing w:line="480" w:lineRule="auto"/>
        <w:ind w:left="720" w:hanging="720"/>
        <w:jc w:val="both"/>
      </w:pPr>
      <w:r w:rsidRPr="00286FAB">
        <w:lastRenderedPageBreak/>
        <w:t xml:space="preserve">Mukherjee, </w:t>
      </w:r>
      <w:proofErr w:type="spellStart"/>
      <w:r w:rsidRPr="00286FAB">
        <w:t>Bumba</w:t>
      </w:r>
      <w:proofErr w:type="spellEnd"/>
      <w:r w:rsidRPr="00286FAB">
        <w:t>. (2006)</w:t>
      </w:r>
      <w:r w:rsidR="00BD3E7A" w:rsidRPr="00286FAB">
        <w:t>.</w:t>
      </w:r>
      <w:r w:rsidRPr="00286FAB">
        <w:t xml:space="preserve"> </w:t>
      </w:r>
      <w:r w:rsidR="0084181E" w:rsidRPr="00286FAB">
        <w:t>“</w:t>
      </w:r>
      <w:r w:rsidRPr="00286FAB">
        <w:t xml:space="preserve">Why Political Power-sharing Agreements Lead to Enduring Peaceful Resolution of Some Civil Wars, but not </w:t>
      </w:r>
      <w:proofErr w:type="gramStart"/>
      <w:r w:rsidRPr="00286FAB">
        <w:t>Others?</w:t>
      </w:r>
      <w:r w:rsidR="0084181E" w:rsidRPr="00286FAB">
        <w:t>,</w:t>
      </w:r>
      <w:proofErr w:type="gramEnd"/>
      <w:r w:rsidR="0084181E" w:rsidRPr="00286FAB">
        <w:t>”</w:t>
      </w:r>
      <w:r w:rsidRPr="00286FAB">
        <w:t xml:space="preserve"> </w:t>
      </w:r>
      <w:r w:rsidRPr="00286FAB">
        <w:rPr>
          <w:i/>
          <w:iCs/>
        </w:rPr>
        <w:t>International Studies Quarterly</w:t>
      </w:r>
      <w:r w:rsidRPr="00286FAB">
        <w:t xml:space="preserve"> 50</w:t>
      </w:r>
      <w:r w:rsidR="003327EC" w:rsidRPr="00286FAB">
        <w:t>,</w:t>
      </w:r>
      <w:r w:rsidRPr="00286FAB">
        <w:t>2: 479-504.</w:t>
      </w:r>
    </w:p>
    <w:p w14:paraId="025A1D31" w14:textId="550290BD" w:rsidR="00473B3C" w:rsidRPr="00286FAB" w:rsidRDefault="00473B3C" w:rsidP="00FE1391">
      <w:pPr>
        <w:pStyle w:val="Bibliography"/>
        <w:spacing w:line="480" w:lineRule="auto"/>
        <w:ind w:left="720" w:hanging="720"/>
        <w:jc w:val="both"/>
      </w:pPr>
      <w:r w:rsidRPr="00286FAB">
        <w:t xml:space="preserve">Pearson, Frederic S., Marie Olson </w:t>
      </w:r>
      <w:proofErr w:type="spellStart"/>
      <w:r w:rsidRPr="00286FAB">
        <w:t>Lounsbery</w:t>
      </w:r>
      <w:proofErr w:type="spellEnd"/>
      <w:r w:rsidRPr="00286FAB">
        <w:t xml:space="preserve">, Scott Walker, </w:t>
      </w:r>
      <w:r w:rsidR="00E81234" w:rsidRPr="00286FAB">
        <w:rPr>
          <w:shd w:val="clear" w:color="auto" w:fill="FFFFFF"/>
        </w:rPr>
        <w:t>&amp;</w:t>
      </w:r>
      <w:r w:rsidRPr="00286FAB">
        <w:t xml:space="preserve"> Sonja Mann. </w:t>
      </w:r>
      <w:r w:rsidR="00E4471E" w:rsidRPr="00286FAB">
        <w:t>(</w:t>
      </w:r>
      <w:r w:rsidRPr="00286FAB">
        <w:t>2006</w:t>
      </w:r>
      <w:r w:rsidR="00E4471E" w:rsidRPr="00286FAB">
        <w:t>)</w:t>
      </w:r>
      <w:r w:rsidRPr="00286FAB">
        <w:t xml:space="preserve">. “Rethinking Models of Civil War Settlement.” </w:t>
      </w:r>
      <w:r w:rsidRPr="00286FAB">
        <w:rPr>
          <w:i/>
          <w:iCs/>
        </w:rPr>
        <w:t>International Interactions</w:t>
      </w:r>
      <w:r w:rsidRPr="00286FAB">
        <w:t xml:space="preserve"> 32</w:t>
      </w:r>
      <w:r w:rsidR="008533F0" w:rsidRPr="00286FAB">
        <w:t>,2</w:t>
      </w:r>
      <w:r w:rsidRPr="00286FAB">
        <w:t>: 109–28.</w:t>
      </w:r>
    </w:p>
    <w:p w14:paraId="5AAC07B4" w14:textId="7CC10BA7" w:rsidR="00EF4873" w:rsidRPr="00286FAB" w:rsidRDefault="00EF4873" w:rsidP="00FE1391">
      <w:pPr>
        <w:pStyle w:val="Bibliography"/>
        <w:spacing w:line="480" w:lineRule="auto"/>
        <w:ind w:left="720" w:hanging="720"/>
        <w:jc w:val="both"/>
      </w:pPr>
      <w:r w:rsidRPr="00286FAB">
        <w:t xml:space="preserve">Quinn, Michael, T. David Mason </w:t>
      </w:r>
      <w:r w:rsidRPr="00286FAB">
        <w:rPr>
          <w:shd w:val="clear" w:color="auto" w:fill="FFFFFF"/>
        </w:rPr>
        <w:t>&amp;</w:t>
      </w:r>
      <w:r w:rsidRPr="00286FAB">
        <w:t xml:space="preserve"> Mehmet </w:t>
      </w:r>
      <w:proofErr w:type="spellStart"/>
      <w:r w:rsidRPr="00286FAB">
        <w:t>Gurses</w:t>
      </w:r>
      <w:proofErr w:type="spellEnd"/>
      <w:r w:rsidRPr="00286FAB">
        <w:t xml:space="preserve">. (2007). “Sustaining the Peace: Determinants of Civil War </w:t>
      </w:r>
      <w:proofErr w:type="spellStart"/>
      <w:r w:rsidRPr="00286FAB">
        <w:t>Recurrenc</w:t>
      </w:r>
      <w:proofErr w:type="spellEnd"/>
      <w:r w:rsidRPr="00286FAB">
        <w:t xml:space="preserve">,”. </w:t>
      </w:r>
      <w:r w:rsidRPr="00286FAB">
        <w:rPr>
          <w:i/>
          <w:iCs/>
        </w:rPr>
        <w:t>International Interactions</w:t>
      </w:r>
      <w:r w:rsidRPr="00286FAB">
        <w:t xml:space="preserve"> 33,2: 167-193.</w:t>
      </w:r>
    </w:p>
    <w:p w14:paraId="727484D0" w14:textId="1AF240C8" w:rsidR="00827EB1" w:rsidRPr="00286FAB" w:rsidRDefault="00827EB1" w:rsidP="00FE1391">
      <w:pPr>
        <w:pStyle w:val="Bibliography"/>
        <w:spacing w:line="480" w:lineRule="auto"/>
        <w:ind w:left="720" w:hanging="720"/>
        <w:jc w:val="both"/>
      </w:pPr>
      <w:proofErr w:type="spellStart"/>
      <w:r w:rsidRPr="00286FAB">
        <w:t>Rahmanov</w:t>
      </w:r>
      <w:proofErr w:type="spellEnd"/>
      <w:r w:rsidRPr="00286FAB">
        <w:t xml:space="preserve">, Leyla (Age: 35) resident of </w:t>
      </w:r>
      <w:proofErr w:type="spellStart"/>
      <w:r w:rsidRPr="00286FAB">
        <w:t>Lenkeran</w:t>
      </w:r>
      <w:proofErr w:type="spellEnd"/>
      <w:r w:rsidRPr="00286FAB">
        <w:t>, Azerbaijan. (Interview on August 22, 2016)</w:t>
      </w:r>
      <w:r w:rsidR="00C2012E" w:rsidRPr="00286FAB">
        <w:t>.</w:t>
      </w:r>
    </w:p>
    <w:p w14:paraId="04215FDC" w14:textId="14E8F95C" w:rsidR="00EF4873" w:rsidRPr="00286FAB" w:rsidRDefault="00EF4873" w:rsidP="00FE1391">
      <w:pPr>
        <w:pStyle w:val="Bibliography"/>
        <w:spacing w:line="480" w:lineRule="auto"/>
        <w:ind w:left="720" w:hanging="720"/>
        <w:jc w:val="both"/>
      </w:pPr>
      <w:proofErr w:type="spellStart"/>
      <w:r w:rsidRPr="00286FAB">
        <w:t>Reevell</w:t>
      </w:r>
      <w:proofErr w:type="spellEnd"/>
      <w:r w:rsidRPr="00286FAB">
        <w:t xml:space="preserve">, Patrick. (2022). “Russians who fled Putin's mobilization speak out,” ABC News, </w:t>
      </w:r>
      <w:hyperlink r:id="rId26" w:anchor=":~:text=Russians%20began%20fleeing%20the%20country,his%20faltering%20war%20in%20Ukraine" w:history="1">
        <w:r w:rsidRPr="00286FAB">
          <w:rPr>
            <w:rStyle w:val="Hyperlink"/>
            <w:color w:val="auto"/>
          </w:rPr>
          <w:t>https://abcnews.go.com/International/tens-thousands-russians-flee-putins-mobilization/story?id=90588897#:~:text=Russians%20began%20fleeing%20the%20country,his%20faltering%20war%20in%20Ukraine</w:t>
        </w:r>
      </w:hyperlink>
    </w:p>
    <w:p w14:paraId="2B37B0AF" w14:textId="45C135EE" w:rsidR="00CE2D9F" w:rsidRPr="00286FAB" w:rsidRDefault="00CE2D9F" w:rsidP="00FE1391">
      <w:pPr>
        <w:pStyle w:val="Bibliography"/>
        <w:spacing w:line="480" w:lineRule="auto"/>
        <w:jc w:val="both"/>
      </w:pPr>
      <w:proofErr w:type="spellStart"/>
      <w:r w:rsidRPr="00286FAB">
        <w:t>Samedov</w:t>
      </w:r>
      <w:proofErr w:type="spellEnd"/>
      <w:r w:rsidRPr="00286FAB">
        <w:t xml:space="preserve">, </w:t>
      </w:r>
      <w:proofErr w:type="spellStart"/>
      <w:r w:rsidRPr="00286FAB">
        <w:t>Ilkin</w:t>
      </w:r>
      <w:proofErr w:type="spellEnd"/>
      <w:r w:rsidRPr="00286FAB">
        <w:t xml:space="preserve"> (Age: 63) resident of Guba, Azerbaijan. (Interview on August 17, 2016) </w:t>
      </w:r>
    </w:p>
    <w:p w14:paraId="069D0CDC" w14:textId="00EB4593" w:rsidR="00473B3C" w:rsidRPr="00286FAB" w:rsidRDefault="00473B3C" w:rsidP="00FE1391">
      <w:pPr>
        <w:pStyle w:val="Bibliography"/>
        <w:spacing w:line="480" w:lineRule="auto"/>
        <w:ind w:left="720" w:hanging="720"/>
        <w:jc w:val="both"/>
        <w:rPr>
          <w:rStyle w:val="Hyperlink"/>
          <w:color w:val="auto"/>
        </w:rPr>
      </w:pPr>
      <w:proofErr w:type="spellStart"/>
      <w:r w:rsidRPr="00286FAB">
        <w:rPr>
          <w:shd w:val="clear" w:color="auto" w:fill="FFFFFF"/>
        </w:rPr>
        <w:t>Shiriyev</w:t>
      </w:r>
      <w:proofErr w:type="spellEnd"/>
      <w:r w:rsidRPr="00286FAB">
        <w:rPr>
          <w:shd w:val="clear" w:color="auto" w:fill="FFFFFF"/>
        </w:rPr>
        <w:t>, Zaur (2019). "Azerbaijan’s relations with Russia: Closer by default?" Chatham House. United Kingdom.</w:t>
      </w:r>
      <w:r w:rsidR="00047D6A" w:rsidRPr="00286FAB">
        <w:t xml:space="preserve"> </w:t>
      </w:r>
      <w:hyperlink r:id="rId27" w:history="1">
        <w:r w:rsidR="00047D6A" w:rsidRPr="00286FAB">
          <w:rPr>
            <w:rStyle w:val="Hyperlink"/>
            <w:shd w:val="clear" w:color="auto" w:fill="FFFFFF"/>
          </w:rPr>
          <w:t>https://www.chathamhouse.org/2019/03/azerbaijans-relations-russia-closer-default</w:t>
        </w:r>
      </w:hyperlink>
      <w:r w:rsidR="00047D6A" w:rsidRPr="00286FAB">
        <w:rPr>
          <w:shd w:val="clear" w:color="auto" w:fill="FFFFFF"/>
        </w:rPr>
        <w:t xml:space="preserve"> </w:t>
      </w:r>
    </w:p>
    <w:p w14:paraId="215E9236" w14:textId="48B30348" w:rsidR="008E7DC7" w:rsidRPr="00286FAB" w:rsidRDefault="008E7DC7" w:rsidP="00FE1391">
      <w:pPr>
        <w:spacing w:line="480" w:lineRule="auto"/>
        <w:ind w:left="720" w:hanging="720"/>
        <w:rPr>
          <w:shd w:val="clear" w:color="auto" w:fill="FFFFFF"/>
        </w:rPr>
      </w:pPr>
      <w:proofErr w:type="spellStart"/>
      <w:r w:rsidRPr="00286FAB">
        <w:t>Siroky</w:t>
      </w:r>
      <w:proofErr w:type="spellEnd"/>
      <w:r w:rsidRPr="00286FAB">
        <w:t xml:space="preserve">, David </w:t>
      </w:r>
      <w:r w:rsidR="00EF4873" w:rsidRPr="00286FAB">
        <w:t xml:space="preserve">S. </w:t>
      </w:r>
      <w:r w:rsidRPr="00286FAB">
        <w:t xml:space="preserve">and </w:t>
      </w:r>
      <w:proofErr w:type="spellStart"/>
      <w:r w:rsidRPr="00286FAB">
        <w:t>Ceyhun</w:t>
      </w:r>
      <w:proofErr w:type="spellEnd"/>
      <w:r w:rsidRPr="00286FAB">
        <w:t xml:space="preserve"> </w:t>
      </w:r>
      <w:proofErr w:type="spellStart"/>
      <w:r w:rsidRPr="00286FAB">
        <w:t>Mahmudlu</w:t>
      </w:r>
      <w:proofErr w:type="spellEnd"/>
      <w:r w:rsidRPr="00286FAB">
        <w:t xml:space="preserve"> (2016). “E pluribus unum? Ethnicity, Islam, and the construction of identity in Azerbaijan</w:t>
      </w:r>
      <w:r w:rsidRPr="00286FAB">
        <w:rPr>
          <w:shd w:val="clear" w:color="auto" w:fill="FFFFFF"/>
        </w:rPr>
        <w:t xml:space="preserve">,” </w:t>
      </w:r>
      <w:r w:rsidRPr="00286FAB">
        <w:rPr>
          <w:i/>
          <w:iCs/>
          <w:shd w:val="clear" w:color="auto" w:fill="FFFFFF"/>
        </w:rPr>
        <w:t>Problems of Post-Communism</w:t>
      </w:r>
      <w:r w:rsidRPr="00286FAB">
        <w:rPr>
          <w:shd w:val="clear" w:color="auto" w:fill="FFFFFF"/>
        </w:rPr>
        <w:t xml:space="preserve"> 63 (2), 94-107.</w:t>
      </w:r>
    </w:p>
    <w:p w14:paraId="520303BA" w14:textId="0BFDC440" w:rsidR="00473B3C" w:rsidRPr="00286FAB" w:rsidRDefault="00473B3C" w:rsidP="00FE1391">
      <w:pPr>
        <w:pStyle w:val="Bibliography"/>
        <w:spacing w:line="480" w:lineRule="auto"/>
        <w:ind w:left="720" w:hanging="720"/>
        <w:jc w:val="both"/>
        <w:rPr>
          <w:shd w:val="clear" w:color="auto" w:fill="FFFFFF"/>
        </w:rPr>
      </w:pPr>
      <w:proofErr w:type="spellStart"/>
      <w:r w:rsidRPr="00286FAB">
        <w:rPr>
          <w:shd w:val="clear" w:color="auto" w:fill="FFFFFF"/>
        </w:rPr>
        <w:t>Slemrod</w:t>
      </w:r>
      <w:proofErr w:type="spellEnd"/>
      <w:r w:rsidRPr="00286FAB">
        <w:rPr>
          <w:shd w:val="clear" w:color="auto" w:fill="FFFFFF"/>
        </w:rPr>
        <w:t>, Annie. </w:t>
      </w:r>
      <w:r w:rsidR="00E4471E" w:rsidRPr="00286FAB">
        <w:rPr>
          <w:shd w:val="clear" w:color="auto" w:fill="FFFFFF"/>
        </w:rPr>
        <w:t>(</w:t>
      </w:r>
      <w:r w:rsidRPr="00286FAB">
        <w:rPr>
          <w:shd w:val="clear" w:color="auto" w:fill="FFFFFF"/>
        </w:rPr>
        <w:t>2017</w:t>
      </w:r>
      <w:r w:rsidR="00E4471E" w:rsidRPr="00286FAB">
        <w:rPr>
          <w:shd w:val="clear" w:color="auto" w:fill="FFFFFF"/>
        </w:rPr>
        <w:t>)</w:t>
      </w:r>
      <w:r w:rsidRPr="00286FAB">
        <w:rPr>
          <w:shd w:val="clear" w:color="auto" w:fill="FFFFFF"/>
        </w:rPr>
        <w:t>. “UN Calls for ‘Humanitarian Pause’ in Yemen as Conditions in Capital Deteriorate.” </w:t>
      </w:r>
      <w:r w:rsidRPr="00286FAB">
        <w:rPr>
          <w:i/>
          <w:iCs/>
          <w:shd w:val="clear" w:color="auto" w:fill="FFFFFF"/>
        </w:rPr>
        <w:t>The New Humanitarian</w:t>
      </w:r>
      <w:r w:rsidRPr="00286FAB">
        <w:rPr>
          <w:shd w:val="clear" w:color="auto" w:fill="FFFFFF"/>
        </w:rPr>
        <w:t>, 4 December.</w:t>
      </w:r>
    </w:p>
    <w:p w14:paraId="58B2CC10" w14:textId="5064AB7E" w:rsidR="00473B3C" w:rsidRPr="00286FAB" w:rsidRDefault="00473B3C" w:rsidP="00FE1391">
      <w:pPr>
        <w:pStyle w:val="Bibliography"/>
        <w:spacing w:line="480" w:lineRule="auto"/>
        <w:ind w:left="720" w:hanging="720"/>
        <w:jc w:val="both"/>
      </w:pPr>
      <w:r w:rsidRPr="00286FAB">
        <w:rPr>
          <w:shd w:val="clear" w:color="auto" w:fill="FFFFFF"/>
        </w:rPr>
        <w:lastRenderedPageBreak/>
        <w:t xml:space="preserve">Stedman, Stephen John, Donald S. Rothchild, </w:t>
      </w:r>
      <w:r w:rsidR="00E81234" w:rsidRPr="00286FAB">
        <w:rPr>
          <w:shd w:val="clear" w:color="auto" w:fill="FFFFFF"/>
        </w:rPr>
        <w:t>&amp;</w:t>
      </w:r>
      <w:r w:rsidRPr="00286FAB">
        <w:rPr>
          <w:shd w:val="clear" w:color="auto" w:fill="FFFFFF"/>
        </w:rPr>
        <w:t xml:space="preserve"> Elizabeth M. Cousens, eds. </w:t>
      </w:r>
      <w:r w:rsidR="00E4471E" w:rsidRPr="00286FAB">
        <w:rPr>
          <w:shd w:val="clear" w:color="auto" w:fill="FFFFFF"/>
        </w:rPr>
        <w:t xml:space="preserve">(2002). </w:t>
      </w:r>
      <w:r w:rsidRPr="00286FAB">
        <w:rPr>
          <w:i/>
          <w:iCs/>
          <w:shd w:val="clear" w:color="auto" w:fill="FFFFFF"/>
        </w:rPr>
        <w:t>Ending civil wars: The implementation of peace agreements</w:t>
      </w:r>
      <w:r w:rsidRPr="00286FAB">
        <w:rPr>
          <w:shd w:val="clear" w:color="auto" w:fill="FFFFFF"/>
        </w:rPr>
        <w:t xml:space="preserve">. Lynne </w:t>
      </w:r>
      <w:proofErr w:type="spellStart"/>
      <w:r w:rsidRPr="00286FAB">
        <w:rPr>
          <w:shd w:val="clear" w:color="auto" w:fill="FFFFFF"/>
        </w:rPr>
        <w:t>Rienner</w:t>
      </w:r>
      <w:proofErr w:type="spellEnd"/>
      <w:r w:rsidRPr="00286FAB">
        <w:rPr>
          <w:shd w:val="clear" w:color="auto" w:fill="FFFFFF"/>
        </w:rPr>
        <w:t xml:space="preserve"> Publishers.</w:t>
      </w:r>
      <w:r w:rsidRPr="00286FAB">
        <w:t xml:space="preserve"> </w:t>
      </w:r>
    </w:p>
    <w:p w14:paraId="281C0F22" w14:textId="53395275" w:rsidR="00BE7634" w:rsidRPr="00286FAB" w:rsidRDefault="00473B3C" w:rsidP="00FE1391">
      <w:pPr>
        <w:pStyle w:val="Bibliography"/>
        <w:spacing w:line="480" w:lineRule="auto"/>
        <w:ind w:left="720" w:hanging="720"/>
        <w:jc w:val="both"/>
      </w:pPr>
      <w:r w:rsidRPr="00286FAB">
        <w:t>Stedman, Stephen John</w:t>
      </w:r>
      <w:r w:rsidR="00E4471E" w:rsidRPr="00286FAB">
        <w:t xml:space="preserve"> (1997)</w:t>
      </w:r>
      <w:r w:rsidRPr="00286FAB">
        <w:t>. "Spoiler problems in peace processes." </w:t>
      </w:r>
      <w:r w:rsidRPr="00286FAB">
        <w:rPr>
          <w:i/>
          <w:iCs/>
        </w:rPr>
        <w:t xml:space="preserve">International </w:t>
      </w:r>
      <w:r w:rsidR="00A56F27" w:rsidRPr="00286FAB">
        <w:rPr>
          <w:i/>
          <w:iCs/>
        </w:rPr>
        <w:t>S</w:t>
      </w:r>
      <w:r w:rsidRPr="00286FAB">
        <w:rPr>
          <w:i/>
          <w:iCs/>
        </w:rPr>
        <w:t>ecurity</w:t>
      </w:r>
      <w:r w:rsidRPr="00286FAB">
        <w:t> 22,2: 5-53.</w:t>
      </w:r>
    </w:p>
    <w:p w14:paraId="150C97C1" w14:textId="649B256D" w:rsidR="00BE7634" w:rsidRPr="00286FAB" w:rsidRDefault="00473B3C" w:rsidP="00FE1391">
      <w:pPr>
        <w:pStyle w:val="Bibliography"/>
        <w:spacing w:line="480" w:lineRule="auto"/>
        <w:ind w:left="720" w:hanging="720"/>
        <w:jc w:val="both"/>
        <w:rPr>
          <w:shd w:val="clear" w:color="auto" w:fill="FFFFFF"/>
        </w:rPr>
      </w:pPr>
      <w:r w:rsidRPr="00286FAB">
        <w:rPr>
          <w:rStyle w:val="hlfld-contribauthor"/>
          <w:rFonts w:eastAsiaTheme="majorEastAsia"/>
          <w:shd w:val="clear" w:color="auto" w:fill="FFFFFF"/>
        </w:rPr>
        <w:t>Toft, </w:t>
      </w:r>
      <w:r w:rsidRPr="00286FAB">
        <w:rPr>
          <w:rStyle w:val="nlmgiven-names"/>
          <w:shd w:val="clear" w:color="auto" w:fill="FFFFFF"/>
        </w:rPr>
        <w:t>M</w:t>
      </w:r>
      <w:r w:rsidR="008A64A7" w:rsidRPr="00286FAB">
        <w:rPr>
          <w:rStyle w:val="nlmgiven-names"/>
          <w:shd w:val="clear" w:color="auto" w:fill="FFFFFF"/>
        </w:rPr>
        <w:t xml:space="preserve">onica </w:t>
      </w:r>
      <w:r w:rsidRPr="00286FAB">
        <w:rPr>
          <w:rStyle w:val="nlmgiven-names"/>
          <w:shd w:val="clear" w:color="auto" w:fill="FFFFFF"/>
        </w:rPr>
        <w:t>D.</w:t>
      </w:r>
      <w:r w:rsidRPr="00286FAB">
        <w:rPr>
          <w:shd w:val="clear" w:color="auto" w:fill="FFFFFF"/>
        </w:rPr>
        <w:t>, </w:t>
      </w:r>
      <w:r w:rsidR="00E4471E" w:rsidRPr="00286FAB">
        <w:rPr>
          <w:shd w:val="clear" w:color="auto" w:fill="FFFFFF"/>
        </w:rPr>
        <w:t>(</w:t>
      </w:r>
      <w:r w:rsidRPr="00286FAB">
        <w:rPr>
          <w:rStyle w:val="nlmyear"/>
          <w:shd w:val="clear" w:color="auto" w:fill="FFFFFF"/>
        </w:rPr>
        <w:t>2010</w:t>
      </w:r>
      <w:r w:rsidR="00E4471E" w:rsidRPr="00286FAB">
        <w:rPr>
          <w:rStyle w:val="nlmyear"/>
          <w:shd w:val="clear" w:color="auto" w:fill="FFFFFF"/>
        </w:rPr>
        <w:t>)</w:t>
      </w:r>
      <w:r w:rsidRPr="00286FAB">
        <w:rPr>
          <w:shd w:val="clear" w:color="auto" w:fill="FFFFFF"/>
        </w:rPr>
        <w:t>. </w:t>
      </w:r>
      <w:r w:rsidRPr="00286FAB">
        <w:rPr>
          <w:i/>
          <w:iCs/>
          <w:shd w:val="clear" w:color="auto" w:fill="FFFFFF"/>
        </w:rPr>
        <w:t>Securing the peace. The durable settlement of civil wars</w:t>
      </w:r>
      <w:r w:rsidRPr="00286FAB">
        <w:rPr>
          <w:shd w:val="clear" w:color="auto" w:fill="FFFFFF"/>
        </w:rPr>
        <w:t>.</w:t>
      </w:r>
      <w:r w:rsidRPr="00286FAB">
        <w:rPr>
          <w:rStyle w:val="nlmpublisher-loc"/>
          <w:shd w:val="clear" w:color="auto" w:fill="FFFFFF"/>
        </w:rPr>
        <w:t xml:space="preserve"> Princeton</w:t>
      </w:r>
      <w:r w:rsidRPr="00286FAB">
        <w:rPr>
          <w:shd w:val="clear" w:color="auto" w:fill="FFFFFF"/>
        </w:rPr>
        <w:t xml:space="preserve">:  </w:t>
      </w:r>
      <w:r w:rsidRPr="00286FAB">
        <w:rPr>
          <w:rStyle w:val="nlmpublisher-name"/>
          <w:shd w:val="clear" w:color="auto" w:fill="FFFFFF"/>
        </w:rPr>
        <w:t>Princeton University Press</w:t>
      </w:r>
      <w:r w:rsidRPr="00286FAB">
        <w:rPr>
          <w:shd w:val="clear" w:color="auto" w:fill="FFFFFF"/>
        </w:rPr>
        <w:t>.</w:t>
      </w:r>
    </w:p>
    <w:p w14:paraId="3526D9A4" w14:textId="3F5EEC45" w:rsidR="00473B3C" w:rsidRPr="00286FAB" w:rsidRDefault="00473B3C" w:rsidP="00FE1391">
      <w:pPr>
        <w:pStyle w:val="Bibliography"/>
        <w:spacing w:line="480" w:lineRule="auto"/>
        <w:ind w:left="720" w:hanging="720"/>
        <w:jc w:val="both"/>
        <w:rPr>
          <w:shd w:val="clear" w:color="auto" w:fill="FFFFFF"/>
        </w:rPr>
      </w:pPr>
      <w:proofErr w:type="spellStart"/>
      <w:r w:rsidRPr="00286FAB">
        <w:t>Touval</w:t>
      </w:r>
      <w:proofErr w:type="spellEnd"/>
      <w:r w:rsidRPr="00286FAB">
        <w:t>, Saadia (1995)</w:t>
      </w:r>
      <w:r w:rsidR="00367D61" w:rsidRPr="00286FAB">
        <w:t>.</w:t>
      </w:r>
      <w:r w:rsidRPr="00286FAB">
        <w:t xml:space="preserve"> “Ethical Dilemmas in International Negotiation.” </w:t>
      </w:r>
      <w:r w:rsidRPr="00286FAB">
        <w:rPr>
          <w:i/>
          <w:iCs/>
        </w:rPr>
        <w:t xml:space="preserve">Negotiation </w:t>
      </w:r>
      <w:r w:rsidRPr="00286FAB">
        <w:t>Journal, October: 333–337.</w:t>
      </w:r>
    </w:p>
    <w:p w14:paraId="2DC58E42" w14:textId="1C4924DB" w:rsidR="00EF4873" w:rsidRPr="00286FAB" w:rsidRDefault="00EF4873" w:rsidP="00FE1391">
      <w:pPr>
        <w:pStyle w:val="Bibliography"/>
        <w:spacing w:line="480" w:lineRule="auto"/>
        <w:ind w:left="720" w:hanging="720"/>
        <w:jc w:val="both"/>
      </w:pPr>
      <w:proofErr w:type="spellStart"/>
      <w:r w:rsidRPr="00286FAB">
        <w:t>Vahabov</w:t>
      </w:r>
      <w:proofErr w:type="spellEnd"/>
      <w:r w:rsidRPr="00286FAB">
        <w:t xml:space="preserve">, Tamerlan. (2019). “Azerbaijan’s </w:t>
      </w:r>
      <w:proofErr w:type="spellStart"/>
      <w:r w:rsidRPr="00286FAB">
        <w:t>Defence</w:t>
      </w:r>
      <w:proofErr w:type="spellEnd"/>
      <w:r w:rsidRPr="00286FAB">
        <w:t xml:space="preserve"> Industry Reform” the CACI Analyst, Accessed February 17, 2024. https://cacianalyst.org/publications/analytical-articles/item/13572-azerbaijans-defense-industry-reform.html  </w:t>
      </w:r>
    </w:p>
    <w:p w14:paraId="3CCD5E30" w14:textId="2EF7BAD0" w:rsidR="00473B3C" w:rsidRPr="00286FAB" w:rsidRDefault="00473B3C" w:rsidP="00FE1391">
      <w:pPr>
        <w:pStyle w:val="Bibliography"/>
        <w:spacing w:line="480" w:lineRule="auto"/>
        <w:ind w:left="720" w:hanging="720"/>
        <w:jc w:val="both"/>
        <w:rPr>
          <w:color w:val="000000" w:themeColor="text1"/>
        </w:rPr>
      </w:pPr>
      <w:r w:rsidRPr="00286FAB">
        <w:t>Wagner, Robert Harrison. (1993)</w:t>
      </w:r>
      <w:r w:rsidR="00E4471E" w:rsidRPr="00286FAB">
        <w:t>.</w:t>
      </w:r>
      <w:r w:rsidRPr="00286FAB">
        <w:t xml:space="preserve"> </w:t>
      </w:r>
      <w:r w:rsidR="0084181E" w:rsidRPr="00286FAB">
        <w:t>“</w:t>
      </w:r>
      <w:r w:rsidRPr="00286FAB">
        <w:t>The Causes of Peace</w:t>
      </w:r>
      <w:r w:rsidR="0084181E" w:rsidRPr="00286FAB">
        <w:t>,”</w:t>
      </w:r>
      <w:r w:rsidRPr="00286FAB">
        <w:t xml:space="preserve"> In </w:t>
      </w:r>
      <w:r w:rsidRPr="00286FAB">
        <w:rPr>
          <w:i/>
          <w:iCs/>
        </w:rPr>
        <w:t>Stopping the Killing: How Civil Wars End</w:t>
      </w:r>
      <w:r w:rsidRPr="00286FAB">
        <w:t>, eds</w:t>
      </w:r>
      <w:r w:rsidRPr="00286FAB">
        <w:rPr>
          <w:color w:val="000000" w:themeColor="text1"/>
        </w:rPr>
        <w:t xml:space="preserve">. Roy Licklider, New York: New York University Press. </w:t>
      </w:r>
    </w:p>
    <w:p w14:paraId="5CA17F9B" w14:textId="084E820B" w:rsidR="00EF3571" w:rsidRPr="00286FAB" w:rsidRDefault="00EF3571" w:rsidP="00FE1391">
      <w:pPr>
        <w:pStyle w:val="FootnoteText"/>
        <w:spacing w:line="480" w:lineRule="auto"/>
        <w:ind w:left="1440" w:hanging="1440"/>
        <w:rPr>
          <w:sz w:val="24"/>
          <w:szCs w:val="24"/>
        </w:rPr>
      </w:pPr>
      <w:r w:rsidRPr="00286FAB">
        <w:rPr>
          <w:color w:val="222222"/>
          <w:sz w:val="24"/>
          <w:szCs w:val="24"/>
          <w:shd w:val="clear" w:color="auto" w:fill="FFFFFF"/>
        </w:rPr>
        <w:t>Walsh, D</w:t>
      </w:r>
      <w:r w:rsidR="0000090D" w:rsidRPr="00286FAB">
        <w:rPr>
          <w:color w:val="222222"/>
          <w:sz w:val="24"/>
          <w:szCs w:val="24"/>
          <w:shd w:val="clear" w:color="auto" w:fill="FFFFFF"/>
        </w:rPr>
        <w:t>awn</w:t>
      </w:r>
      <w:r w:rsidRPr="00286FAB">
        <w:rPr>
          <w:color w:val="222222"/>
          <w:sz w:val="24"/>
          <w:szCs w:val="24"/>
          <w:shd w:val="clear" w:color="auto" w:fill="FFFFFF"/>
        </w:rPr>
        <w:t xml:space="preserve"> &amp; </w:t>
      </w:r>
      <w:r w:rsidR="0000090D" w:rsidRPr="00286FAB">
        <w:rPr>
          <w:color w:val="222222"/>
          <w:sz w:val="24"/>
          <w:szCs w:val="24"/>
          <w:shd w:val="clear" w:color="auto" w:fill="FFFFFF"/>
        </w:rPr>
        <w:t xml:space="preserve">Natascha </w:t>
      </w:r>
      <w:proofErr w:type="spellStart"/>
      <w:r w:rsidRPr="00286FAB">
        <w:rPr>
          <w:color w:val="222222"/>
          <w:sz w:val="24"/>
          <w:szCs w:val="24"/>
          <w:shd w:val="clear" w:color="auto" w:fill="FFFFFF"/>
        </w:rPr>
        <w:t>Neudorfer</w:t>
      </w:r>
      <w:proofErr w:type="spellEnd"/>
      <w:r w:rsidRPr="00286FAB">
        <w:rPr>
          <w:color w:val="222222"/>
          <w:sz w:val="24"/>
          <w:szCs w:val="24"/>
          <w:shd w:val="clear" w:color="auto" w:fill="FFFFFF"/>
        </w:rPr>
        <w:t xml:space="preserve"> (2023). </w:t>
      </w:r>
      <w:r w:rsidR="0084181E" w:rsidRPr="00286FAB">
        <w:rPr>
          <w:color w:val="222222"/>
          <w:sz w:val="24"/>
          <w:szCs w:val="24"/>
          <w:shd w:val="clear" w:color="auto" w:fill="FFFFFF"/>
        </w:rPr>
        <w:t>“</w:t>
      </w:r>
      <w:r w:rsidRPr="00286FAB">
        <w:rPr>
          <w:color w:val="222222"/>
          <w:sz w:val="24"/>
          <w:szCs w:val="24"/>
          <w:shd w:val="clear" w:color="auto" w:fill="FFFFFF"/>
        </w:rPr>
        <w:t>Caring is sharing: Why independent commissions in post-conflict societies have power-sharing arrangements</w:t>
      </w:r>
      <w:r w:rsidR="0084181E" w:rsidRPr="00286FAB">
        <w:rPr>
          <w:color w:val="222222"/>
          <w:sz w:val="24"/>
          <w:szCs w:val="24"/>
          <w:shd w:val="clear" w:color="auto" w:fill="FFFFFF"/>
        </w:rPr>
        <w:t>,”</w:t>
      </w:r>
      <w:r w:rsidRPr="00286FAB">
        <w:rPr>
          <w:color w:val="222222"/>
          <w:sz w:val="24"/>
          <w:szCs w:val="24"/>
          <w:shd w:val="clear" w:color="auto" w:fill="FFFFFF"/>
        </w:rPr>
        <w:t> </w:t>
      </w:r>
      <w:r w:rsidRPr="00286FAB">
        <w:rPr>
          <w:i/>
          <w:iCs/>
          <w:color w:val="222222"/>
          <w:sz w:val="24"/>
          <w:szCs w:val="24"/>
          <w:shd w:val="clear" w:color="auto" w:fill="FFFFFF"/>
        </w:rPr>
        <w:t>Journal of Peace Research</w:t>
      </w:r>
      <w:r w:rsidRPr="00286FAB">
        <w:rPr>
          <w:color w:val="222222"/>
          <w:sz w:val="24"/>
          <w:szCs w:val="24"/>
          <w:shd w:val="clear" w:color="auto" w:fill="FFFFFF"/>
        </w:rPr>
        <w:t xml:space="preserve">. </w:t>
      </w:r>
      <w:r w:rsidR="00A56F27" w:rsidRPr="00286FAB">
        <w:rPr>
          <w:color w:val="222222"/>
          <w:sz w:val="24"/>
          <w:szCs w:val="24"/>
          <w:shd w:val="clear" w:color="auto" w:fill="FFFFFF"/>
        </w:rPr>
        <w:t xml:space="preserve">0,0: </w:t>
      </w:r>
      <w:hyperlink r:id="rId28" w:history="1">
        <w:r w:rsidR="00A56F27" w:rsidRPr="00286FAB">
          <w:rPr>
            <w:rStyle w:val="Hyperlink"/>
            <w:sz w:val="24"/>
            <w:szCs w:val="24"/>
            <w:shd w:val="clear" w:color="auto" w:fill="FFFFFF"/>
          </w:rPr>
          <w:t>https://doi.org/10.1177/00223433231164448</w:t>
        </w:r>
      </w:hyperlink>
    </w:p>
    <w:p w14:paraId="2DA31C5F" w14:textId="70C68CD5" w:rsidR="00473B3C" w:rsidRPr="00286FAB" w:rsidRDefault="00473B3C" w:rsidP="00FE1391">
      <w:pPr>
        <w:pStyle w:val="Bibliography"/>
        <w:spacing w:line="480" w:lineRule="auto"/>
        <w:ind w:left="720" w:hanging="720"/>
        <w:jc w:val="both"/>
        <w:rPr>
          <w:color w:val="000000" w:themeColor="text1"/>
        </w:rPr>
      </w:pPr>
      <w:r w:rsidRPr="00286FAB">
        <w:rPr>
          <w:color w:val="000000" w:themeColor="text1"/>
        </w:rPr>
        <w:t>Walter, Barbara F. (2002)</w:t>
      </w:r>
      <w:r w:rsidR="00E4471E" w:rsidRPr="00286FAB">
        <w:rPr>
          <w:color w:val="000000" w:themeColor="text1"/>
        </w:rPr>
        <w:t>.</w:t>
      </w:r>
      <w:r w:rsidRPr="00286FAB">
        <w:rPr>
          <w:color w:val="000000" w:themeColor="text1"/>
        </w:rPr>
        <w:t xml:space="preserve"> </w:t>
      </w:r>
      <w:r w:rsidRPr="00286FAB">
        <w:rPr>
          <w:i/>
          <w:iCs/>
          <w:color w:val="000000" w:themeColor="text1"/>
        </w:rPr>
        <w:t>Committing to Peace: The Successful Settlement of Civil Wars</w:t>
      </w:r>
      <w:r w:rsidRPr="00286FAB">
        <w:rPr>
          <w:color w:val="000000" w:themeColor="text1"/>
        </w:rPr>
        <w:t>. Princeton, N.J., Princeton University Press.</w:t>
      </w:r>
    </w:p>
    <w:p w14:paraId="6584468B" w14:textId="196CF72F" w:rsidR="00473B3C" w:rsidRPr="00286FAB" w:rsidRDefault="00473B3C" w:rsidP="00FE1391">
      <w:pPr>
        <w:pStyle w:val="Bibliography"/>
        <w:spacing w:line="480" w:lineRule="auto"/>
        <w:ind w:left="720" w:hanging="720"/>
        <w:jc w:val="both"/>
        <w:rPr>
          <w:color w:val="000000" w:themeColor="text1"/>
        </w:rPr>
      </w:pPr>
      <w:r w:rsidRPr="00286FAB">
        <w:rPr>
          <w:color w:val="000000" w:themeColor="text1"/>
          <w:shd w:val="clear" w:color="auto" w:fill="FFFFFF"/>
        </w:rPr>
        <w:t>Werner, S</w:t>
      </w:r>
      <w:r w:rsidR="0062611B" w:rsidRPr="00286FAB">
        <w:rPr>
          <w:color w:val="000000" w:themeColor="text1"/>
          <w:shd w:val="clear" w:color="auto" w:fill="FFFFFF"/>
        </w:rPr>
        <w:t>uzanne</w:t>
      </w:r>
      <w:r w:rsidRPr="00286FAB">
        <w:rPr>
          <w:color w:val="000000" w:themeColor="text1"/>
          <w:shd w:val="clear" w:color="auto" w:fill="FFFFFF"/>
        </w:rPr>
        <w:t xml:space="preserve"> &amp; </w:t>
      </w:r>
      <w:r w:rsidR="0062611B" w:rsidRPr="00286FAB">
        <w:rPr>
          <w:color w:val="000000" w:themeColor="text1"/>
          <w:shd w:val="clear" w:color="auto" w:fill="FFFFFF"/>
        </w:rPr>
        <w:t xml:space="preserve">Amy </w:t>
      </w:r>
      <w:r w:rsidRPr="00286FAB">
        <w:rPr>
          <w:color w:val="000000" w:themeColor="text1"/>
          <w:shd w:val="clear" w:color="auto" w:fill="FFFFFF"/>
        </w:rPr>
        <w:t xml:space="preserve">Yuen (2005). </w:t>
      </w:r>
      <w:r w:rsidR="008B4F28" w:rsidRPr="00286FAB">
        <w:rPr>
          <w:color w:val="000000" w:themeColor="text1"/>
          <w:shd w:val="clear" w:color="auto" w:fill="FFFFFF"/>
        </w:rPr>
        <w:t>“</w:t>
      </w:r>
      <w:r w:rsidRPr="00286FAB">
        <w:rPr>
          <w:color w:val="000000" w:themeColor="text1"/>
          <w:shd w:val="clear" w:color="auto" w:fill="FFFFFF"/>
        </w:rPr>
        <w:t>Making and keeping peace</w:t>
      </w:r>
      <w:r w:rsidR="008B4F28" w:rsidRPr="00286FAB">
        <w:rPr>
          <w:color w:val="000000" w:themeColor="text1"/>
          <w:shd w:val="clear" w:color="auto" w:fill="FFFFFF"/>
        </w:rPr>
        <w:t>,”</w:t>
      </w:r>
      <w:r w:rsidRPr="00286FAB">
        <w:rPr>
          <w:color w:val="000000" w:themeColor="text1"/>
          <w:shd w:val="clear" w:color="auto" w:fill="FFFFFF"/>
        </w:rPr>
        <w:t> </w:t>
      </w:r>
      <w:r w:rsidRPr="00286FAB">
        <w:rPr>
          <w:i/>
          <w:iCs/>
          <w:color w:val="000000" w:themeColor="text1"/>
          <w:shd w:val="clear" w:color="auto" w:fill="FFFFFF"/>
        </w:rPr>
        <w:t>International Organization</w:t>
      </w:r>
      <w:r w:rsidRPr="00286FAB">
        <w:rPr>
          <w:color w:val="000000" w:themeColor="text1"/>
          <w:shd w:val="clear" w:color="auto" w:fill="FFFFFF"/>
        </w:rPr>
        <w:t>, </w:t>
      </w:r>
      <w:r w:rsidRPr="00286FAB">
        <w:rPr>
          <w:i/>
          <w:iCs/>
          <w:color w:val="000000" w:themeColor="text1"/>
          <w:shd w:val="clear" w:color="auto" w:fill="FFFFFF"/>
        </w:rPr>
        <w:t>59</w:t>
      </w:r>
      <w:r w:rsidR="00367D61" w:rsidRPr="00286FAB">
        <w:rPr>
          <w:color w:val="000000" w:themeColor="text1"/>
          <w:shd w:val="clear" w:color="auto" w:fill="FFFFFF"/>
        </w:rPr>
        <w:t>,</w:t>
      </w:r>
      <w:r w:rsidRPr="00286FAB">
        <w:rPr>
          <w:color w:val="000000" w:themeColor="text1"/>
          <w:shd w:val="clear" w:color="auto" w:fill="FFFFFF"/>
        </w:rPr>
        <w:t>2</w:t>
      </w:r>
      <w:r w:rsidR="00A56F27" w:rsidRPr="00286FAB">
        <w:rPr>
          <w:color w:val="000000" w:themeColor="text1"/>
          <w:shd w:val="clear" w:color="auto" w:fill="FFFFFF"/>
        </w:rPr>
        <w:t>:</w:t>
      </w:r>
      <w:r w:rsidRPr="00286FAB">
        <w:rPr>
          <w:color w:val="000000" w:themeColor="text1"/>
          <w:shd w:val="clear" w:color="auto" w:fill="FFFFFF"/>
        </w:rPr>
        <w:t xml:space="preserve"> 261-292.</w:t>
      </w:r>
    </w:p>
    <w:p w14:paraId="1E934121" w14:textId="2BD5137E" w:rsidR="00473B3C" w:rsidRPr="00286FAB" w:rsidRDefault="00473B3C" w:rsidP="00FE1391">
      <w:pPr>
        <w:pStyle w:val="Bibliography"/>
        <w:spacing w:line="480" w:lineRule="auto"/>
        <w:ind w:left="720" w:hanging="720"/>
        <w:jc w:val="both"/>
        <w:rPr>
          <w:color w:val="000000" w:themeColor="text1"/>
          <w:shd w:val="clear" w:color="auto" w:fill="FFFFFF"/>
        </w:rPr>
      </w:pPr>
      <w:r w:rsidRPr="00286FAB">
        <w:rPr>
          <w:color w:val="000000" w:themeColor="text1"/>
          <w:shd w:val="clear" w:color="auto" w:fill="FFFFFF"/>
        </w:rPr>
        <w:lastRenderedPageBreak/>
        <w:t>Whetten, A</w:t>
      </w:r>
      <w:r w:rsidR="00B15E25" w:rsidRPr="00286FAB">
        <w:rPr>
          <w:color w:val="000000" w:themeColor="text1"/>
          <w:shd w:val="clear" w:color="auto" w:fill="FFFFFF"/>
        </w:rPr>
        <w:t>ndrew</w:t>
      </w:r>
      <w:r w:rsidRPr="00286FAB">
        <w:rPr>
          <w:color w:val="000000" w:themeColor="text1"/>
          <w:shd w:val="clear" w:color="auto" w:fill="FFFFFF"/>
        </w:rPr>
        <w:t xml:space="preserve"> B., </w:t>
      </w:r>
      <w:r w:rsidR="00B15E25" w:rsidRPr="00286FAB">
        <w:rPr>
          <w:color w:val="000000" w:themeColor="text1"/>
          <w:shd w:val="clear" w:color="auto" w:fill="FFFFFF"/>
        </w:rPr>
        <w:t xml:space="preserve">John R. </w:t>
      </w:r>
      <w:r w:rsidRPr="00286FAB">
        <w:rPr>
          <w:color w:val="000000" w:themeColor="text1"/>
          <w:shd w:val="clear" w:color="auto" w:fill="FFFFFF"/>
        </w:rPr>
        <w:t xml:space="preserve">Stevens &amp; </w:t>
      </w:r>
      <w:r w:rsidR="00B15E25" w:rsidRPr="00286FAB">
        <w:rPr>
          <w:color w:val="000000" w:themeColor="text1"/>
          <w:shd w:val="clear" w:color="auto" w:fill="FFFFFF"/>
        </w:rPr>
        <w:t xml:space="preserve">Damon </w:t>
      </w:r>
      <w:proofErr w:type="spellStart"/>
      <w:r w:rsidRPr="00286FAB">
        <w:rPr>
          <w:color w:val="000000" w:themeColor="text1"/>
          <w:shd w:val="clear" w:color="auto" w:fill="FFFFFF"/>
        </w:rPr>
        <w:t>Cann</w:t>
      </w:r>
      <w:proofErr w:type="spellEnd"/>
      <w:r w:rsidRPr="00286FAB">
        <w:rPr>
          <w:color w:val="000000" w:themeColor="text1"/>
          <w:shd w:val="clear" w:color="auto" w:fill="FFFFFF"/>
        </w:rPr>
        <w:t xml:space="preserve"> (2021). </w:t>
      </w:r>
      <w:r w:rsidR="008B4F28" w:rsidRPr="00286FAB">
        <w:rPr>
          <w:color w:val="000000" w:themeColor="text1"/>
          <w:shd w:val="clear" w:color="auto" w:fill="FFFFFF"/>
        </w:rPr>
        <w:t>“</w:t>
      </w:r>
      <w:r w:rsidRPr="00286FAB">
        <w:rPr>
          <w:color w:val="000000" w:themeColor="text1"/>
          <w:shd w:val="clear" w:color="auto" w:fill="FFFFFF"/>
        </w:rPr>
        <w:t xml:space="preserve">The implementation of random survival forests in conflict management data: An examination of power sharing and third </w:t>
      </w:r>
      <w:r w:rsidR="00667360" w:rsidRPr="00286FAB">
        <w:rPr>
          <w:color w:val="000000" w:themeColor="text1"/>
          <w:shd w:val="clear" w:color="auto" w:fill="FFFFFF"/>
        </w:rPr>
        <w:t>-</w:t>
      </w:r>
      <w:r w:rsidRPr="00286FAB">
        <w:rPr>
          <w:color w:val="000000" w:themeColor="text1"/>
          <w:shd w:val="clear" w:color="auto" w:fill="FFFFFF"/>
        </w:rPr>
        <w:t>party mediation in post-conflict countries</w:t>
      </w:r>
      <w:r w:rsidR="008B4F28" w:rsidRPr="00286FAB">
        <w:rPr>
          <w:color w:val="000000" w:themeColor="text1"/>
          <w:shd w:val="clear" w:color="auto" w:fill="FFFFFF"/>
        </w:rPr>
        <w:t>,”</w:t>
      </w:r>
      <w:r w:rsidRPr="00286FAB">
        <w:rPr>
          <w:color w:val="000000" w:themeColor="text1"/>
          <w:shd w:val="clear" w:color="auto" w:fill="FFFFFF"/>
        </w:rPr>
        <w:t> </w:t>
      </w:r>
      <w:proofErr w:type="spellStart"/>
      <w:r w:rsidRPr="00286FAB">
        <w:rPr>
          <w:i/>
          <w:iCs/>
          <w:color w:val="000000" w:themeColor="text1"/>
          <w:shd w:val="clear" w:color="auto" w:fill="FFFFFF"/>
        </w:rPr>
        <w:t>Plos</w:t>
      </w:r>
      <w:proofErr w:type="spellEnd"/>
      <w:r w:rsidRPr="00286FAB">
        <w:rPr>
          <w:i/>
          <w:iCs/>
          <w:color w:val="000000" w:themeColor="text1"/>
          <w:shd w:val="clear" w:color="auto" w:fill="FFFFFF"/>
        </w:rPr>
        <w:t xml:space="preserve"> one</w:t>
      </w:r>
      <w:r w:rsidRPr="00286FAB">
        <w:rPr>
          <w:color w:val="000000" w:themeColor="text1"/>
          <w:shd w:val="clear" w:color="auto" w:fill="FFFFFF"/>
        </w:rPr>
        <w:t>, </w:t>
      </w:r>
      <w:r w:rsidRPr="00286FAB">
        <w:rPr>
          <w:i/>
          <w:iCs/>
          <w:color w:val="000000" w:themeColor="text1"/>
          <w:shd w:val="clear" w:color="auto" w:fill="FFFFFF"/>
        </w:rPr>
        <w:t>16</w:t>
      </w:r>
      <w:r w:rsidRPr="00286FAB">
        <w:rPr>
          <w:color w:val="000000" w:themeColor="text1"/>
          <w:shd w:val="clear" w:color="auto" w:fill="FFFFFF"/>
        </w:rPr>
        <w:t>(5).</w:t>
      </w:r>
    </w:p>
    <w:p w14:paraId="467862B6" w14:textId="68BD4DF6" w:rsidR="00473B3C" w:rsidRPr="00286FAB" w:rsidRDefault="00473B3C" w:rsidP="00FE1391">
      <w:pPr>
        <w:pStyle w:val="Bibliography"/>
        <w:spacing w:line="480" w:lineRule="auto"/>
        <w:ind w:left="720" w:hanging="720"/>
        <w:jc w:val="both"/>
        <w:rPr>
          <w:color w:val="000000" w:themeColor="text1"/>
        </w:rPr>
      </w:pPr>
      <w:r w:rsidRPr="00286FAB">
        <w:rPr>
          <w:color w:val="000000" w:themeColor="text1"/>
        </w:rPr>
        <w:t xml:space="preserve">White, Robert W. </w:t>
      </w:r>
      <w:r w:rsidR="00390EA7" w:rsidRPr="00286FAB">
        <w:rPr>
          <w:color w:val="000000" w:themeColor="text1"/>
        </w:rPr>
        <w:t xml:space="preserve">(2010). </w:t>
      </w:r>
      <w:r w:rsidRPr="00286FAB">
        <w:rPr>
          <w:color w:val="000000" w:themeColor="text1"/>
        </w:rPr>
        <w:t>"The 1975 British-Provisional IRA truce in perspective." </w:t>
      </w:r>
      <w:r w:rsidRPr="00286FAB">
        <w:rPr>
          <w:i/>
          <w:iCs/>
          <w:color w:val="000000" w:themeColor="text1"/>
        </w:rPr>
        <w:t>Éire-Ireland</w:t>
      </w:r>
      <w:r w:rsidRPr="00286FAB">
        <w:rPr>
          <w:color w:val="000000" w:themeColor="text1"/>
        </w:rPr>
        <w:t> 45,3: 211-244.</w:t>
      </w:r>
    </w:p>
    <w:p w14:paraId="136FCCD7" w14:textId="61532F95" w:rsidR="00473B3C" w:rsidRPr="00286FAB" w:rsidRDefault="00473B3C" w:rsidP="00FE1391">
      <w:pPr>
        <w:pStyle w:val="Bibliography"/>
        <w:spacing w:line="480" w:lineRule="auto"/>
        <w:ind w:left="720" w:hanging="720"/>
        <w:jc w:val="both"/>
        <w:rPr>
          <w:color w:val="000000" w:themeColor="text1"/>
        </w:rPr>
      </w:pPr>
      <w:r w:rsidRPr="00286FAB">
        <w:rPr>
          <w:color w:val="000000" w:themeColor="text1"/>
        </w:rPr>
        <w:t>Yuen,</w:t>
      </w:r>
      <w:r w:rsidR="00D843DE" w:rsidRPr="00286FAB">
        <w:rPr>
          <w:color w:val="000000" w:themeColor="text1"/>
        </w:rPr>
        <w:t xml:space="preserve"> </w:t>
      </w:r>
      <w:r w:rsidRPr="00286FAB">
        <w:rPr>
          <w:color w:val="000000" w:themeColor="text1"/>
        </w:rPr>
        <w:t>Amy</w:t>
      </w:r>
      <w:r w:rsidR="00390EA7" w:rsidRPr="00286FAB">
        <w:rPr>
          <w:color w:val="000000" w:themeColor="text1"/>
        </w:rPr>
        <w:t xml:space="preserve"> (2020)</w:t>
      </w:r>
      <w:r w:rsidRPr="00286FAB">
        <w:rPr>
          <w:color w:val="000000" w:themeColor="text1"/>
        </w:rPr>
        <w:t>. "Negotiating peacekeeping consent: Information and peace outcomes." </w:t>
      </w:r>
      <w:r w:rsidRPr="00286FAB">
        <w:rPr>
          <w:i/>
          <w:iCs/>
          <w:color w:val="000000" w:themeColor="text1"/>
        </w:rPr>
        <w:t>Journal of Peace Research</w:t>
      </w:r>
      <w:r w:rsidRPr="00286FAB">
        <w:rPr>
          <w:color w:val="000000" w:themeColor="text1"/>
        </w:rPr>
        <w:t> 57,2: 297-311.</w:t>
      </w:r>
    </w:p>
    <w:p w14:paraId="19AC2175" w14:textId="69F2BDC2" w:rsidR="00B5479C" w:rsidRPr="00286FAB" w:rsidRDefault="00B5479C" w:rsidP="00302A9B">
      <w:pPr>
        <w:rPr>
          <w:color w:val="000000" w:themeColor="text1"/>
        </w:rPr>
      </w:pPr>
    </w:p>
    <w:p w14:paraId="08FEBF60" w14:textId="77777777" w:rsidR="00D94A6D" w:rsidRPr="00286FAB" w:rsidRDefault="00D94A6D" w:rsidP="00D94A6D">
      <w:pPr>
        <w:rPr>
          <w:color w:val="000000" w:themeColor="text1"/>
        </w:rPr>
      </w:pPr>
    </w:p>
    <w:p w14:paraId="30007E72" w14:textId="77777777" w:rsidR="00D94A6D" w:rsidRPr="00286FAB" w:rsidRDefault="00D94A6D" w:rsidP="00D94A6D">
      <w:pPr>
        <w:rPr>
          <w:b/>
          <w:bCs/>
          <w:color w:val="000000" w:themeColor="text1"/>
        </w:rPr>
      </w:pPr>
      <w:r w:rsidRPr="00286FAB">
        <w:rPr>
          <w:b/>
          <w:bCs/>
          <w:color w:val="000000" w:themeColor="text1"/>
        </w:rPr>
        <w:br w:type="page"/>
      </w:r>
    </w:p>
    <w:p w14:paraId="13FCF5CA" w14:textId="3DC88AA8" w:rsidR="00E466D2" w:rsidRPr="00286FAB" w:rsidRDefault="00E466D2" w:rsidP="00534056">
      <w:pPr>
        <w:jc w:val="center"/>
        <w:rPr>
          <w:b/>
          <w:bCs/>
        </w:rPr>
      </w:pPr>
      <w:r w:rsidRPr="00286FAB">
        <w:rPr>
          <w:b/>
          <w:bCs/>
        </w:rPr>
        <w:lastRenderedPageBreak/>
        <w:t>APPENDIX</w:t>
      </w:r>
    </w:p>
    <w:p w14:paraId="209822F3" w14:textId="77777777" w:rsidR="00E466D2" w:rsidRPr="00286FAB" w:rsidRDefault="00E466D2" w:rsidP="00534056">
      <w:pPr>
        <w:jc w:val="center"/>
        <w:rPr>
          <w:b/>
          <w:bCs/>
        </w:rPr>
      </w:pPr>
    </w:p>
    <w:p w14:paraId="0D93F083" w14:textId="209A81D5" w:rsidR="00E466D2" w:rsidRPr="00286FAB" w:rsidRDefault="00E466D2" w:rsidP="00E466D2">
      <w:pPr>
        <w:rPr>
          <w:b/>
          <w:bCs/>
          <w:i/>
          <w:iCs/>
        </w:rPr>
      </w:pPr>
      <w:r w:rsidRPr="00286FAB">
        <w:rPr>
          <w:b/>
          <w:bCs/>
          <w:i/>
          <w:iCs/>
        </w:rPr>
        <w:t>Table of Contents</w:t>
      </w:r>
    </w:p>
    <w:p w14:paraId="7C974F7B" w14:textId="77777777" w:rsidR="00E466D2" w:rsidRPr="00286FAB" w:rsidRDefault="00E466D2" w:rsidP="00E466D2">
      <w:pPr>
        <w:rPr>
          <w:b/>
          <w:bCs/>
        </w:rPr>
      </w:pPr>
    </w:p>
    <w:p w14:paraId="5EF83FB9" w14:textId="63AD7337" w:rsidR="00E466D2" w:rsidRPr="00286FAB" w:rsidRDefault="00E466D2" w:rsidP="00E466D2">
      <w:r w:rsidRPr="00286FAB">
        <w:t>Appendix A: Conflicts in UCDP Conflict Termination</w:t>
      </w:r>
      <w:r w:rsidR="00D843DE" w:rsidRPr="00286FAB">
        <w:t xml:space="preserve"> Data</w:t>
      </w:r>
    </w:p>
    <w:p w14:paraId="5682B3FC" w14:textId="77777777" w:rsidR="000B4495" w:rsidRPr="00286FAB" w:rsidRDefault="000B4495" w:rsidP="00E466D2"/>
    <w:p w14:paraId="4B24ABF2" w14:textId="126C0EDB" w:rsidR="00E466D2" w:rsidRPr="00286FAB" w:rsidRDefault="00E466D2" w:rsidP="00E466D2">
      <w:r w:rsidRPr="00286FAB">
        <w:t>Appendix B: Updated Civil War Termination Outcomes</w:t>
      </w:r>
    </w:p>
    <w:p w14:paraId="7924A987" w14:textId="77777777" w:rsidR="000B4495" w:rsidRPr="00286FAB" w:rsidRDefault="000B4495" w:rsidP="00E466D2"/>
    <w:p w14:paraId="1BE7BFBD" w14:textId="6F3FAEE0" w:rsidR="00E466D2" w:rsidRPr="00286FAB" w:rsidRDefault="00E466D2" w:rsidP="00E466D2">
      <w:r w:rsidRPr="00286FAB">
        <w:t xml:space="preserve">Appendix C: </w:t>
      </w:r>
      <w:r w:rsidRPr="00286FAB">
        <w:rPr>
          <w:shd w:val="clear" w:color="auto" w:fill="FFFFFF"/>
        </w:rPr>
        <w:t>Cross Tabulation of War Termination Outcomes and War Recurrence</w:t>
      </w:r>
    </w:p>
    <w:p w14:paraId="2A2DA5FF" w14:textId="77777777" w:rsidR="000B4495" w:rsidRPr="00286FAB" w:rsidRDefault="000B4495" w:rsidP="00E466D2"/>
    <w:p w14:paraId="3BC95337" w14:textId="0E889E4D" w:rsidR="00E466D2" w:rsidRPr="00286FAB" w:rsidRDefault="00E466D2" w:rsidP="00E466D2">
      <w:r w:rsidRPr="00286FAB">
        <w:t>Appendix D: Factors Influencing War Recurrence (Cox Hazard Proportional)</w:t>
      </w:r>
    </w:p>
    <w:p w14:paraId="7C7CD972" w14:textId="77777777" w:rsidR="000B4495" w:rsidRPr="00286FAB" w:rsidRDefault="000B4495" w:rsidP="000B4495">
      <w:pPr>
        <w:rPr>
          <w:u w:color="3E454C"/>
          <w:shd w:val="clear" w:color="auto" w:fill="FFFFFF"/>
        </w:rPr>
      </w:pPr>
    </w:p>
    <w:p w14:paraId="49225C5E" w14:textId="6089B5BF" w:rsidR="006930A7" w:rsidRPr="00286FAB" w:rsidRDefault="006930A7" w:rsidP="000B4495">
      <w:pPr>
        <w:rPr>
          <w:shd w:val="clear" w:color="auto" w:fill="FFFFFF"/>
        </w:rPr>
      </w:pPr>
      <w:r w:rsidRPr="00286FAB">
        <w:rPr>
          <w:shd w:val="clear" w:color="auto" w:fill="FFFFFF"/>
        </w:rPr>
        <w:t xml:space="preserve">Appendix </w:t>
      </w:r>
      <w:r w:rsidR="00773BD0" w:rsidRPr="00286FAB">
        <w:rPr>
          <w:shd w:val="clear" w:color="auto" w:fill="FFFFFF"/>
        </w:rPr>
        <w:t>E</w:t>
      </w:r>
      <w:r w:rsidRPr="00286FAB">
        <w:rPr>
          <w:shd w:val="clear" w:color="auto" w:fill="FFFFFF"/>
        </w:rPr>
        <w:t xml:space="preserve">: Results with Entropy Balancing </w:t>
      </w:r>
    </w:p>
    <w:p w14:paraId="1E2FF4AA" w14:textId="77777777" w:rsidR="006930A7" w:rsidRPr="00286FAB" w:rsidRDefault="006930A7" w:rsidP="000B4495">
      <w:pPr>
        <w:rPr>
          <w:shd w:val="clear" w:color="auto" w:fill="FFFFFF"/>
        </w:rPr>
      </w:pPr>
    </w:p>
    <w:p w14:paraId="3963BA1D" w14:textId="66B822C7" w:rsidR="006930A7" w:rsidRPr="00286FAB" w:rsidRDefault="006930A7" w:rsidP="000B4495">
      <w:pPr>
        <w:rPr>
          <w:u w:color="3E454C"/>
          <w:shd w:val="clear" w:color="auto" w:fill="FFFFFF"/>
        </w:rPr>
      </w:pPr>
      <w:r w:rsidRPr="00286FAB">
        <w:rPr>
          <w:shd w:val="clear" w:color="auto" w:fill="FFFFFF"/>
        </w:rPr>
        <w:t xml:space="preserve">Appendix </w:t>
      </w:r>
      <w:r w:rsidR="00773BD0" w:rsidRPr="00286FAB">
        <w:rPr>
          <w:shd w:val="clear" w:color="auto" w:fill="FFFFFF"/>
        </w:rPr>
        <w:t>F</w:t>
      </w:r>
      <w:r w:rsidRPr="00286FAB">
        <w:rPr>
          <w:shd w:val="clear" w:color="auto" w:fill="FFFFFF"/>
        </w:rPr>
        <w:t xml:space="preserve">: Results without Covariate Balancing </w:t>
      </w:r>
    </w:p>
    <w:p w14:paraId="37AEAECC" w14:textId="3DAD275F" w:rsidR="00773BD0" w:rsidRPr="00286FAB" w:rsidRDefault="000B4495" w:rsidP="000B4495">
      <w:pPr>
        <w:rPr>
          <w:shd w:val="clear" w:color="auto" w:fill="FFFFFF"/>
        </w:rPr>
      </w:pPr>
      <w:r w:rsidRPr="00286FAB">
        <w:rPr>
          <w:shd w:val="clear" w:color="auto" w:fill="FFFFFF"/>
        </w:rPr>
        <w:t xml:space="preserve"> </w:t>
      </w:r>
    </w:p>
    <w:p w14:paraId="5367DC97" w14:textId="1604E21B" w:rsidR="00773BD0" w:rsidRPr="00286FAB" w:rsidRDefault="00773BD0" w:rsidP="00773BD0">
      <w:pPr>
        <w:rPr>
          <w:shd w:val="clear" w:color="auto" w:fill="FFFFFF"/>
          <w:lang w:val="az-Latn-AZ"/>
          <w:rPrChange w:id="72" w:author="Namig Abbasov" w:date="2025-03-25T15:24:00Z" w16du:dateUtc="2025-03-25T22:24:00Z">
            <w:rPr>
              <w:shd w:val="clear" w:color="auto" w:fill="FFFFFF"/>
            </w:rPr>
          </w:rPrChange>
        </w:rPr>
      </w:pPr>
      <w:r w:rsidRPr="00286FAB">
        <w:rPr>
          <w:u w:color="3E454C"/>
          <w:shd w:val="clear" w:color="auto" w:fill="FFFFFF"/>
        </w:rPr>
        <w:t xml:space="preserve">Appendix </w:t>
      </w:r>
      <w:r w:rsidR="00DE4726" w:rsidRPr="00286FAB">
        <w:rPr>
          <w:u w:color="3E454C"/>
          <w:shd w:val="clear" w:color="auto" w:fill="FFFFFF"/>
        </w:rPr>
        <w:t>G</w:t>
      </w:r>
      <w:r w:rsidRPr="00286FAB">
        <w:rPr>
          <w:u w:color="3E454C"/>
          <w:shd w:val="clear" w:color="auto" w:fill="FFFFFF"/>
        </w:rPr>
        <w:t>: Descriptive Statistics about Respondents</w:t>
      </w:r>
    </w:p>
    <w:p w14:paraId="4143742C" w14:textId="77777777" w:rsidR="00773BD0" w:rsidRPr="00286FAB" w:rsidRDefault="00773BD0" w:rsidP="000B4495">
      <w:pPr>
        <w:rPr>
          <w:shd w:val="clear" w:color="auto" w:fill="FFFFFF"/>
        </w:rPr>
      </w:pPr>
    </w:p>
    <w:p w14:paraId="0672A30A" w14:textId="77777777" w:rsidR="00E466D2" w:rsidRPr="00286FAB" w:rsidRDefault="00E466D2" w:rsidP="00534056">
      <w:pPr>
        <w:jc w:val="center"/>
        <w:rPr>
          <w:b/>
          <w:bCs/>
        </w:rPr>
      </w:pPr>
    </w:p>
    <w:p w14:paraId="583B2E52" w14:textId="77777777" w:rsidR="00E466D2" w:rsidRPr="00286FAB" w:rsidRDefault="00E466D2">
      <w:pPr>
        <w:rPr>
          <w:b/>
          <w:bCs/>
        </w:rPr>
      </w:pPr>
      <w:r w:rsidRPr="00286FAB">
        <w:rPr>
          <w:b/>
          <w:bCs/>
        </w:rPr>
        <w:br w:type="page"/>
      </w:r>
    </w:p>
    <w:p w14:paraId="1DFFBA93" w14:textId="74B17DFC" w:rsidR="00D94A6D" w:rsidRPr="00286FAB" w:rsidRDefault="00D94A6D" w:rsidP="00534056">
      <w:pPr>
        <w:jc w:val="center"/>
        <w:rPr>
          <w:b/>
          <w:bCs/>
        </w:rPr>
      </w:pPr>
      <w:r w:rsidRPr="00286FAB">
        <w:rPr>
          <w:b/>
          <w:bCs/>
        </w:rPr>
        <w:lastRenderedPageBreak/>
        <w:t>Appendix A: Conflicts in UCDP Conflict Termination</w:t>
      </w:r>
    </w:p>
    <w:p w14:paraId="4809F659" w14:textId="77777777" w:rsidR="00B13644" w:rsidRPr="00286FAB" w:rsidRDefault="00B13644" w:rsidP="00D94A6D">
      <w:pPr>
        <w:rPr>
          <w:b/>
          <w:bCs/>
        </w:rPr>
      </w:pPr>
    </w:p>
    <w:tbl>
      <w:tblPr>
        <w:tblStyle w:val="PlainTable52"/>
        <w:tblW w:w="9360" w:type="dxa"/>
        <w:tblLook w:val="04A0" w:firstRow="1" w:lastRow="0" w:firstColumn="1" w:lastColumn="0" w:noHBand="0" w:noVBand="1"/>
      </w:tblPr>
      <w:tblGrid>
        <w:gridCol w:w="2880"/>
        <w:gridCol w:w="6480"/>
      </w:tblGrid>
      <w:tr w:rsidR="00B13644" w:rsidRPr="00286FAB" w14:paraId="6AC21C1A" w14:textId="77777777" w:rsidTr="00546FB7">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880" w:type="dxa"/>
            <w:noWrap/>
            <w:hideMark/>
          </w:tcPr>
          <w:p w14:paraId="267C9A42" w14:textId="77777777" w:rsidR="00B13644" w:rsidRPr="00286FAB" w:rsidRDefault="00B13644" w:rsidP="00546FB7">
            <w:pPr>
              <w:jc w:val="center"/>
              <w:rPr>
                <w:rFonts w:ascii="Calibri" w:hAnsi="Calibri" w:cs="Calibri"/>
                <w:b/>
                <w:bCs/>
                <w:color w:val="000000"/>
                <w:kern w:val="0"/>
                <w:sz w:val="22"/>
                <w:szCs w:val="22"/>
                <w14:ligatures w14:val="none"/>
              </w:rPr>
            </w:pPr>
            <w:r w:rsidRPr="00286FAB">
              <w:rPr>
                <w:rFonts w:ascii="Calibri" w:hAnsi="Calibri" w:cs="Calibri"/>
                <w:b/>
                <w:bCs/>
                <w:color w:val="000000"/>
                <w:kern w:val="0"/>
                <w:sz w:val="22"/>
                <w:szCs w:val="22"/>
                <w14:ligatures w14:val="none"/>
              </w:rPr>
              <w:t>Country Name</w:t>
            </w:r>
          </w:p>
        </w:tc>
        <w:tc>
          <w:tcPr>
            <w:tcW w:w="6480" w:type="dxa"/>
            <w:noWrap/>
            <w:hideMark/>
          </w:tcPr>
          <w:p w14:paraId="15369A17" w14:textId="77777777" w:rsidR="00B13644" w:rsidRPr="00286FAB" w:rsidRDefault="00B13644" w:rsidP="00546FB7">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bCs/>
                <w:color w:val="000000"/>
                <w:kern w:val="0"/>
                <w:sz w:val="22"/>
                <w:szCs w:val="22"/>
                <w14:ligatures w14:val="none"/>
              </w:rPr>
            </w:pPr>
            <w:r w:rsidRPr="00286FAB">
              <w:rPr>
                <w:rFonts w:ascii="Calibri" w:hAnsi="Calibri" w:cs="Calibri"/>
                <w:b/>
                <w:bCs/>
                <w:color w:val="000000"/>
                <w:kern w:val="0"/>
                <w:sz w:val="22"/>
                <w:szCs w:val="22"/>
                <w14:ligatures w14:val="none"/>
              </w:rPr>
              <w:t>Conflict ID by Number of Episodes</w:t>
            </w:r>
          </w:p>
        </w:tc>
      </w:tr>
      <w:tr w:rsidR="00B13644" w:rsidRPr="00286FAB" w14:paraId="6B22F651"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3BCF0AE"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Afghanistan</w:t>
            </w:r>
          </w:p>
        </w:tc>
        <w:tc>
          <w:tcPr>
            <w:tcW w:w="6480" w:type="dxa"/>
            <w:noWrap/>
            <w:hideMark/>
          </w:tcPr>
          <w:p w14:paraId="726A17E1"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333-1, 13637-1</w:t>
            </w:r>
          </w:p>
        </w:tc>
      </w:tr>
      <w:tr w:rsidR="00B13644" w:rsidRPr="00286FAB" w14:paraId="2FF206A8"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7506AB3"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Algeria</w:t>
            </w:r>
          </w:p>
        </w:tc>
        <w:tc>
          <w:tcPr>
            <w:tcW w:w="6480" w:type="dxa"/>
            <w:noWrap/>
            <w:hideMark/>
          </w:tcPr>
          <w:p w14:paraId="231A36D0"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386-2, 13721-1</w:t>
            </w:r>
          </w:p>
        </w:tc>
      </w:tr>
      <w:tr w:rsidR="00B13644" w:rsidRPr="00286FAB" w14:paraId="2AE9110E"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0C71797"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Angola</w:t>
            </w:r>
          </w:p>
        </w:tc>
        <w:tc>
          <w:tcPr>
            <w:tcW w:w="6480" w:type="dxa"/>
            <w:noWrap/>
            <w:hideMark/>
          </w:tcPr>
          <w:p w14:paraId="60E0CB6D"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327-2, 387-8</w:t>
            </w:r>
          </w:p>
        </w:tc>
      </w:tr>
      <w:tr w:rsidR="00B13644" w:rsidRPr="00286FAB" w14:paraId="7CDBA687"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A40149C"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Argentina</w:t>
            </w:r>
          </w:p>
        </w:tc>
        <w:tc>
          <w:tcPr>
            <w:tcW w:w="6480" w:type="dxa"/>
            <w:noWrap/>
            <w:hideMark/>
          </w:tcPr>
          <w:p w14:paraId="17638C4D"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247-3</w:t>
            </w:r>
          </w:p>
        </w:tc>
      </w:tr>
      <w:tr w:rsidR="00B13644" w:rsidRPr="00286FAB" w14:paraId="5DF0188A"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CB2B49C"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Azerbaijan</w:t>
            </w:r>
          </w:p>
        </w:tc>
        <w:tc>
          <w:tcPr>
            <w:tcW w:w="6480" w:type="dxa"/>
            <w:noWrap/>
            <w:hideMark/>
          </w:tcPr>
          <w:p w14:paraId="4EC7B178"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388-7, 396-2</w:t>
            </w:r>
          </w:p>
        </w:tc>
      </w:tr>
      <w:tr w:rsidR="00B13644" w:rsidRPr="00286FAB" w14:paraId="728AF6A8"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EEA5F11"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Bangladesh</w:t>
            </w:r>
          </w:p>
        </w:tc>
        <w:tc>
          <w:tcPr>
            <w:tcW w:w="6480" w:type="dxa"/>
            <w:noWrap/>
            <w:hideMark/>
          </w:tcPr>
          <w:p w14:paraId="604DEF75"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322-1, 11350-1, 13674-1</w:t>
            </w:r>
          </w:p>
        </w:tc>
      </w:tr>
      <w:tr w:rsidR="00B13644" w:rsidRPr="00286FAB" w14:paraId="553880B2"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71AC079C"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Benin</w:t>
            </w:r>
          </w:p>
        </w:tc>
        <w:tc>
          <w:tcPr>
            <w:tcW w:w="6480" w:type="dxa"/>
            <w:noWrap/>
            <w:hideMark/>
          </w:tcPr>
          <w:p w14:paraId="6FACDA1D"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15256-1</w:t>
            </w:r>
          </w:p>
        </w:tc>
      </w:tr>
      <w:tr w:rsidR="00B13644" w:rsidRPr="00286FAB" w14:paraId="381CBAE7"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73AE17BC"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Bolivia </w:t>
            </w:r>
          </w:p>
        </w:tc>
        <w:tc>
          <w:tcPr>
            <w:tcW w:w="6480" w:type="dxa"/>
            <w:noWrap/>
            <w:hideMark/>
          </w:tcPr>
          <w:p w14:paraId="78D176C9"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200-4</w:t>
            </w:r>
          </w:p>
        </w:tc>
      </w:tr>
      <w:tr w:rsidR="00B13644" w:rsidRPr="00286FAB" w14:paraId="69133CCD"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C8B32D4"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Bosnia and Herzegovina</w:t>
            </w:r>
          </w:p>
        </w:tc>
        <w:tc>
          <w:tcPr>
            <w:tcW w:w="6480" w:type="dxa"/>
            <w:noWrap/>
            <w:hideMark/>
          </w:tcPr>
          <w:p w14:paraId="3329E3C1"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389-1, 397-1, 398-1</w:t>
            </w:r>
          </w:p>
        </w:tc>
      </w:tr>
      <w:tr w:rsidR="00B13644" w:rsidRPr="00286FAB" w14:paraId="4368EACC"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2106E93"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Burkina Faso</w:t>
            </w:r>
          </w:p>
        </w:tc>
        <w:tc>
          <w:tcPr>
            <w:tcW w:w="6480" w:type="dxa"/>
            <w:noWrap/>
            <w:hideMark/>
          </w:tcPr>
          <w:p w14:paraId="6B6EB8AB"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360-2, 13840-1</w:t>
            </w:r>
          </w:p>
        </w:tc>
      </w:tr>
      <w:tr w:rsidR="00B13644" w:rsidRPr="00286FAB" w14:paraId="34D4BBC4"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1CD8F2B"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Burundi</w:t>
            </w:r>
          </w:p>
        </w:tc>
        <w:tc>
          <w:tcPr>
            <w:tcW w:w="6480" w:type="dxa"/>
            <w:noWrap/>
            <w:hideMark/>
          </w:tcPr>
          <w:p w14:paraId="15FA0D16"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287-6</w:t>
            </w:r>
          </w:p>
        </w:tc>
      </w:tr>
      <w:tr w:rsidR="00B13644" w:rsidRPr="00286FAB" w14:paraId="04FB6768"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0341F93"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Cambodia</w:t>
            </w:r>
          </w:p>
        </w:tc>
        <w:tc>
          <w:tcPr>
            <w:tcW w:w="6480" w:type="dxa"/>
            <w:noWrap/>
            <w:hideMark/>
          </w:tcPr>
          <w:p w14:paraId="4AAC2E48"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300-2</w:t>
            </w:r>
          </w:p>
        </w:tc>
      </w:tr>
      <w:tr w:rsidR="00B13644" w:rsidRPr="00286FAB" w14:paraId="486392C3"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6DC34E8"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Cameroon</w:t>
            </w:r>
          </w:p>
        </w:tc>
        <w:tc>
          <w:tcPr>
            <w:tcW w:w="6480" w:type="dxa"/>
            <w:noWrap/>
            <w:hideMark/>
          </w:tcPr>
          <w:p w14:paraId="48E65BFB"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353-5, 13638-3, 14129-1</w:t>
            </w:r>
          </w:p>
        </w:tc>
      </w:tr>
      <w:tr w:rsidR="00B13644" w:rsidRPr="00286FAB" w14:paraId="1ADDCE4D"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F020FDE"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Central African Republic </w:t>
            </w:r>
          </w:p>
        </w:tc>
        <w:tc>
          <w:tcPr>
            <w:tcW w:w="6480" w:type="dxa"/>
            <w:noWrap/>
            <w:hideMark/>
          </w:tcPr>
          <w:p w14:paraId="7D2786FE"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416-4, 15283-1</w:t>
            </w:r>
          </w:p>
        </w:tc>
      </w:tr>
      <w:tr w:rsidR="00B13644" w:rsidRPr="00286FAB" w14:paraId="3F587909"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7F102852"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Chad</w:t>
            </w:r>
          </w:p>
        </w:tc>
        <w:tc>
          <w:tcPr>
            <w:tcW w:w="6480" w:type="dxa"/>
            <w:noWrap/>
            <w:hideMark/>
          </w:tcPr>
          <w:p w14:paraId="29E7DEBB"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288-8, 13640-2</w:t>
            </w:r>
          </w:p>
        </w:tc>
      </w:tr>
      <w:tr w:rsidR="00B13644" w:rsidRPr="00286FAB" w14:paraId="78778416"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0282496"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Chile</w:t>
            </w:r>
          </w:p>
        </w:tc>
        <w:tc>
          <w:tcPr>
            <w:tcW w:w="6480" w:type="dxa"/>
            <w:noWrap/>
            <w:hideMark/>
          </w:tcPr>
          <w:p w14:paraId="5F1071EC"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321-1</w:t>
            </w:r>
          </w:p>
        </w:tc>
      </w:tr>
      <w:tr w:rsidR="00B13644" w:rsidRPr="00286FAB" w14:paraId="543F5E53"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A5D2A9E"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China</w:t>
            </w:r>
          </w:p>
        </w:tc>
        <w:tc>
          <w:tcPr>
            <w:tcW w:w="6480" w:type="dxa"/>
            <w:noWrap/>
            <w:hideMark/>
          </w:tcPr>
          <w:p w14:paraId="2338C737"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202-1, 217-1, 236-3, 11349-1</w:t>
            </w:r>
          </w:p>
        </w:tc>
      </w:tr>
      <w:tr w:rsidR="00B13644" w:rsidRPr="00286FAB" w14:paraId="378344FA"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E126BB9"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Colombia</w:t>
            </w:r>
          </w:p>
        </w:tc>
        <w:tc>
          <w:tcPr>
            <w:tcW w:w="6480" w:type="dxa"/>
            <w:noWrap/>
            <w:hideMark/>
          </w:tcPr>
          <w:p w14:paraId="43BB5C51"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289-2</w:t>
            </w:r>
          </w:p>
        </w:tc>
      </w:tr>
      <w:tr w:rsidR="00B13644" w:rsidRPr="00286FAB" w14:paraId="3C8B457D"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E640001"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Comoros </w:t>
            </w:r>
          </w:p>
        </w:tc>
        <w:tc>
          <w:tcPr>
            <w:tcW w:w="6480" w:type="dxa"/>
            <w:noWrap/>
            <w:hideMark/>
          </w:tcPr>
          <w:p w14:paraId="6D60FB08"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362-1, 407-1</w:t>
            </w:r>
          </w:p>
        </w:tc>
      </w:tr>
      <w:tr w:rsidR="00B13644" w:rsidRPr="00286FAB" w14:paraId="758F1EC9"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5F58F52"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Congo (Democratic)</w:t>
            </w:r>
          </w:p>
        </w:tc>
        <w:tc>
          <w:tcPr>
            <w:tcW w:w="6480" w:type="dxa"/>
            <w:noWrap/>
            <w:hideMark/>
          </w:tcPr>
          <w:p w14:paraId="78881E7E"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265-3, 266-1, 283-7, 429-3, 14692-1</w:t>
            </w:r>
          </w:p>
        </w:tc>
      </w:tr>
      <w:tr w:rsidR="00B13644" w:rsidRPr="00286FAB" w14:paraId="2B684EC7"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3639CE1"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Congo (the)</w:t>
            </w:r>
          </w:p>
        </w:tc>
        <w:tc>
          <w:tcPr>
            <w:tcW w:w="6480" w:type="dxa"/>
            <w:noWrap/>
            <w:hideMark/>
          </w:tcPr>
          <w:p w14:paraId="0F8639E9"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408-4</w:t>
            </w:r>
          </w:p>
        </w:tc>
      </w:tr>
      <w:tr w:rsidR="00B13644" w:rsidRPr="00286FAB" w14:paraId="6769E771"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BA2E56F"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Costa Rica</w:t>
            </w:r>
          </w:p>
        </w:tc>
        <w:tc>
          <w:tcPr>
            <w:tcW w:w="6480" w:type="dxa"/>
            <w:noWrap/>
            <w:hideMark/>
          </w:tcPr>
          <w:p w14:paraId="1348B58F"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225-1</w:t>
            </w:r>
          </w:p>
        </w:tc>
      </w:tr>
      <w:tr w:rsidR="00B13644" w:rsidRPr="00286FAB" w14:paraId="2CF3CD51"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4E0D89A"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Croatia</w:t>
            </w:r>
          </w:p>
        </w:tc>
        <w:tc>
          <w:tcPr>
            <w:tcW w:w="6480" w:type="dxa"/>
            <w:noWrap/>
            <w:hideMark/>
          </w:tcPr>
          <w:p w14:paraId="20E28422"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390-1</w:t>
            </w:r>
          </w:p>
        </w:tc>
      </w:tr>
      <w:tr w:rsidR="00B13644" w:rsidRPr="00286FAB" w14:paraId="0231FF3E"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0186269"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Cuba</w:t>
            </w:r>
          </w:p>
        </w:tc>
        <w:tc>
          <w:tcPr>
            <w:tcW w:w="6480" w:type="dxa"/>
            <w:noWrap/>
            <w:hideMark/>
          </w:tcPr>
          <w:p w14:paraId="628422A5"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242-3</w:t>
            </w:r>
          </w:p>
        </w:tc>
      </w:tr>
      <w:tr w:rsidR="00B13644" w:rsidRPr="00286FAB" w14:paraId="3F3836C1"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319A532"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C√¥</w:t>
            </w:r>
            <w:proofErr w:type="spellStart"/>
            <w:r w:rsidRPr="00286FAB">
              <w:rPr>
                <w:rFonts w:ascii="Calibri" w:hAnsi="Calibri" w:cs="Calibri"/>
                <w:color w:val="000000"/>
                <w:kern w:val="0"/>
                <w:sz w:val="22"/>
                <w:szCs w:val="22"/>
                <w14:ligatures w14:val="none"/>
              </w:rPr>
              <w:t>te</w:t>
            </w:r>
            <w:proofErr w:type="spellEnd"/>
            <w:r w:rsidRPr="00286FAB">
              <w:rPr>
                <w:rFonts w:ascii="Calibri" w:hAnsi="Calibri" w:cs="Calibri"/>
                <w:color w:val="000000"/>
                <w:kern w:val="0"/>
                <w:sz w:val="22"/>
                <w:szCs w:val="22"/>
                <w14:ligatures w14:val="none"/>
              </w:rPr>
              <w:t xml:space="preserve"> d'Ivoire</w:t>
            </w:r>
          </w:p>
        </w:tc>
        <w:tc>
          <w:tcPr>
            <w:tcW w:w="6480" w:type="dxa"/>
            <w:noWrap/>
            <w:hideMark/>
          </w:tcPr>
          <w:p w14:paraId="19E3476F"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419-2</w:t>
            </w:r>
          </w:p>
        </w:tc>
      </w:tr>
      <w:tr w:rsidR="00B13644" w:rsidRPr="00286FAB" w14:paraId="5734D303"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A996440"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Djibouti</w:t>
            </w:r>
          </w:p>
        </w:tc>
        <w:tc>
          <w:tcPr>
            <w:tcW w:w="6480" w:type="dxa"/>
            <w:noWrap/>
            <w:hideMark/>
          </w:tcPr>
          <w:p w14:paraId="19A7D8CC"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379-2</w:t>
            </w:r>
          </w:p>
        </w:tc>
      </w:tr>
      <w:tr w:rsidR="00B13644" w:rsidRPr="00286FAB" w14:paraId="3835B986"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090102E"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Dominican Republic </w:t>
            </w:r>
          </w:p>
        </w:tc>
        <w:tc>
          <w:tcPr>
            <w:tcW w:w="6480" w:type="dxa"/>
            <w:noWrap/>
            <w:hideMark/>
          </w:tcPr>
          <w:p w14:paraId="51C97260"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290-1</w:t>
            </w:r>
          </w:p>
        </w:tc>
      </w:tr>
      <w:tr w:rsidR="00B13644" w:rsidRPr="00286FAB" w14:paraId="12201813"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01B0BB2"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Egypt</w:t>
            </w:r>
          </w:p>
        </w:tc>
        <w:tc>
          <w:tcPr>
            <w:tcW w:w="6480" w:type="dxa"/>
            <w:noWrap/>
            <w:hideMark/>
          </w:tcPr>
          <w:p w14:paraId="289C601E"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391-3, 13648-1</w:t>
            </w:r>
          </w:p>
        </w:tc>
      </w:tr>
      <w:tr w:rsidR="00B13644" w:rsidRPr="00286FAB" w14:paraId="13BFD1F8"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7448431A"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El Salvador</w:t>
            </w:r>
          </w:p>
        </w:tc>
        <w:tc>
          <w:tcPr>
            <w:tcW w:w="6480" w:type="dxa"/>
            <w:noWrap/>
            <w:hideMark/>
          </w:tcPr>
          <w:p w14:paraId="1343311D"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316-2</w:t>
            </w:r>
          </w:p>
        </w:tc>
      </w:tr>
      <w:tr w:rsidR="00B13644" w:rsidRPr="00286FAB" w14:paraId="65EA5D99"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0E6E5EB"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Eritrea</w:t>
            </w:r>
          </w:p>
        </w:tc>
        <w:tc>
          <w:tcPr>
            <w:tcW w:w="6480" w:type="dxa"/>
            <w:noWrap/>
            <w:hideMark/>
          </w:tcPr>
          <w:p w14:paraId="750F4581"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326-3</w:t>
            </w:r>
          </w:p>
        </w:tc>
      </w:tr>
      <w:tr w:rsidR="00B13644" w:rsidRPr="00286FAB" w14:paraId="6AD21B04"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B159A76"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Ethiopia</w:t>
            </w:r>
          </w:p>
        </w:tc>
        <w:tc>
          <w:tcPr>
            <w:tcW w:w="6480" w:type="dxa"/>
            <w:noWrap/>
            <w:hideMark/>
          </w:tcPr>
          <w:p w14:paraId="36D37F94"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267-3, 275-1, 329-5, 363-2, 413-7, 436-1, 437-2, 11447-1, 14935-1</w:t>
            </w:r>
          </w:p>
        </w:tc>
      </w:tr>
      <w:tr w:rsidR="00B13644" w:rsidRPr="00286FAB" w14:paraId="5150FE74"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96368E2"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France</w:t>
            </w:r>
          </w:p>
        </w:tc>
        <w:tc>
          <w:tcPr>
            <w:tcW w:w="6480" w:type="dxa"/>
            <w:noWrap/>
            <w:hideMark/>
          </w:tcPr>
          <w:p w14:paraId="15BB6651"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270-1</w:t>
            </w:r>
          </w:p>
        </w:tc>
      </w:tr>
      <w:tr w:rsidR="00B13644" w:rsidRPr="00286FAB" w14:paraId="02A20142"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B3E777E"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Gabon</w:t>
            </w:r>
          </w:p>
        </w:tc>
        <w:tc>
          <w:tcPr>
            <w:tcW w:w="6480" w:type="dxa"/>
            <w:noWrap/>
            <w:hideMark/>
          </w:tcPr>
          <w:p w14:paraId="167ADDF7"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284-1</w:t>
            </w:r>
          </w:p>
        </w:tc>
      </w:tr>
      <w:tr w:rsidR="00B13644" w:rsidRPr="00286FAB" w14:paraId="495C1E7A"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C17011E"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Gambia </w:t>
            </w:r>
          </w:p>
        </w:tc>
        <w:tc>
          <w:tcPr>
            <w:tcW w:w="6480" w:type="dxa"/>
            <w:noWrap/>
            <w:hideMark/>
          </w:tcPr>
          <w:p w14:paraId="3992A1F6"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344-1</w:t>
            </w:r>
          </w:p>
        </w:tc>
      </w:tr>
      <w:tr w:rsidR="00B13644" w:rsidRPr="00286FAB" w14:paraId="14FFCDE9"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E0A0C6E"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Georgia</w:t>
            </w:r>
          </w:p>
        </w:tc>
        <w:tc>
          <w:tcPr>
            <w:tcW w:w="6480" w:type="dxa"/>
            <w:noWrap/>
            <w:hideMark/>
          </w:tcPr>
          <w:p w14:paraId="128BB733"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380-1, 392-1, 393-3</w:t>
            </w:r>
          </w:p>
        </w:tc>
      </w:tr>
      <w:tr w:rsidR="00B13644" w:rsidRPr="00286FAB" w14:paraId="3192D4D5"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48B27D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Ghana</w:t>
            </w:r>
          </w:p>
        </w:tc>
        <w:tc>
          <w:tcPr>
            <w:tcW w:w="6480" w:type="dxa"/>
            <w:noWrap/>
            <w:hideMark/>
          </w:tcPr>
          <w:p w14:paraId="5983D518"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295-3</w:t>
            </w:r>
          </w:p>
        </w:tc>
      </w:tr>
      <w:tr w:rsidR="00B13644" w:rsidRPr="00286FAB" w14:paraId="4E4168D7"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8FBC46C"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Greece</w:t>
            </w:r>
          </w:p>
        </w:tc>
        <w:tc>
          <w:tcPr>
            <w:tcW w:w="6480" w:type="dxa"/>
            <w:noWrap/>
            <w:hideMark/>
          </w:tcPr>
          <w:p w14:paraId="1DAB434B"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203-1</w:t>
            </w:r>
          </w:p>
        </w:tc>
      </w:tr>
      <w:tr w:rsidR="00B13644" w:rsidRPr="00286FAB" w14:paraId="58B9A3D6"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E5FDCB8"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Guatemala</w:t>
            </w:r>
          </w:p>
        </w:tc>
        <w:tc>
          <w:tcPr>
            <w:tcW w:w="6480" w:type="dxa"/>
            <w:noWrap/>
            <w:hideMark/>
          </w:tcPr>
          <w:p w14:paraId="7EA345CC"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233-4</w:t>
            </w:r>
          </w:p>
        </w:tc>
      </w:tr>
      <w:tr w:rsidR="00B13644" w:rsidRPr="00286FAB" w14:paraId="0B6A1D96"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4CF24D4"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Guinea</w:t>
            </w:r>
          </w:p>
        </w:tc>
        <w:tc>
          <w:tcPr>
            <w:tcW w:w="6480" w:type="dxa"/>
            <w:noWrap/>
            <w:hideMark/>
          </w:tcPr>
          <w:p w14:paraId="79C4BBEB"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307-1</w:t>
            </w:r>
          </w:p>
        </w:tc>
      </w:tr>
      <w:tr w:rsidR="00B13644" w:rsidRPr="00286FAB" w14:paraId="0F0CA609"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0FDB6AC"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Guinea-Bissau</w:t>
            </w:r>
          </w:p>
        </w:tc>
        <w:tc>
          <w:tcPr>
            <w:tcW w:w="6480" w:type="dxa"/>
            <w:noWrap/>
            <w:hideMark/>
          </w:tcPr>
          <w:p w14:paraId="20559A49"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410-1</w:t>
            </w:r>
          </w:p>
        </w:tc>
      </w:tr>
      <w:tr w:rsidR="00B13644" w:rsidRPr="00286FAB" w14:paraId="6CCBEB26"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734A5922"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lastRenderedPageBreak/>
              <w:t>Haiti</w:t>
            </w:r>
          </w:p>
        </w:tc>
        <w:tc>
          <w:tcPr>
            <w:tcW w:w="6480" w:type="dxa"/>
            <w:noWrap/>
            <w:hideMark/>
          </w:tcPr>
          <w:p w14:paraId="064A55D8"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381-3</w:t>
            </w:r>
          </w:p>
        </w:tc>
      </w:tr>
      <w:tr w:rsidR="00B13644" w:rsidRPr="00286FAB" w14:paraId="0A6B753E"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6090D09"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India</w:t>
            </w:r>
          </w:p>
        </w:tc>
        <w:tc>
          <w:tcPr>
            <w:tcW w:w="6480" w:type="dxa"/>
            <w:noWrap/>
            <w:hideMark/>
          </w:tcPr>
          <w:p w14:paraId="0445F242"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227-4, 251-4, 296-1, 335-4, 347-4, 351-1, 364-1, 365-2, 421-6, 434-1, 11342-2, 11884-1, 13653-1</w:t>
            </w:r>
          </w:p>
        </w:tc>
      </w:tr>
      <w:tr w:rsidR="00B13644" w:rsidRPr="00286FAB" w14:paraId="106E51D1"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77D85E4"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Indonesia</w:t>
            </w:r>
          </w:p>
        </w:tc>
        <w:tc>
          <w:tcPr>
            <w:tcW w:w="6480" w:type="dxa"/>
            <w:noWrap/>
            <w:hideMark/>
          </w:tcPr>
          <w:p w14:paraId="058668C7"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237-1, 243-2, 291-7, 330-3, 366-2</w:t>
            </w:r>
          </w:p>
        </w:tc>
      </w:tr>
      <w:tr w:rsidR="00B13644" w:rsidRPr="00286FAB" w14:paraId="5C8E9378"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73458940"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Iran </w:t>
            </w:r>
          </w:p>
        </w:tc>
        <w:tc>
          <w:tcPr>
            <w:tcW w:w="6480" w:type="dxa"/>
            <w:noWrap/>
            <w:hideMark/>
          </w:tcPr>
          <w:p w14:paraId="4DAF63A5"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205-8, 206-1, 338-8, 339-1, 14268-1</w:t>
            </w:r>
          </w:p>
        </w:tc>
      </w:tr>
      <w:tr w:rsidR="00B13644" w:rsidRPr="00286FAB" w14:paraId="42CE8907"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4BC5D53"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Iraq</w:t>
            </w:r>
          </w:p>
        </w:tc>
        <w:tc>
          <w:tcPr>
            <w:tcW w:w="6480" w:type="dxa"/>
            <w:noWrap/>
            <w:hideMark/>
          </w:tcPr>
          <w:p w14:paraId="29552739"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259-6, 271-3</w:t>
            </w:r>
          </w:p>
        </w:tc>
      </w:tr>
      <w:tr w:rsidR="00B13644" w:rsidRPr="00286FAB" w14:paraId="45D027B2"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86BAAC9"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Israel</w:t>
            </w:r>
          </w:p>
        </w:tc>
        <w:tc>
          <w:tcPr>
            <w:tcW w:w="6480" w:type="dxa"/>
            <w:noWrap/>
            <w:hideMark/>
          </w:tcPr>
          <w:p w14:paraId="2583A14F"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234-5, 426-2</w:t>
            </w:r>
          </w:p>
        </w:tc>
      </w:tr>
      <w:tr w:rsidR="00B13644" w:rsidRPr="00286FAB" w14:paraId="564F7F7B"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D8FA2E4"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Jordan</w:t>
            </w:r>
          </w:p>
        </w:tc>
        <w:tc>
          <w:tcPr>
            <w:tcW w:w="6480" w:type="dxa"/>
            <w:noWrap/>
            <w:hideMark/>
          </w:tcPr>
          <w:p w14:paraId="6A68ECC0"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13886-1</w:t>
            </w:r>
          </w:p>
        </w:tc>
      </w:tr>
      <w:tr w:rsidR="00B13644" w:rsidRPr="00286FAB" w14:paraId="42870EAD"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2DA639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Kenya</w:t>
            </w:r>
          </w:p>
        </w:tc>
        <w:tc>
          <w:tcPr>
            <w:tcW w:w="6480" w:type="dxa"/>
            <w:noWrap/>
            <w:hideMark/>
          </w:tcPr>
          <w:p w14:paraId="4F2B130F"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348-1, 13646-1</w:t>
            </w:r>
          </w:p>
        </w:tc>
      </w:tr>
      <w:tr w:rsidR="00B13644" w:rsidRPr="00286FAB" w14:paraId="494433FA"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24ACFB9"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Lao People's Republic </w:t>
            </w:r>
          </w:p>
        </w:tc>
        <w:tc>
          <w:tcPr>
            <w:tcW w:w="6480" w:type="dxa"/>
            <w:noWrap/>
            <w:hideMark/>
          </w:tcPr>
          <w:p w14:paraId="1B0FD3FC"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262-3</w:t>
            </w:r>
          </w:p>
        </w:tc>
      </w:tr>
      <w:tr w:rsidR="00B13644" w:rsidRPr="00286FAB" w14:paraId="49404D21"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88AD7F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Lebanon</w:t>
            </w:r>
          </w:p>
        </w:tc>
        <w:tc>
          <w:tcPr>
            <w:tcW w:w="6480" w:type="dxa"/>
            <w:noWrap/>
            <w:hideMark/>
          </w:tcPr>
          <w:p w14:paraId="618BBF8C"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260-4, 13675-2</w:t>
            </w:r>
          </w:p>
        </w:tc>
      </w:tr>
      <w:tr w:rsidR="00B13644" w:rsidRPr="00286FAB" w14:paraId="6BBCC416"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2DBBAB6"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Lesotho</w:t>
            </w:r>
          </w:p>
        </w:tc>
        <w:tc>
          <w:tcPr>
            <w:tcW w:w="6480" w:type="dxa"/>
            <w:noWrap/>
            <w:hideMark/>
          </w:tcPr>
          <w:p w14:paraId="0296BC27"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411-1</w:t>
            </w:r>
          </w:p>
        </w:tc>
      </w:tr>
      <w:tr w:rsidR="00B13644" w:rsidRPr="00286FAB" w14:paraId="18FA0D33"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3BB685F"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Liberia</w:t>
            </w:r>
          </w:p>
        </w:tc>
        <w:tc>
          <w:tcPr>
            <w:tcW w:w="6480" w:type="dxa"/>
            <w:noWrap/>
            <w:hideMark/>
          </w:tcPr>
          <w:p w14:paraId="079FCFF8"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341-3</w:t>
            </w:r>
          </w:p>
        </w:tc>
      </w:tr>
      <w:tr w:rsidR="00B13644" w:rsidRPr="00286FAB" w14:paraId="1BED8554"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BD92888"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Libya</w:t>
            </w:r>
          </w:p>
        </w:tc>
        <w:tc>
          <w:tcPr>
            <w:tcW w:w="6480" w:type="dxa"/>
            <w:noWrap/>
            <w:hideMark/>
          </w:tcPr>
          <w:p w14:paraId="64F4BC6D"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11346-4, 13694-1</w:t>
            </w:r>
          </w:p>
        </w:tc>
      </w:tr>
      <w:tr w:rsidR="00B13644" w:rsidRPr="00286FAB" w14:paraId="1AE97F8F"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220B84B"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Madagascar</w:t>
            </w:r>
          </w:p>
        </w:tc>
        <w:tc>
          <w:tcPr>
            <w:tcW w:w="6480" w:type="dxa"/>
            <w:noWrap/>
            <w:hideMark/>
          </w:tcPr>
          <w:p w14:paraId="3C4AC161"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310-1</w:t>
            </w:r>
          </w:p>
        </w:tc>
      </w:tr>
      <w:tr w:rsidR="00B13644" w:rsidRPr="00286FAB" w14:paraId="70A32701"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ACF48D9"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Malaysia</w:t>
            </w:r>
          </w:p>
        </w:tc>
        <w:tc>
          <w:tcPr>
            <w:tcW w:w="6480" w:type="dxa"/>
            <w:noWrap/>
            <w:hideMark/>
          </w:tcPr>
          <w:p w14:paraId="4D2A73A4"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261-3, 280-1, 11487-1</w:t>
            </w:r>
          </w:p>
        </w:tc>
      </w:tr>
      <w:tr w:rsidR="00B13644" w:rsidRPr="00286FAB" w14:paraId="7428A543"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E1C35B1"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Mali</w:t>
            </w:r>
          </w:p>
        </w:tc>
        <w:tc>
          <w:tcPr>
            <w:tcW w:w="6480" w:type="dxa"/>
            <w:noWrap/>
            <w:hideMark/>
          </w:tcPr>
          <w:p w14:paraId="5B44A988"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372-5, 11347-2, 13611-1, 14113-1</w:t>
            </w:r>
          </w:p>
        </w:tc>
      </w:tr>
      <w:tr w:rsidR="00B13644" w:rsidRPr="00286FAB" w14:paraId="3D12724A"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658F9E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Mauritania</w:t>
            </w:r>
          </w:p>
        </w:tc>
        <w:tc>
          <w:tcPr>
            <w:tcW w:w="6480" w:type="dxa"/>
            <w:noWrap/>
            <w:hideMark/>
          </w:tcPr>
          <w:p w14:paraId="2E779817"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428-1, 442-1</w:t>
            </w:r>
          </w:p>
        </w:tc>
      </w:tr>
      <w:tr w:rsidR="00B13644" w:rsidRPr="00286FAB" w14:paraId="37C8001E"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7B742C0"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Mexico</w:t>
            </w:r>
          </w:p>
        </w:tc>
        <w:tc>
          <w:tcPr>
            <w:tcW w:w="6480" w:type="dxa"/>
            <w:noWrap/>
            <w:hideMark/>
          </w:tcPr>
          <w:p w14:paraId="1C886644"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400-2</w:t>
            </w:r>
          </w:p>
        </w:tc>
      </w:tr>
      <w:tr w:rsidR="00B13644" w:rsidRPr="00286FAB" w14:paraId="4BA52C36"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EB9485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Moldova </w:t>
            </w:r>
          </w:p>
        </w:tc>
        <w:tc>
          <w:tcPr>
            <w:tcW w:w="6480" w:type="dxa"/>
            <w:noWrap/>
            <w:hideMark/>
          </w:tcPr>
          <w:p w14:paraId="751898A7"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394-1</w:t>
            </w:r>
          </w:p>
        </w:tc>
      </w:tr>
      <w:tr w:rsidR="00B13644" w:rsidRPr="00286FAB" w14:paraId="7A18AB77"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A9E02E3"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Morocco</w:t>
            </w:r>
          </w:p>
        </w:tc>
        <w:tc>
          <w:tcPr>
            <w:tcW w:w="6480" w:type="dxa"/>
            <w:noWrap/>
            <w:hideMark/>
          </w:tcPr>
          <w:p w14:paraId="3AE18E30"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311-1, 331-1</w:t>
            </w:r>
          </w:p>
        </w:tc>
      </w:tr>
      <w:tr w:rsidR="00B13644" w:rsidRPr="00286FAB" w14:paraId="78B7758F"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F76E0E1"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Mozambique</w:t>
            </w:r>
          </w:p>
        </w:tc>
        <w:tc>
          <w:tcPr>
            <w:tcW w:w="6480" w:type="dxa"/>
            <w:noWrap/>
            <w:hideMark/>
          </w:tcPr>
          <w:p w14:paraId="2E9DD9C0"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332-4, 14845-1</w:t>
            </w:r>
          </w:p>
        </w:tc>
      </w:tr>
      <w:tr w:rsidR="00B13644" w:rsidRPr="00286FAB" w14:paraId="5C306D0E"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125F4D9"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Myanmar</w:t>
            </w:r>
          </w:p>
        </w:tc>
        <w:tc>
          <w:tcPr>
            <w:tcW w:w="6480" w:type="dxa"/>
            <w:noWrap/>
            <w:hideMark/>
          </w:tcPr>
          <w:p w14:paraId="182EF317"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221-6, 222-6, 223-6, 224-3, 231-4, 253-6, 264-7, 422-1, 423-1, 439-4, 440-1, 11475-4</w:t>
            </w:r>
          </w:p>
        </w:tc>
      </w:tr>
      <w:tr w:rsidR="00B13644" w:rsidRPr="00286FAB" w14:paraId="3199B45F"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8D498AA"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Nepal</w:t>
            </w:r>
          </w:p>
        </w:tc>
        <w:tc>
          <w:tcPr>
            <w:tcW w:w="6480" w:type="dxa"/>
            <w:noWrap/>
            <w:hideMark/>
          </w:tcPr>
          <w:p w14:paraId="1EF17EC9"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269-2</w:t>
            </w:r>
          </w:p>
        </w:tc>
      </w:tr>
      <w:tr w:rsidR="00B13644" w:rsidRPr="00286FAB" w14:paraId="3CE1F996"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70A961B2"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Nicaragua</w:t>
            </w:r>
          </w:p>
        </w:tc>
        <w:tc>
          <w:tcPr>
            <w:tcW w:w="6480" w:type="dxa"/>
            <w:noWrap/>
            <w:hideMark/>
          </w:tcPr>
          <w:p w14:paraId="2D15EAEB"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336-2</w:t>
            </w:r>
          </w:p>
        </w:tc>
      </w:tr>
      <w:tr w:rsidR="00B13644" w:rsidRPr="00286FAB" w14:paraId="1B28A650"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430BC8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Niger (the)</w:t>
            </w:r>
          </w:p>
        </w:tc>
        <w:tc>
          <w:tcPr>
            <w:tcW w:w="6480" w:type="dxa"/>
            <w:noWrap/>
            <w:hideMark/>
          </w:tcPr>
          <w:p w14:paraId="1CBD09AB"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373-1, 406-1, 430-4, 13639-1</w:t>
            </w:r>
          </w:p>
        </w:tc>
      </w:tr>
      <w:tr w:rsidR="00B13644" w:rsidRPr="00286FAB" w14:paraId="62D813B2"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180FF97"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Nigeria</w:t>
            </w:r>
          </w:p>
        </w:tc>
        <w:tc>
          <w:tcPr>
            <w:tcW w:w="6480" w:type="dxa"/>
            <w:noWrap/>
            <w:hideMark/>
          </w:tcPr>
          <w:p w14:paraId="4CDA03FE"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297-3, 303-2, 424-1, 425-1, 13641-1</w:t>
            </w:r>
          </w:p>
        </w:tc>
      </w:tr>
      <w:tr w:rsidR="00B13644" w:rsidRPr="00286FAB" w14:paraId="662DE4B9"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678729A"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North Macedonia</w:t>
            </w:r>
          </w:p>
        </w:tc>
        <w:tc>
          <w:tcPr>
            <w:tcW w:w="6480" w:type="dxa"/>
            <w:noWrap/>
            <w:hideMark/>
          </w:tcPr>
          <w:p w14:paraId="25D136BE"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417-1</w:t>
            </w:r>
          </w:p>
        </w:tc>
      </w:tr>
      <w:tr w:rsidR="00B13644" w:rsidRPr="00286FAB" w14:paraId="051BD713"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9AC74E9"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Oman</w:t>
            </w:r>
          </w:p>
        </w:tc>
        <w:tc>
          <w:tcPr>
            <w:tcW w:w="6480" w:type="dxa"/>
            <w:noWrap/>
            <w:hideMark/>
          </w:tcPr>
          <w:p w14:paraId="380DD11B"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258-1, 317-1</w:t>
            </w:r>
          </w:p>
        </w:tc>
      </w:tr>
      <w:tr w:rsidR="00B13644" w:rsidRPr="00286FAB" w14:paraId="55B284CE"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8169459"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Pakistan</w:t>
            </w:r>
          </w:p>
        </w:tc>
        <w:tc>
          <w:tcPr>
            <w:tcW w:w="6480" w:type="dxa"/>
            <w:noWrap/>
            <w:hideMark/>
          </w:tcPr>
          <w:p w14:paraId="3545E6C3"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312-1, 325-5, 404-3, 13936-2</w:t>
            </w:r>
          </w:p>
        </w:tc>
      </w:tr>
      <w:tr w:rsidR="00B13644" w:rsidRPr="00286FAB" w14:paraId="5CB7C391"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C9DB4FE"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Panama</w:t>
            </w:r>
          </w:p>
        </w:tc>
        <w:tc>
          <w:tcPr>
            <w:tcW w:w="6480" w:type="dxa"/>
            <w:noWrap/>
            <w:hideMark/>
          </w:tcPr>
          <w:p w14:paraId="09354C2B"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367-1</w:t>
            </w:r>
          </w:p>
        </w:tc>
      </w:tr>
      <w:tr w:rsidR="00B13644" w:rsidRPr="00286FAB" w14:paraId="7510DFC7"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0D6897D"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Papua New Guinea</w:t>
            </w:r>
          </w:p>
        </w:tc>
        <w:tc>
          <w:tcPr>
            <w:tcW w:w="6480" w:type="dxa"/>
            <w:noWrap/>
            <w:hideMark/>
          </w:tcPr>
          <w:p w14:paraId="116544E6"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369-2</w:t>
            </w:r>
          </w:p>
        </w:tc>
      </w:tr>
      <w:tr w:rsidR="00B13644" w:rsidRPr="00286FAB" w14:paraId="2252F8C9"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365C649"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Paraguay</w:t>
            </w:r>
          </w:p>
        </w:tc>
        <w:tc>
          <w:tcPr>
            <w:tcW w:w="6480" w:type="dxa"/>
            <w:noWrap/>
            <w:hideMark/>
          </w:tcPr>
          <w:p w14:paraId="1274B511"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220-3</w:t>
            </w:r>
          </w:p>
        </w:tc>
      </w:tr>
      <w:tr w:rsidR="00B13644" w:rsidRPr="00286FAB" w14:paraId="5DA6D192"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41F05EB"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Peru</w:t>
            </w:r>
          </w:p>
        </w:tc>
        <w:tc>
          <w:tcPr>
            <w:tcW w:w="6480" w:type="dxa"/>
            <w:noWrap/>
            <w:hideMark/>
          </w:tcPr>
          <w:p w14:paraId="1532EC7A"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292-3</w:t>
            </w:r>
          </w:p>
        </w:tc>
      </w:tr>
      <w:tr w:rsidR="00B13644" w:rsidRPr="00286FAB" w14:paraId="65B5F856"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3C2B24B"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Philippines </w:t>
            </w:r>
          </w:p>
        </w:tc>
        <w:tc>
          <w:tcPr>
            <w:tcW w:w="6480" w:type="dxa"/>
            <w:noWrap/>
            <w:hideMark/>
          </w:tcPr>
          <w:p w14:paraId="3F3EC26F"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209-4, 308-2, 14275-1</w:t>
            </w:r>
          </w:p>
        </w:tc>
      </w:tr>
      <w:tr w:rsidR="00B13644" w:rsidRPr="00286FAB" w14:paraId="374EF04D"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104D72F"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Romania</w:t>
            </w:r>
          </w:p>
        </w:tc>
        <w:tc>
          <w:tcPr>
            <w:tcW w:w="6480" w:type="dxa"/>
            <w:noWrap/>
            <w:hideMark/>
          </w:tcPr>
          <w:p w14:paraId="01BFD4AF"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370-1</w:t>
            </w:r>
          </w:p>
        </w:tc>
      </w:tr>
      <w:tr w:rsidR="00B13644" w:rsidRPr="00286FAB" w14:paraId="43386F20"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A6592B0"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Russia</w:t>
            </w:r>
          </w:p>
        </w:tc>
        <w:tc>
          <w:tcPr>
            <w:tcW w:w="6480" w:type="dxa"/>
            <w:noWrap/>
            <w:hideMark/>
          </w:tcPr>
          <w:p w14:paraId="55B95D2D"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399-1, 401-2, 414-1, 432-1, 13588-1</w:t>
            </w:r>
          </w:p>
        </w:tc>
      </w:tr>
      <w:tr w:rsidR="00B13644" w:rsidRPr="00286FAB" w14:paraId="7236E740"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70BE80D"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Rwanda</w:t>
            </w:r>
          </w:p>
        </w:tc>
        <w:tc>
          <w:tcPr>
            <w:tcW w:w="6480" w:type="dxa"/>
            <w:noWrap/>
            <w:hideMark/>
          </w:tcPr>
          <w:p w14:paraId="4ED23B39"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374-5</w:t>
            </w:r>
          </w:p>
        </w:tc>
      </w:tr>
      <w:tr w:rsidR="00B13644" w:rsidRPr="00286FAB" w14:paraId="36520289"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F52718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Saudi Arabia</w:t>
            </w:r>
          </w:p>
        </w:tc>
        <w:tc>
          <w:tcPr>
            <w:tcW w:w="6480" w:type="dxa"/>
            <w:noWrap/>
            <w:hideMark/>
          </w:tcPr>
          <w:p w14:paraId="58D9CB1D"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340-1</w:t>
            </w:r>
          </w:p>
        </w:tc>
      </w:tr>
      <w:tr w:rsidR="00B13644" w:rsidRPr="00286FAB" w14:paraId="4FBDB0E9"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33803EF"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Senegal</w:t>
            </w:r>
          </w:p>
        </w:tc>
        <w:tc>
          <w:tcPr>
            <w:tcW w:w="6480" w:type="dxa"/>
            <w:noWrap/>
            <w:hideMark/>
          </w:tcPr>
          <w:p w14:paraId="16FBAA37"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375-7</w:t>
            </w:r>
          </w:p>
        </w:tc>
      </w:tr>
      <w:tr w:rsidR="00B13644" w:rsidRPr="00286FAB" w14:paraId="4CD27A6D"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3B38BC94"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Serbia and Montenegro</w:t>
            </w:r>
          </w:p>
        </w:tc>
        <w:tc>
          <w:tcPr>
            <w:tcW w:w="6480" w:type="dxa"/>
            <w:noWrap/>
            <w:hideMark/>
          </w:tcPr>
          <w:p w14:paraId="0AA73CC1"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412-1</w:t>
            </w:r>
          </w:p>
        </w:tc>
      </w:tr>
      <w:tr w:rsidR="00B13644" w:rsidRPr="00286FAB" w14:paraId="08D255B3"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1AF77EC"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Sierra Leone</w:t>
            </w:r>
          </w:p>
        </w:tc>
        <w:tc>
          <w:tcPr>
            <w:tcW w:w="6480" w:type="dxa"/>
            <w:noWrap/>
            <w:hideMark/>
          </w:tcPr>
          <w:p w14:paraId="039867CA"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382-1</w:t>
            </w:r>
          </w:p>
        </w:tc>
      </w:tr>
      <w:tr w:rsidR="00B13644" w:rsidRPr="00286FAB" w14:paraId="0F49D894"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82E790A"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lastRenderedPageBreak/>
              <w:t>Somalia</w:t>
            </w:r>
          </w:p>
        </w:tc>
        <w:tc>
          <w:tcPr>
            <w:tcW w:w="6480" w:type="dxa"/>
            <w:noWrap/>
            <w:hideMark/>
          </w:tcPr>
          <w:p w14:paraId="79E63345"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337-4, 14074-1, 14197-1</w:t>
            </w:r>
          </w:p>
        </w:tc>
      </w:tr>
      <w:tr w:rsidR="00B13644" w:rsidRPr="00286FAB" w14:paraId="3AC2156E"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F0658A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South Africa</w:t>
            </w:r>
          </w:p>
        </w:tc>
        <w:tc>
          <w:tcPr>
            <w:tcW w:w="6480" w:type="dxa"/>
            <w:noWrap/>
            <w:hideMark/>
          </w:tcPr>
          <w:p w14:paraId="5183723B"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298-1, 345-2</w:t>
            </w:r>
          </w:p>
        </w:tc>
      </w:tr>
      <w:tr w:rsidR="00B13644" w:rsidRPr="00286FAB" w14:paraId="62B80426"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2BCE830"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South Sudan</w:t>
            </w:r>
          </w:p>
        </w:tc>
        <w:tc>
          <w:tcPr>
            <w:tcW w:w="6480" w:type="dxa"/>
            <w:noWrap/>
            <w:hideMark/>
          </w:tcPr>
          <w:p w14:paraId="6424615C"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11345-1</w:t>
            </w:r>
          </w:p>
        </w:tc>
      </w:tr>
      <w:tr w:rsidR="00B13644" w:rsidRPr="00286FAB" w14:paraId="11FC0609"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8841E10"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Spain</w:t>
            </w:r>
          </w:p>
        </w:tc>
        <w:tc>
          <w:tcPr>
            <w:tcW w:w="6480" w:type="dxa"/>
            <w:noWrap/>
            <w:hideMark/>
          </w:tcPr>
          <w:p w14:paraId="0F823A1C"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342-3</w:t>
            </w:r>
          </w:p>
        </w:tc>
      </w:tr>
      <w:tr w:rsidR="00B13644" w:rsidRPr="00286FAB" w14:paraId="68A0E8C5"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C805426"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Sri Lanka</w:t>
            </w:r>
          </w:p>
        </w:tc>
        <w:tc>
          <w:tcPr>
            <w:tcW w:w="6480" w:type="dxa"/>
            <w:noWrap/>
            <w:hideMark/>
          </w:tcPr>
          <w:p w14:paraId="3228F738"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313-2, 352-3</w:t>
            </w:r>
          </w:p>
        </w:tc>
      </w:tr>
      <w:tr w:rsidR="00B13644" w:rsidRPr="00286FAB" w14:paraId="6773351D"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00ECE13"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Sudan</w:t>
            </w:r>
          </w:p>
        </w:tc>
        <w:tc>
          <w:tcPr>
            <w:tcW w:w="6480" w:type="dxa"/>
            <w:noWrap/>
            <w:hideMark/>
          </w:tcPr>
          <w:p w14:paraId="53044FB8"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282-1, 309-4, 11344-1</w:t>
            </w:r>
          </w:p>
        </w:tc>
      </w:tr>
      <w:tr w:rsidR="00B13644" w:rsidRPr="00286FAB" w14:paraId="32BB741C"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9C976E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Suriname</w:t>
            </w:r>
          </w:p>
        </w:tc>
        <w:tc>
          <w:tcPr>
            <w:tcW w:w="6480" w:type="dxa"/>
            <w:noWrap/>
            <w:hideMark/>
          </w:tcPr>
          <w:p w14:paraId="50E31578"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357-1</w:t>
            </w:r>
          </w:p>
        </w:tc>
      </w:tr>
      <w:tr w:rsidR="00B13644" w:rsidRPr="00286FAB" w14:paraId="339C8D7C"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C623601"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Syrian Arab Republic </w:t>
            </w:r>
          </w:p>
        </w:tc>
        <w:tc>
          <w:tcPr>
            <w:tcW w:w="6480" w:type="dxa"/>
            <w:noWrap/>
            <w:hideMark/>
          </w:tcPr>
          <w:p w14:paraId="3EBEAA6B"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299-3, 13042-1, 13604-1, 13809-2</w:t>
            </w:r>
          </w:p>
        </w:tc>
      </w:tr>
      <w:tr w:rsidR="00B13644" w:rsidRPr="00286FAB" w14:paraId="0483844D"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7EC93E2"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Tajikistan</w:t>
            </w:r>
          </w:p>
        </w:tc>
        <w:tc>
          <w:tcPr>
            <w:tcW w:w="6480" w:type="dxa"/>
            <w:noWrap/>
            <w:hideMark/>
          </w:tcPr>
          <w:p w14:paraId="69F203AA"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395-3</w:t>
            </w:r>
          </w:p>
        </w:tc>
      </w:tr>
      <w:tr w:rsidR="00B13644" w:rsidRPr="00286FAB" w14:paraId="0B604E24"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47734E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Tanzania </w:t>
            </w:r>
          </w:p>
        </w:tc>
        <w:tc>
          <w:tcPr>
            <w:tcW w:w="6480" w:type="dxa"/>
            <w:noWrap/>
            <w:hideMark/>
          </w:tcPr>
          <w:p w14:paraId="2C351480"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15183-1</w:t>
            </w:r>
          </w:p>
        </w:tc>
      </w:tr>
      <w:tr w:rsidR="00B13644" w:rsidRPr="00286FAB" w14:paraId="198F362B"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8A2742D"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Thailand</w:t>
            </w:r>
          </w:p>
        </w:tc>
        <w:tc>
          <w:tcPr>
            <w:tcW w:w="6480" w:type="dxa"/>
            <w:noWrap/>
            <w:hideMark/>
          </w:tcPr>
          <w:p w14:paraId="5B4FA58F"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240-2</w:t>
            </w:r>
          </w:p>
        </w:tc>
      </w:tr>
      <w:tr w:rsidR="00B13644" w:rsidRPr="00286FAB" w14:paraId="0D663074"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61DD39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Togo</w:t>
            </w:r>
          </w:p>
        </w:tc>
        <w:tc>
          <w:tcPr>
            <w:tcW w:w="6480" w:type="dxa"/>
            <w:noWrap/>
            <w:hideMark/>
          </w:tcPr>
          <w:p w14:paraId="614ACB4D"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358-2</w:t>
            </w:r>
          </w:p>
        </w:tc>
      </w:tr>
      <w:tr w:rsidR="00B13644" w:rsidRPr="00286FAB" w14:paraId="2E0F6E91"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45D7FB3"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Trinidad and Tobago</w:t>
            </w:r>
          </w:p>
        </w:tc>
        <w:tc>
          <w:tcPr>
            <w:tcW w:w="6480" w:type="dxa"/>
            <w:noWrap/>
            <w:hideMark/>
          </w:tcPr>
          <w:p w14:paraId="31F8BA4A"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378-1</w:t>
            </w:r>
          </w:p>
        </w:tc>
      </w:tr>
      <w:tr w:rsidR="00B13644" w:rsidRPr="00286FAB" w14:paraId="4DE60AAB"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11187AB"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Tunisia</w:t>
            </w:r>
          </w:p>
        </w:tc>
        <w:tc>
          <w:tcPr>
            <w:tcW w:w="6480" w:type="dxa"/>
            <w:noWrap/>
            <w:hideMark/>
          </w:tcPr>
          <w:p w14:paraId="388E808A"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343-2, 14333-1</w:t>
            </w:r>
          </w:p>
        </w:tc>
      </w:tr>
      <w:tr w:rsidR="00B13644" w:rsidRPr="00286FAB" w14:paraId="46DC32C3"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D34287A"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Turkey</w:t>
            </w:r>
          </w:p>
        </w:tc>
        <w:tc>
          <w:tcPr>
            <w:tcW w:w="6480" w:type="dxa"/>
            <w:noWrap/>
            <w:hideMark/>
          </w:tcPr>
          <w:p w14:paraId="25018872"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354-2, 383-4, 13902-1</w:t>
            </w:r>
          </w:p>
        </w:tc>
      </w:tr>
      <w:tr w:rsidR="00B13644" w:rsidRPr="00286FAB" w14:paraId="0D0C2520"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0894494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USSR</w:t>
            </w:r>
          </w:p>
        </w:tc>
        <w:tc>
          <w:tcPr>
            <w:tcW w:w="6480" w:type="dxa"/>
            <w:noWrap/>
            <w:hideMark/>
          </w:tcPr>
          <w:p w14:paraId="3BCB9B28"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210-1, 211-1, 212-1, 213-1, 376-1, 377-1</w:t>
            </w:r>
          </w:p>
        </w:tc>
      </w:tr>
      <w:tr w:rsidR="00B13644" w:rsidRPr="00286FAB" w14:paraId="1A87D260"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25F8FD11"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Uganda</w:t>
            </w:r>
          </w:p>
        </w:tc>
        <w:tc>
          <w:tcPr>
            <w:tcW w:w="6480" w:type="dxa"/>
            <w:noWrap/>
            <w:hideMark/>
          </w:tcPr>
          <w:p w14:paraId="5C1130BE"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314-5, 15438-1</w:t>
            </w:r>
          </w:p>
        </w:tc>
      </w:tr>
      <w:tr w:rsidR="00B13644" w:rsidRPr="00286FAB" w14:paraId="0DEC8BE4"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79E6F2F"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Ukraine</w:t>
            </w:r>
          </w:p>
        </w:tc>
        <w:tc>
          <w:tcPr>
            <w:tcW w:w="6480" w:type="dxa"/>
            <w:noWrap/>
            <w:hideMark/>
          </w:tcPr>
          <w:p w14:paraId="441C54C3"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13219-1, 13246-1, 13247-1, 13306-1</w:t>
            </w:r>
          </w:p>
        </w:tc>
      </w:tr>
      <w:tr w:rsidR="00B13644" w:rsidRPr="00286FAB" w14:paraId="7000FFCC"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6BF7581"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United Kingdom </w:t>
            </w:r>
          </w:p>
        </w:tc>
        <w:tc>
          <w:tcPr>
            <w:tcW w:w="6480" w:type="dxa"/>
            <w:noWrap/>
            <w:hideMark/>
          </w:tcPr>
          <w:p w14:paraId="3A0BC13C"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315-2</w:t>
            </w:r>
          </w:p>
        </w:tc>
      </w:tr>
      <w:tr w:rsidR="00B13644" w:rsidRPr="00286FAB" w14:paraId="7717E8F0"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71622F9D"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United States </w:t>
            </w:r>
          </w:p>
        </w:tc>
        <w:tc>
          <w:tcPr>
            <w:tcW w:w="6480" w:type="dxa"/>
            <w:noWrap/>
            <w:hideMark/>
          </w:tcPr>
          <w:p w14:paraId="5EC999A3"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418-2</w:t>
            </w:r>
          </w:p>
        </w:tc>
      </w:tr>
      <w:tr w:rsidR="00B13644" w:rsidRPr="00286FAB" w14:paraId="0C5F5AD4"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6B504083"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Uruguay</w:t>
            </w:r>
          </w:p>
        </w:tc>
        <w:tc>
          <w:tcPr>
            <w:tcW w:w="6480" w:type="dxa"/>
            <w:noWrap/>
            <w:hideMark/>
          </w:tcPr>
          <w:p w14:paraId="00C7CF10"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319-1</w:t>
            </w:r>
          </w:p>
        </w:tc>
      </w:tr>
      <w:tr w:rsidR="00B13644" w:rsidRPr="00286FAB" w14:paraId="622F8C91"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12C2B78"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Uzbekistan</w:t>
            </w:r>
          </w:p>
        </w:tc>
        <w:tc>
          <w:tcPr>
            <w:tcW w:w="6480" w:type="dxa"/>
            <w:noWrap/>
            <w:hideMark/>
          </w:tcPr>
          <w:p w14:paraId="568C5F44"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415-2</w:t>
            </w:r>
          </w:p>
        </w:tc>
      </w:tr>
      <w:tr w:rsidR="00B13644" w:rsidRPr="00286FAB" w14:paraId="6A6084AD"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53080D9"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 xml:space="preserve">Venezuela </w:t>
            </w:r>
          </w:p>
        </w:tc>
        <w:tc>
          <w:tcPr>
            <w:tcW w:w="6480" w:type="dxa"/>
            <w:noWrap/>
            <w:hideMark/>
          </w:tcPr>
          <w:p w14:paraId="40CBED6F"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277-3</w:t>
            </w:r>
          </w:p>
        </w:tc>
      </w:tr>
      <w:tr w:rsidR="00B13644" w:rsidRPr="00286FAB" w14:paraId="72A208CF"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3CEDA62"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Vietnam, South</w:t>
            </w:r>
          </w:p>
        </w:tc>
        <w:tc>
          <w:tcPr>
            <w:tcW w:w="6480" w:type="dxa"/>
            <w:noWrap/>
            <w:hideMark/>
          </w:tcPr>
          <w:p w14:paraId="019CACE9"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249-1</w:t>
            </w:r>
          </w:p>
        </w:tc>
      </w:tr>
      <w:tr w:rsidR="00B13644" w:rsidRPr="00286FAB" w14:paraId="3B286395"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4D38E6CF"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Yemen</w:t>
            </w:r>
          </w:p>
        </w:tc>
        <w:tc>
          <w:tcPr>
            <w:tcW w:w="6480" w:type="dxa"/>
            <w:noWrap/>
            <w:hideMark/>
          </w:tcPr>
          <w:p w14:paraId="1AFB70F0"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230-4, 402-1, 13645-3</w:t>
            </w:r>
          </w:p>
        </w:tc>
      </w:tr>
      <w:tr w:rsidR="00B13644" w:rsidRPr="00286FAB" w14:paraId="3F63190D"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7810E0B"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Yemen Democratic</w:t>
            </w:r>
          </w:p>
        </w:tc>
        <w:tc>
          <w:tcPr>
            <w:tcW w:w="6480" w:type="dxa"/>
            <w:noWrap/>
            <w:hideMark/>
          </w:tcPr>
          <w:p w14:paraId="4D047757"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359-1</w:t>
            </w:r>
          </w:p>
        </w:tc>
      </w:tr>
      <w:tr w:rsidR="00B13644" w:rsidRPr="00286FAB" w14:paraId="0565553B" w14:textId="77777777" w:rsidTr="00546FB7">
        <w:trPr>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57C4D665"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Yugoslavia</w:t>
            </w:r>
          </w:p>
        </w:tc>
        <w:tc>
          <w:tcPr>
            <w:tcW w:w="6480" w:type="dxa"/>
            <w:noWrap/>
            <w:hideMark/>
          </w:tcPr>
          <w:p w14:paraId="3561D641" w14:textId="77777777" w:rsidR="00B13644" w:rsidRPr="00286FAB" w:rsidRDefault="00B13644" w:rsidP="00546FB7">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384-1, 385-1</w:t>
            </w:r>
          </w:p>
        </w:tc>
      </w:tr>
      <w:tr w:rsidR="00B13644" w:rsidRPr="00286FAB" w14:paraId="70A19641" w14:textId="77777777" w:rsidTr="00546FB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880" w:type="dxa"/>
            <w:noWrap/>
            <w:hideMark/>
          </w:tcPr>
          <w:p w14:paraId="1B837534" w14:textId="77777777" w:rsidR="00B13644" w:rsidRPr="00286FAB" w:rsidRDefault="00B13644" w:rsidP="00546FB7">
            <w:pPr>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Zimbabwe</w:t>
            </w:r>
          </w:p>
        </w:tc>
        <w:tc>
          <w:tcPr>
            <w:tcW w:w="6480" w:type="dxa"/>
            <w:noWrap/>
            <w:hideMark/>
          </w:tcPr>
          <w:p w14:paraId="1D340B48" w14:textId="77777777" w:rsidR="00B13644" w:rsidRPr="00286FAB" w:rsidRDefault="00B13644" w:rsidP="00546FB7">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kern w:val="0"/>
                <w:sz w:val="22"/>
                <w:szCs w:val="22"/>
                <w14:ligatures w14:val="none"/>
              </w:rPr>
            </w:pPr>
            <w:r w:rsidRPr="00286FAB">
              <w:rPr>
                <w:rFonts w:ascii="Calibri" w:hAnsi="Calibri" w:cs="Calibri"/>
                <w:color w:val="000000"/>
                <w:kern w:val="0"/>
                <w:sz w:val="22"/>
                <w:szCs w:val="22"/>
                <w14:ligatures w14:val="none"/>
              </w:rPr>
              <w:t>318-2</w:t>
            </w:r>
          </w:p>
        </w:tc>
      </w:tr>
    </w:tbl>
    <w:p w14:paraId="14DD6E98" w14:textId="77777777" w:rsidR="00D94A6D" w:rsidRPr="00286FAB" w:rsidRDefault="00D94A6D" w:rsidP="00D94A6D"/>
    <w:p w14:paraId="0DE8824E" w14:textId="77777777" w:rsidR="00D94A6D" w:rsidRPr="00286FAB" w:rsidRDefault="00D94A6D" w:rsidP="00D94A6D"/>
    <w:p w14:paraId="6397DCD5" w14:textId="61D474D6" w:rsidR="00D94A6D" w:rsidRPr="00286FAB" w:rsidRDefault="00D94A6D" w:rsidP="00534056">
      <w:pPr>
        <w:jc w:val="center"/>
        <w:rPr>
          <w:b/>
        </w:rPr>
      </w:pPr>
      <w:r w:rsidRPr="00286FAB">
        <w:rPr>
          <w:b/>
        </w:rPr>
        <w:br w:type="page"/>
      </w:r>
      <w:r w:rsidR="0098116E" w:rsidRPr="00286FAB">
        <w:rPr>
          <w:b/>
        </w:rPr>
        <w:lastRenderedPageBreak/>
        <w:t>Appendix B: Updated Civil War Termination Outcomes</w:t>
      </w:r>
    </w:p>
    <w:p w14:paraId="616DE707" w14:textId="77777777" w:rsidR="00B13644" w:rsidRPr="00286FAB" w:rsidRDefault="00B13644" w:rsidP="00D94A6D">
      <w:pPr>
        <w:rPr>
          <w:b/>
        </w:rPr>
      </w:pPr>
    </w:p>
    <w:tbl>
      <w:tblPr>
        <w:tblStyle w:val="PlainTable51"/>
        <w:tblW w:w="0" w:type="auto"/>
        <w:tblLayout w:type="fixed"/>
        <w:tblLook w:val="04A0" w:firstRow="1" w:lastRow="0" w:firstColumn="1" w:lastColumn="0" w:noHBand="0" w:noVBand="1"/>
      </w:tblPr>
      <w:tblGrid>
        <w:gridCol w:w="715"/>
        <w:gridCol w:w="669"/>
        <w:gridCol w:w="747"/>
        <w:gridCol w:w="762"/>
        <w:gridCol w:w="2469"/>
        <w:gridCol w:w="1852"/>
        <w:gridCol w:w="1416"/>
      </w:tblGrid>
      <w:tr w:rsidR="0098116E" w:rsidRPr="00286FAB" w14:paraId="405FD993" w14:textId="77777777" w:rsidTr="009811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15" w:type="dxa"/>
          </w:tcPr>
          <w:p w14:paraId="7177D81E" w14:textId="77777777" w:rsidR="0098116E" w:rsidRPr="00286FAB" w:rsidRDefault="0098116E" w:rsidP="0098116E">
            <w:r w:rsidRPr="00286FAB">
              <w:t>N</w:t>
            </w:r>
          </w:p>
        </w:tc>
        <w:tc>
          <w:tcPr>
            <w:tcW w:w="669" w:type="dxa"/>
          </w:tcPr>
          <w:p w14:paraId="1DAAEA71" w14:textId="77777777" w:rsidR="0098116E" w:rsidRPr="00286FAB" w:rsidRDefault="0098116E" w:rsidP="0098116E">
            <w:pPr>
              <w:cnfStyle w:val="100000000000" w:firstRow="1" w:lastRow="0" w:firstColumn="0" w:lastColumn="0" w:oddVBand="0" w:evenVBand="0" w:oddHBand="0" w:evenHBand="0" w:firstRowFirstColumn="0" w:firstRowLastColumn="0" w:lastRowFirstColumn="0" w:lastRowLastColumn="0"/>
            </w:pPr>
            <w:r w:rsidRPr="00286FAB">
              <w:t>ID</w:t>
            </w:r>
          </w:p>
        </w:tc>
        <w:tc>
          <w:tcPr>
            <w:tcW w:w="747" w:type="dxa"/>
          </w:tcPr>
          <w:p w14:paraId="40F0A7F9" w14:textId="77777777" w:rsidR="0098116E" w:rsidRPr="00286FAB" w:rsidRDefault="0098116E" w:rsidP="0098116E">
            <w:pPr>
              <w:cnfStyle w:val="100000000000" w:firstRow="1" w:lastRow="0" w:firstColumn="0" w:lastColumn="0" w:oddVBand="0" w:evenVBand="0" w:oddHBand="0" w:evenHBand="0" w:firstRowFirstColumn="0" w:firstRowLastColumn="0" w:lastRowFirstColumn="0" w:lastRowLastColumn="0"/>
            </w:pPr>
            <w:r w:rsidRPr="00286FAB">
              <w:t>Start</w:t>
            </w:r>
          </w:p>
        </w:tc>
        <w:tc>
          <w:tcPr>
            <w:tcW w:w="762" w:type="dxa"/>
          </w:tcPr>
          <w:p w14:paraId="6B68DAC3" w14:textId="77777777" w:rsidR="0098116E" w:rsidRPr="00286FAB" w:rsidRDefault="0098116E" w:rsidP="0098116E">
            <w:pPr>
              <w:cnfStyle w:val="100000000000" w:firstRow="1" w:lastRow="0" w:firstColumn="0" w:lastColumn="0" w:oddVBand="0" w:evenVBand="0" w:oddHBand="0" w:evenHBand="0" w:firstRowFirstColumn="0" w:firstRowLastColumn="0" w:lastRowFirstColumn="0" w:lastRowLastColumn="0"/>
            </w:pPr>
            <w:r w:rsidRPr="00286FAB">
              <w:t>End</w:t>
            </w:r>
          </w:p>
        </w:tc>
        <w:tc>
          <w:tcPr>
            <w:tcW w:w="2469" w:type="dxa"/>
          </w:tcPr>
          <w:p w14:paraId="309D6CD7" w14:textId="77777777" w:rsidR="0098116E" w:rsidRPr="00286FAB" w:rsidRDefault="0098116E" w:rsidP="0098116E">
            <w:pPr>
              <w:cnfStyle w:val="100000000000" w:firstRow="1" w:lastRow="0" w:firstColumn="0" w:lastColumn="0" w:oddVBand="0" w:evenVBand="0" w:oddHBand="0" w:evenHBand="0" w:firstRowFirstColumn="0" w:firstRowLastColumn="0" w:lastRowFirstColumn="0" w:lastRowLastColumn="0"/>
            </w:pPr>
            <w:r w:rsidRPr="00286FAB">
              <w:t>Side A</w:t>
            </w:r>
          </w:p>
        </w:tc>
        <w:tc>
          <w:tcPr>
            <w:tcW w:w="1852" w:type="dxa"/>
          </w:tcPr>
          <w:p w14:paraId="226553A4" w14:textId="77777777" w:rsidR="0098116E" w:rsidRPr="00286FAB" w:rsidRDefault="0098116E" w:rsidP="0098116E">
            <w:pPr>
              <w:cnfStyle w:val="100000000000" w:firstRow="1" w:lastRow="0" w:firstColumn="0" w:lastColumn="0" w:oddVBand="0" w:evenVBand="0" w:oddHBand="0" w:evenHBand="0" w:firstRowFirstColumn="0" w:firstRowLastColumn="0" w:lastRowFirstColumn="0" w:lastRowLastColumn="0"/>
            </w:pPr>
            <w:r w:rsidRPr="00286FAB">
              <w:t>Side B</w:t>
            </w:r>
          </w:p>
        </w:tc>
        <w:tc>
          <w:tcPr>
            <w:tcW w:w="1416" w:type="dxa"/>
          </w:tcPr>
          <w:p w14:paraId="244684C2" w14:textId="77777777" w:rsidR="0098116E" w:rsidRPr="00286FAB" w:rsidRDefault="0098116E" w:rsidP="0098116E">
            <w:pPr>
              <w:cnfStyle w:val="100000000000" w:firstRow="1" w:lastRow="0" w:firstColumn="0" w:lastColumn="0" w:oddVBand="0" w:evenVBand="0" w:oddHBand="0" w:evenHBand="0" w:firstRowFirstColumn="0" w:firstRowLastColumn="0" w:lastRowFirstColumn="0" w:lastRowLastColumn="0"/>
            </w:pPr>
            <w:r w:rsidRPr="00286FAB">
              <w:t xml:space="preserve">Outcome </w:t>
            </w:r>
          </w:p>
        </w:tc>
      </w:tr>
      <w:tr w:rsidR="0098116E" w:rsidRPr="00286FAB" w14:paraId="0A1E456F" w14:textId="77777777" w:rsidTr="00981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382AA0BD" w14:textId="77777777" w:rsidR="0098116E" w:rsidRPr="00286FAB" w:rsidRDefault="0098116E" w:rsidP="0098116E">
            <w:pPr>
              <w:numPr>
                <w:ilvl w:val="0"/>
                <w:numId w:val="5"/>
              </w:numPr>
              <w:contextualSpacing/>
            </w:pPr>
          </w:p>
        </w:tc>
        <w:tc>
          <w:tcPr>
            <w:tcW w:w="669" w:type="dxa"/>
          </w:tcPr>
          <w:p w14:paraId="56653F50"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223</w:t>
            </w:r>
          </w:p>
        </w:tc>
        <w:tc>
          <w:tcPr>
            <w:tcW w:w="747" w:type="dxa"/>
          </w:tcPr>
          <w:p w14:paraId="053AB2F0"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2016</w:t>
            </w:r>
          </w:p>
        </w:tc>
        <w:tc>
          <w:tcPr>
            <w:tcW w:w="762" w:type="dxa"/>
          </w:tcPr>
          <w:p w14:paraId="37EF509E"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2020</w:t>
            </w:r>
          </w:p>
        </w:tc>
        <w:tc>
          <w:tcPr>
            <w:tcW w:w="2469" w:type="dxa"/>
          </w:tcPr>
          <w:p w14:paraId="72F49669"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Government of Myanmar (Burma)</w:t>
            </w:r>
          </w:p>
        </w:tc>
        <w:tc>
          <w:tcPr>
            <w:tcW w:w="1852" w:type="dxa"/>
          </w:tcPr>
          <w:p w14:paraId="2C3B3242"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ULA</w:t>
            </w:r>
          </w:p>
        </w:tc>
        <w:tc>
          <w:tcPr>
            <w:tcW w:w="1416" w:type="dxa"/>
          </w:tcPr>
          <w:p w14:paraId="7603C80B"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 xml:space="preserve">Ceasefire </w:t>
            </w:r>
          </w:p>
        </w:tc>
      </w:tr>
      <w:tr w:rsidR="0098116E" w:rsidRPr="00286FAB" w14:paraId="175AF428" w14:textId="77777777" w:rsidTr="0098116E">
        <w:tc>
          <w:tcPr>
            <w:cnfStyle w:val="001000000000" w:firstRow="0" w:lastRow="0" w:firstColumn="1" w:lastColumn="0" w:oddVBand="0" w:evenVBand="0" w:oddHBand="0" w:evenHBand="0" w:firstRowFirstColumn="0" w:firstRowLastColumn="0" w:lastRowFirstColumn="0" w:lastRowLastColumn="0"/>
            <w:tcW w:w="715" w:type="dxa"/>
          </w:tcPr>
          <w:p w14:paraId="465A7B55" w14:textId="77777777" w:rsidR="0098116E" w:rsidRPr="00286FAB" w:rsidRDefault="0098116E" w:rsidP="0098116E">
            <w:pPr>
              <w:numPr>
                <w:ilvl w:val="0"/>
                <w:numId w:val="5"/>
              </w:numPr>
              <w:contextualSpacing/>
            </w:pPr>
          </w:p>
        </w:tc>
        <w:tc>
          <w:tcPr>
            <w:tcW w:w="669" w:type="dxa"/>
          </w:tcPr>
          <w:p w14:paraId="183A34B6"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265</w:t>
            </w:r>
          </w:p>
        </w:tc>
        <w:tc>
          <w:tcPr>
            <w:tcW w:w="747" w:type="dxa"/>
          </w:tcPr>
          <w:p w14:paraId="0C04F2E0"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2020</w:t>
            </w:r>
          </w:p>
        </w:tc>
        <w:tc>
          <w:tcPr>
            <w:tcW w:w="762" w:type="dxa"/>
          </w:tcPr>
          <w:p w14:paraId="34E63D2A"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2020</w:t>
            </w:r>
          </w:p>
        </w:tc>
        <w:tc>
          <w:tcPr>
            <w:tcW w:w="2469" w:type="dxa"/>
          </w:tcPr>
          <w:p w14:paraId="7FC53A2A"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Government of DR Congo (Zaire)</w:t>
            </w:r>
          </w:p>
        </w:tc>
        <w:tc>
          <w:tcPr>
            <w:tcW w:w="1852" w:type="dxa"/>
          </w:tcPr>
          <w:p w14:paraId="4C554927"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Kata Katanga</w:t>
            </w:r>
          </w:p>
        </w:tc>
        <w:tc>
          <w:tcPr>
            <w:tcW w:w="1416" w:type="dxa"/>
          </w:tcPr>
          <w:p w14:paraId="7EE44C95"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 xml:space="preserve">Low Activity </w:t>
            </w:r>
          </w:p>
        </w:tc>
      </w:tr>
      <w:tr w:rsidR="0098116E" w:rsidRPr="00286FAB" w14:paraId="0C1269A6" w14:textId="77777777" w:rsidTr="00981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75557F5" w14:textId="77777777" w:rsidR="0098116E" w:rsidRPr="00286FAB" w:rsidRDefault="0098116E" w:rsidP="0098116E">
            <w:pPr>
              <w:numPr>
                <w:ilvl w:val="0"/>
                <w:numId w:val="5"/>
              </w:numPr>
              <w:contextualSpacing/>
            </w:pPr>
          </w:p>
        </w:tc>
        <w:tc>
          <w:tcPr>
            <w:tcW w:w="669" w:type="dxa"/>
          </w:tcPr>
          <w:p w14:paraId="401C1909"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308</w:t>
            </w:r>
          </w:p>
        </w:tc>
        <w:tc>
          <w:tcPr>
            <w:tcW w:w="747" w:type="dxa"/>
          </w:tcPr>
          <w:p w14:paraId="10F94F9B"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1993</w:t>
            </w:r>
          </w:p>
        </w:tc>
        <w:tc>
          <w:tcPr>
            <w:tcW w:w="762" w:type="dxa"/>
          </w:tcPr>
          <w:p w14:paraId="476F9EE9"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2020</w:t>
            </w:r>
          </w:p>
        </w:tc>
        <w:tc>
          <w:tcPr>
            <w:tcW w:w="2469" w:type="dxa"/>
          </w:tcPr>
          <w:p w14:paraId="203033ED"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Government of Philippines</w:t>
            </w:r>
          </w:p>
        </w:tc>
        <w:tc>
          <w:tcPr>
            <w:tcW w:w="1852" w:type="dxa"/>
          </w:tcPr>
          <w:p w14:paraId="7444D86C"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ASG</w:t>
            </w:r>
          </w:p>
        </w:tc>
        <w:tc>
          <w:tcPr>
            <w:tcW w:w="1416" w:type="dxa"/>
          </w:tcPr>
          <w:p w14:paraId="102F9276"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 xml:space="preserve">Low Activity </w:t>
            </w:r>
          </w:p>
        </w:tc>
      </w:tr>
      <w:tr w:rsidR="0098116E" w:rsidRPr="00286FAB" w14:paraId="68259123" w14:textId="77777777" w:rsidTr="0098116E">
        <w:tc>
          <w:tcPr>
            <w:cnfStyle w:val="001000000000" w:firstRow="0" w:lastRow="0" w:firstColumn="1" w:lastColumn="0" w:oddVBand="0" w:evenVBand="0" w:oddHBand="0" w:evenHBand="0" w:firstRowFirstColumn="0" w:firstRowLastColumn="0" w:lastRowFirstColumn="0" w:lastRowLastColumn="0"/>
            <w:tcW w:w="715" w:type="dxa"/>
          </w:tcPr>
          <w:p w14:paraId="396BC24C" w14:textId="77777777" w:rsidR="0098116E" w:rsidRPr="00286FAB" w:rsidRDefault="0098116E" w:rsidP="0098116E">
            <w:pPr>
              <w:numPr>
                <w:ilvl w:val="0"/>
                <w:numId w:val="5"/>
              </w:numPr>
              <w:contextualSpacing/>
            </w:pPr>
          </w:p>
        </w:tc>
        <w:tc>
          <w:tcPr>
            <w:tcW w:w="669" w:type="dxa"/>
          </w:tcPr>
          <w:p w14:paraId="7609B1E7"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343</w:t>
            </w:r>
          </w:p>
        </w:tc>
        <w:tc>
          <w:tcPr>
            <w:tcW w:w="747" w:type="dxa"/>
          </w:tcPr>
          <w:p w14:paraId="6CFAD204"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2013</w:t>
            </w:r>
          </w:p>
        </w:tc>
        <w:tc>
          <w:tcPr>
            <w:tcW w:w="762" w:type="dxa"/>
          </w:tcPr>
          <w:p w14:paraId="6D57E141"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2015</w:t>
            </w:r>
          </w:p>
        </w:tc>
        <w:tc>
          <w:tcPr>
            <w:tcW w:w="2469" w:type="dxa"/>
          </w:tcPr>
          <w:p w14:paraId="5F6979EA"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Government of Tunisia</w:t>
            </w:r>
          </w:p>
        </w:tc>
        <w:tc>
          <w:tcPr>
            <w:tcW w:w="1852" w:type="dxa"/>
          </w:tcPr>
          <w:p w14:paraId="6C76F739"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AQIM, JAK-T</w:t>
            </w:r>
          </w:p>
        </w:tc>
        <w:tc>
          <w:tcPr>
            <w:tcW w:w="1416" w:type="dxa"/>
          </w:tcPr>
          <w:p w14:paraId="2AF73128"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 xml:space="preserve">Low Activity </w:t>
            </w:r>
          </w:p>
        </w:tc>
      </w:tr>
      <w:tr w:rsidR="0098116E" w:rsidRPr="00286FAB" w14:paraId="7E4C8FC1" w14:textId="77777777" w:rsidTr="00981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043DE21B" w14:textId="77777777" w:rsidR="0098116E" w:rsidRPr="00286FAB" w:rsidRDefault="0098116E" w:rsidP="0098116E">
            <w:pPr>
              <w:numPr>
                <w:ilvl w:val="0"/>
                <w:numId w:val="5"/>
              </w:numPr>
              <w:contextualSpacing/>
            </w:pPr>
          </w:p>
        </w:tc>
        <w:tc>
          <w:tcPr>
            <w:tcW w:w="669" w:type="dxa"/>
          </w:tcPr>
          <w:p w14:paraId="5517D8FC"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353</w:t>
            </w:r>
          </w:p>
        </w:tc>
        <w:tc>
          <w:tcPr>
            <w:tcW w:w="747" w:type="dxa"/>
          </w:tcPr>
          <w:p w14:paraId="0EEC17B6"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2020</w:t>
            </w:r>
          </w:p>
        </w:tc>
        <w:tc>
          <w:tcPr>
            <w:tcW w:w="762" w:type="dxa"/>
          </w:tcPr>
          <w:p w14:paraId="125664A1"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2020</w:t>
            </w:r>
          </w:p>
        </w:tc>
        <w:tc>
          <w:tcPr>
            <w:tcW w:w="2469" w:type="dxa"/>
          </w:tcPr>
          <w:p w14:paraId="175F4138"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Government of Cameroon</w:t>
            </w:r>
          </w:p>
        </w:tc>
        <w:tc>
          <w:tcPr>
            <w:tcW w:w="1852" w:type="dxa"/>
          </w:tcPr>
          <w:p w14:paraId="3C55B4D2"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proofErr w:type="spellStart"/>
            <w:r w:rsidRPr="00286FAB">
              <w:t>Jama'atu</w:t>
            </w:r>
            <w:proofErr w:type="spellEnd"/>
            <w:r w:rsidRPr="00286FAB">
              <w:t xml:space="preserve"> </w:t>
            </w:r>
            <w:proofErr w:type="spellStart"/>
            <w:r w:rsidRPr="00286FAB">
              <w:t>Ahlis</w:t>
            </w:r>
            <w:proofErr w:type="spellEnd"/>
            <w:r w:rsidRPr="00286FAB">
              <w:t xml:space="preserve"> Sunna </w:t>
            </w:r>
            <w:proofErr w:type="spellStart"/>
            <w:r w:rsidRPr="00286FAB">
              <w:t>Lidda'awati</w:t>
            </w:r>
            <w:proofErr w:type="spellEnd"/>
            <w:r w:rsidRPr="00286FAB">
              <w:t xml:space="preserve"> </w:t>
            </w:r>
            <w:proofErr w:type="spellStart"/>
            <w:r w:rsidRPr="00286FAB">
              <w:t>wal</w:t>
            </w:r>
            <w:proofErr w:type="spellEnd"/>
            <w:r w:rsidRPr="00286FAB">
              <w:t>-Jihad</w:t>
            </w:r>
          </w:p>
        </w:tc>
        <w:tc>
          <w:tcPr>
            <w:tcW w:w="1416" w:type="dxa"/>
          </w:tcPr>
          <w:p w14:paraId="3F06ADF6"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 xml:space="preserve">Low Activity </w:t>
            </w:r>
          </w:p>
        </w:tc>
      </w:tr>
      <w:tr w:rsidR="0098116E" w:rsidRPr="00286FAB" w14:paraId="711DCAF7" w14:textId="77777777" w:rsidTr="0098116E">
        <w:tc>
          <w:tcPr>
            <w:cnfStyle w:val="001000000000" w:firstRow="0" w:lastRow="0" w:firstColumn="1" w:lastColumn="0" w:oddVBand="0" w:evenVBand="0" w:oddHBand="0" w:evenHBand="0" w:firstRowFirstColumn="0" w:firstRowLastColumn="0" w:lastRowFirstColumn="0" w:lastRowLastColumn="0"/>
            <w:tcW w:w="715" w:type="dxa"/>
          </w:tcPr>
          <w:p w14:paraId="5A33D3B3" w14:textId="77777777" w:rsidR="0098116E" w:rsidRPr="00286FAB" w:rsidRDefault="0098116E" w:rsidP="0098116E">
            <w:pPr>
              <w:numPr>
                <w:ilvl w:val="0"/>
                <w:numId w:val="5"/>
              </w:numPr>
              <w:contextualSpacing/>
            </w:pPr>
          </w:p>
        </w:tc>
        <w:tc>
          <w:tcPr>
            <w:tcW w:w="669" w:type="dxa"/>
          </w:tcPr>
          <w:p w14:paraId="114D6C25"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374</w:t>
            </w:r>
          </w:p>
        </w:tc>
        <w:tc>
          <w:tcPr>
            <w:tcW w:w="747" w:type="dxa"/>
          </w:tcPr>
          <w:p w14:paraId="623A936B"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2019</w:t>
            </w:r>
          </w:p>
        </w:tc>
        <w:tc>
          <w:tcPr>
            <w:tcW w:w="762" w:type="dxa"/>
          </w:tcPr>
          <w:p w14:paraId="7C3650C0"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2020</w:t>
            </w:r>
          </w:p>
        </w:tc>
        <w:tc>
          <w:tcPr>
            <w:tcW w:w="2469" w:type="dxa"/>
          </w:tcPr>
          <w:p w14:paraId="4AC4D0A2"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Government of Rwanda</w:t>
            </w:r>
          </w:p>
        </w:tc>
        <w:tc>
          <w:tcPr>
            <w:tcW w:w="1852" w:type="dxa"/>
          </w:tcPr>
          <w:p w14:paraId="7B84AC7E"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CNRD, FDLR, FDLR-RUD</w:t>
            </w:r>
          </w:p>
        </w:tc>
        <w:tc>
          <w:tcPr>
            <w:tcW w:w="1416" w:type="dxa"/>
          </w:tcPr>
          <w:p w14:paraId="2BDA4F37"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 xml:space="preserve">Low Activity </w:t>
            </w:r>
          </w:p>
        </w:tc>
      </w:tr>
      <w:tr w:rsidR="0098116E" w:rsidRPr="00286FAB" w14:paraId="56A44E17" w14:textId="77777777" w:rsidTr="00981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F006BB4" w14:textId="77777777" w:rsidR="0098116E" w:rsidRPr="00286FAB" w:rsidRDefault="0098116E" w:rsidP="0098116E">
            <w:pPr>
              <w:numPr>
                <w:ilvl w:val="0"/>
                <w:numId w:val="5"/>
              </w:numPr>
              <w:contextualSpacing/>
            </w:pPr>
          </w:p>
        </w:tc>
        <w:tc>
          <w:tcPr>
            <w:tcW w:w="669" w:type="dxa"/>
          </w:tcPr>
          <w:p w14:paraId="6E30A989"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383</w:t>
            </w:r>
          </w:p>
        </w:tc>
        <w:tc>
          <w:tcPr>
            <w:tcW w:w="747" w:type="dxa"/>
          </w:tcPr>
          <w:p w14:paraId="5BE4E21B"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2000</w:t>
            </w:r>
          </w:p>
        </w:tc>
        <w:tc>
          <w:tcPr>
            <w:tcW w:w="762" w:type="dxa"/>
          </w:tcPr>
          <w:p w14:paraId="76C310E1"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2000</w:t>
            </w:r>
          </w:p>
        </w:tc>
        <w:tc>
          <w:tcPr>
            <w:tcW w:w="2469" w:type="dxa"/>
          </w:tcPr>
          <w:p w14:paraId="346B773C"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Government of Turkey</w:t>
            </w:r>
          </w:p>
        </w:tc>
        <w:tc>
          <w:tcPr>
            <w:tcW w:w="1852" w:type="dxa"/>
          </w:tcPr>
          <w:p w14:paraId="19C9F711"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TKP-ML</w:t>
            </w:r>
          </w:p>
        </w:tc>
        <w:tc>
          <w:tcPr>
            <w:tcW w:w="1416" w:type="dxa"/>
          </w:tcPr>
          <w:p w14:paraId="7417F87A"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 xml:space="preserve">Government Victory </w:t>
            </w:r>
          </w:p>
        </w:tc>
      </w:tr>
      <w:tr w:rsidR="0098116E" w:rsidRPr="00286FAB" w14:paraId="473D635B" w14:textId="77777777" w:rsidTr="0098116E">
        <w:tc>
          <w:tcPr>
            <w:cnfStyle w:val="001000000000" w:firstRow="0" w:lastRow="0" w:firstColumn="1" w:lastColumn="0" w:oddVBand="0" w:evenVBand="0" w:oddHBand="0" w:evenHBand="0" w:firstRowFirstColumn="0" w:firstRowLastColumn="0" w:lastRowFirstColumn="0" w:lastRowLastColumn="0"/>
            <w:tcW w:w="715" w:type="dxa"/>
          </w:tcPr>
          <w:p w14:paraId="7854A63D" w14:textId="77777777" w:rsidR="0098116E" w:rsidRPr="00286FAB" w:rsidRDefault="0098116E" w:rsidP="0098116E">
            <w:pPr>
              <w:numPr>
                <w:ilvl w:val="0"/>
                <w:numId w:val="5"/>
              </w:numPr>
              <w:contextualSpacing/>
            </w:pPr>
          </w:p>
        </w:tc>
        <w:tc>
          <w:tcPr>
            <w:tcW w:w="669" w:type="dxa"/>
          </w:tcPr>
          <w:p w14:paraId="627A62DA"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386</w:t>
            </w:r>
          </w:p>
        </w:tc>
        <w:tc>
          <w:tcPr>
            <w:tcW w:w="747" w:type="dxa"/>
          </w:tcPr>
          <w:p w14:paraId="0C2F263B"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2020</w:t>
            </w:r>
          </w:p>
        </w:tc>
        <w:tc>
          <w:tcPr>
            <w:tcW w:w="762" w:type="dxa"/>
          </w:tcPr>
          <w:p w14:paraId="07DA6188"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2020</w:t>
            </w:r>
          </w:p>
        </w:tc>
        <w:tc>
          <w:tcPr>
            <w:tcW w:w="2469" w:type="dxa"/>
          </w:tcPr>
          <w:p w14:paraId="5FDC4571"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Government of Algeria</w:t>
            </w:r>
          </w:p>
        </w:tc>
        <w:tc>
          <w:tcPr>
            <w:tcW w:w="1852" w:type="dxa"/>
          </w:tcPr>
          <w:p w14:paraId="2060F23E"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AQIM</w:t>
            </w:r>
          </w:p>
        </w:tc>
        <w:tc>
          <w:tcPr>
            <w:tcW w:w="1416" w:type="dxa"/>
          </w:tcPr>
          <w:p w14:paraId="423A0778"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 xml:space="preserve">Low Activity </w:t>
            </w:r>
          </w:p>
        </w:tc>
      </w:tr>
      <w:tr w:rsidR="0098116E" w:rsidRPr="00286FAB" w14:paraId="3960EBB8" w14:textId="77777777" w:rsidTr="00981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19196EF4" w14:textId="77777777" w:rsidR="0098116E" w:rsidRPr="00286FAB" w:rsidRDefault="0098116E" w:rsidP="0098116E">
            <w:pPr>
              <w:numPr>
                <w:ilvl w:val="0"/>
                <w:numId w:val="5"/>
              </w:numPr>
              <w:contextualSpacing/>
            </w:pPr>
          </w:p>
        </w:tc>
        <w:tc>
          <w:tcPr>
            <w:tcW w:w="669" w:type="dxa"/>
          </w:tcPr>
          <w:p w14:paraId="7FC258C2"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387</w:t>
            </w:r>
          </w:p>
        </w:tc>
        <w:tc>
          <w:tcPr>
            <w:tcW w:w="747" w:type="dxa"/>
          </w:tcPr>
          <w:p w14:paraId="5DD40DAD"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2019</w:t>
            </w:r>
          </w:p>
        </w:tc>
        <w:tc>
          <w:tcPr>
            <w:tcW w:w="762" w:type="dxa"/>
          </w:tcPr>
          <w:p w14:paraId="2B1D81C9"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2020</w:t>
            </w:r>
          </w:p>
        </w:tc>
        <w:tc>
          <w:tcPr>
            <w:tcW w:w="2469" w:type="dxa"/>
          </w:tcPr>
          <w:p w14:paraId="2608D0FD"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Government of Angola</w:t>
            </w:r>
          </w:p>
        </w:tc>
        <w:tc>
          <w:tcPr>
            <w:tcW w:w="1852" w:type="dxa"/>
          </w:tcPr>
          <w:p w14:paraId="3B465300"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FLEC-FAC-TN</w:t>
            </w:r>
          </w:p>
        </w:tc>
        <w:tc>
          <w:tcPr>
            <w:tcW w:w="1416" w:type="dxa"/>
          </w:tcPr>
          <w:p w14:paraId="13EAFFB8"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 xml:space="preserve">Ceasefire </w:t>
            </w:r>
          </w:p>
        </w:tc>
      </w:tr>
      <w:tr w:rsidR="0098116E" w:rsidRPr="00286FAB" w14:paraId="5FF96A86" w14:textId="77777777" w:rsidTr="0098116E">
        <w:tc>
          <w:tcPr>
            <w:cnfStyle w:val="001000000000" w:firstRow="0" w:lastRow="0" w:firstColumn="1" w:lastColumn="0" w:oddVBand="0" w:evenVBand="0" w:oddHBand="0" w:evenHBand="0" w:firstRowFirstColumn="0" w:firstRowLastColumn="0" w:lastRowFirstColumn="0" w:lastRowLastColumn="0"/>
            <w:tcW w:w="715" w:type="dxa"/>
          </w:tcPr>
          <w:p w14:paraId="563FBC52" w14:textId="77777777" w:rsidR="0098116E" w:rsidRPr="00286FAB" w:rsidRDefault="0098116E" w:rsidP="0098116E">
            <w:pPr>
              <w:numPr>
                <w:ilvl w:val="0"/>
                <w:numId w:val="5"/>
              </w:numPr>
              <w:contextualSpacing/>
            </w:pPr>
          </w:p>
        </w:tc>
        <w:tc>
          <w:tcPr>
            <w:tcW w:w="669" w:type="dxa"/>
          </w:tcPr>
          <w:p w14:paraId="662884C1"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429</w:t>
            </w:r>
          </w:p>
        </w:tc>
        <w:tc>
          <w:tcPr>
            <w:tcW w:w="747" w:type="dxa"/>
          </w:tcPr>
          <w:p w14:paraId="3B79E0B1"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2020</w:t>
            </w:r>
          </w:p>
        </w:tc>
        <w:tc>
          <w:tcPr>
            <w:tcW w:w="762" w:type="dxa"/>
          </w:tcPr>
          <w:p w14:paraId="4DADB473"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2020</w:t>
            </w:r>
          </w:p>
        </w:tc>
        <w:tc>
          <w:tcPr>
            <w:tcW w:w="2469" w:type="dxa"/>
          </w:tcPr>
          <w:p w14:paraId="1BF08AED"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Government of DR Congo (Zaire)</w:t>
            </w:r>
          </w:p>
        </w:tc>
        <w:tc>
          <w:tcPr>
            <w:tcW w:w="1852" w:type="dxa"/>
          </w:tcPr>
          <w:p w14:paraId="760E7631"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BDK</w:t>
            </w:r>
          </w:p>
        </w:tc>
        <w:tc>
          <w:tcPr>
            <w:tcW w:w="1416" w:type="dxa"/>
          </w:tcPr>
          <w:p w14:paraId="23D93CAC"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 xml:space="preserve">Low Activity </w:t>
            </w:r>
          </w:p>
        </w:tc>
      </w:tr>
      <w:tr w:rsidR="0098116E" w:rsidRPr="00286FAB" w14:paraId="7CC6CBF3" w14:textId="77777777" w:rsidTr="00981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7E7880ED" w14:textId="77777777" w:rsidR="0098116E" w:rsidRPr="00286FAB" w:rsidRDefault="0098116E" w:rsidP="0098116E">
            <w:pPr>
              <w:numPr>
                <w:ilvl w:val="0"/>
                <w:numId w:val="5"/>
              </w:numPr>
              <w:contextualSpacing/>
            </w:pPr>
          </w:p>
        </w:tc>
        <w:tc>
          <w:tcPr>
            <w:tcW w:w="669" w:type="dxa"/>
          </w:tcPr>
          <w:p w14:paraId="6FF6F3AA"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11346</w:t>
            </w:r>
          </w:p>
        </w:tc>
        <w:tc>
          <w:tcPr>
            <w:tcW w:w="747" w:type="dxa"/>
          </w:tcPr>
          <w:p w14:paraId="6FEEAC6D"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2019</w:t>
            </w:r>
          </w:p>
        </w:tc>
        <w:tc>
          <w:tcPr>
            <w:tcW w:w="762" w:type="dxa"/>
          </w:tcPr>
          <w:p w14:paraId="3259D28D"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2020</w:t>
            </w:r>
          </w:p>
        </w:tc>
        <w:tc>
          <w:tcPr>
            <w:tcW w:w="2469" w:type="dxa"/>
          </w:tcPr>
          <w:p w14:paraId="3AEF35ED"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Government of Libya</w:t>
            </w:r>
          </w:p>
        </w:tc>
        <w:tc>
          <w:tcPr>
            <w:tcW w:w="1852" w:type="dxa"/>
          </w:tcPr>
          <w:p w14:paraId="05F4A29D"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Forces of the House of Representatives</w:t>
            </w:r>
          </w:p>
        </w:tc>
        <w:tc>
          <w:tcPr>
            <w:tcW w:w="1416" w:type="dxa"/>
          </w:tcPr>
          <w:p w14:paraId="150F0886"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 xml:space="preserve">Ceasefire </w:t>
            </w:r>
          </w:p>
        </w:tc>
      </w:tr>
      <w:tr w:rsidR="0098116E" w:rsidRPr="00286FAB" w14:paraId="33A557A3" w14:textId="77777777" w:rsidTr="0098116E">
        <w:tc>
          <w:tcPr>
            <w:cnfStyle w:val="001000000000" w:firstRow="0" w:lastRow="0" w:firstColumn="1" w:lastColumn="0" w:oddVBand="0" w:evenVBand="0" w:oddHBand="0" w:evenHBand="0" w:firstRowFirstColumn="0" w:firstRowLastColumn="0" w:lastRowFirstColumn="0" w:lastRowLastColumn="0"/>
            <w:tcW w:w="715" w:type="dxa"/>
          </w:tcPr>
          <w:p w14:paraId="718B3038" w14:textId="77777777" w:rsidR="0098116E" w:rsidRPr="00286FAB" w:rsidRDefault="0098116E" w:rsidP="0098116E">
            <w:pPr>
              <w:numPr>
                <w:ilvl w:val="0"/>
                <w:numId w:val="5"/>
              </w:numPr>
              <w:contextualSpacing/>
            </w:pPr>
          </w:p>
        </w:tc>
        <w:tc>
          <w:tcPr>
            <w:tcW w:w="669" w:type="dxa"/>
          </w:tcPr>
          <w:p w14:paraId="03C5D9CC"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13588</w:t>
            </w:r>
          </w:p>
        </w:tc>
        <w:tc>
          <w:tcPr>
            <w:tcW w:w="747" w:type="dxa"/>
          </w:tcPr>
          <w:p w14:paraId="5841078D"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2015</w:t>
            </w:r>
          </w:p>
        </w:tc>
        <w:tc>
          <w:tcPr>
            <w:tcW w:w="762" w:type="dxa"/>
          </w:tcPr>
          <w:p w14:paraId="51CB9F03"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2020</w:t>
            </w:r>
          </w:p>
        </w:tc>
        <w:tc>
          <w:tcPr>
            <w:tcW w:w="2469" w:type="dxa"/>
          </w:tcPr>
          <w:p w14:paraId="0BA01A6C"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Government of Russia (Soviet Union)</w:t>
            </w:r>
          </w:p>
        </w:tc>
        <w:tc>
          <w:tcPr>
            <w:tcW w:w="1852" w:type="dxa"/>
          </w:tcPr>
          <w:p w14:paraId="18225D08"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IS</w:t>
            </w:r>
          </w:p>
        </w:tc>
        <w:tc>
          <w:tcPr>
            <w:tcW w:w="1416" w:type="dxa"/>
          </w:tcPr>
          <w:p w14:paraId="7957AD6E"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 xml:space="preserve">Government Victory </w:t>
            </w:r>
          </w:p>
        </w:tc>
      </w:tr>
      <w:tr w:rsidR="0098116E" w:rsidRPr="00286FAB" w14:paraId="3E74632B" w14:textId="77777777" w:rsidTr="00981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91FD9A9" w14:textId="77777777" w:rsidR="0098116E" w:rsidRPr="00286FAB" w:rsidRDefault="0098116E" w:rsidP="0098116E">
            <w:pPr>
              <w:numPr>
                <w:ilvl w:val="0"/>
                <w:numId w:val="5"/>
              </w:numPr>
              <w:contextualSpacing/>
            </w:pPr>
          </w:p>
        </w:tc>
        <w:tc>
          <w:tcPr>
            <w:tcW w:w="669" w:type="dxa"/>
          </w:tcPr>
          <w:p w14:paraId="05EE133F"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13645</w:t>
            </w:r>
          </w:p>
        </w:tc>
        <w:tc>
          <w:tcPr>
            <w:tcW w:w="747" w:type="dxa"/>
          </w:tcPr>
          <w:p w14:paraId="19650C1D"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2020</w:t>
            </w:r>
          </w:p>
        </w:tc>
        <w:tc>
          <w:tcPr>
            <w:tcW w:w="762" w:type="dxa"/>
          </w:tcPr>
          <w:p w14:paraId="548E7F2A"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2020</w:t>
            </w:r>
          </w:p>
        </w:tc>
        <w:tc>
          <w:tcPr>
            <w:tcW w:w="2469" w:type="dxa"/>
          </w:tcPr>
          <w:p w14:paraId="79B144CC"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Government of Yemen (North Yemen)</w:t>
            </w:r>
          </w:p>
        </w:tc>
        <w:tc>
          <w:tcPr>
            <w:tcW w:w="1852" w:type="dxa"/>
          </w:tcPr>
          <w:p w14:paraId="20A93E72"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IS</w:t>
            </w:r>
          </w:p>
        </w:tc>
        <w:tc>
          <w:tcPr>
            <w:tcW w:w="1416" w:type="dxa"/>
          </w:tcPr>
          <w:p w14:paraId="17CD6A51"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 xml:space="preserve">Low Activity </w:t>
            </w:r>
          </w:p>
        </w:tc>
      </w:tr>
      <w:tr w:rsidR="0098116E" w:rsidRPr="00286FAB" w14:paraId="4B3F9014" w14:textId="77777777" w:rsidTr="0098116E">
        <w:tc>
          <w:tcPr>
            <w:cnfStyle w:val="001000000000" w:firstRow="0" w:lastRow="0" w:firstColumn="1" w:lastColumn="0" w:oddVBand="0" w:evenVBand="0" w:oddHBand="0" w:evenHBand="0" w:firstRowFirstColumn="0" w:firstRowLastColumn="0" w:lastRowFirstColumn="0" w:lastRowLastColumn="0"/>
            <w:tcW w:w="715" w:type="dxa"/>
          </w:tcPr>
          <w:p w14:paraId="120D35E0" w14:textId="77777777" w:rsidR="0098116E" w:rsidRPr="00286FAB" w:rsidRDefault="0098116E" w:rsidP="0098116E">
            <w:pPr>
              <w:numPr>
                <w:ilvl w:val="0"/>
                <w:numId w:val="5"/>
              </w:numPr>
              <w:contextualSpacing/>
            </w:pPr>
          </w:p>
        </w:tc>
        <w:tc>
          <w:tcPr>
            <w:tcW w:w="669" w:type="dxa"/>
          </w:tcPr>
          <w:p w14:paraId="1FD89045"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15183</w:t>
            </w:r>
          </w:p>
        </w:tc>
        <w:tc>
          <w:tcPr>
            <w:tcW w:w="747" w:type="dxa"/>
          </w:tcPr>
          <w:p w14:paraId="52235BE4"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2020</w:t>
            </w:r>
          </w:p>
        </w:tc>
        <w:tc>
          <w:tcPr>
            <w:tcW w:w="762" w:type="dxa"/>
          </w:tcPr>
          <w:p w14:paraId="318915D7"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2020</w:t>
            </w:r>
          </w:p>
        </w:tc>
        <w:tc>
          <w:tcPr>
            <w:tcW w:w="2469" w:type="dxa"/>
          </w:tcPr>
          <w:p w14:paraId="7317B50A"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Government of Tanzania</w:t>
            </w:r>
          </w:p>
        </w:tc>
        <w:tc>
          <w:tcPr>
            <w:tcW w:w="1852" w:type="dxa"/>
          </w:tcPr>
          <w:p w14:paraId="6F893BF6"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IS</w:t>
            </w:r>
          </w:p>
        </w:tc>
        <w:tc>
          <w:tcPr>
            <w:tcW w:w="1416" w:type="dxa"/>
          </w:tcPr>
          <w:p w14:paraId="7ECE4BD1" w14:textId="77777777" w:rsidR="0098116E" w:rsidRPr="00286FAB" w:rsidRDefault="0098116E" w:rsidP="0098116E">
            <w:pPr>
              <w:cnfStyle w:val="000000000000" w:firstRow="0" w:lastRow="0" w:firstColumn="0" w:lastColumn="0" w:oddVBand="0" w:evenVBand="0" w:oddHBand="0" w:evenHBand="0" w:firstRowFirstColumn="0" w:firstRowLastColumn="0" w:lastRowFirstColumn="0" w:lastRowLastColumn="0"/>
            </w:pPr>
            <w:r w:rsidRPr="00286FAB">
              <w:t xml:space="preserve">Low Activity </w:t>
            </w:r>
          </w:p>
        </w:tc>
      </w:tr>
      <w:tr w:rsidR="0098116E" w:rsidRPr="00286FAB" w14:paraId="4CECFDEE" w14:textId="77777777" w:rsidTr="009811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5" w:type="dxa"/>
          </w:tcPr>
          <w:p w14:paraId="6087328B" w14:textId="77777777" w:rsidR="0098116E" w:rsidRPr="00286FAB" w:rsidRDefault="0098116E" w:rsidP="0098116E">
            <w:pPr>
              <w:numPr>
                <w:ilvl w:val="0"/>
                <w:numId w:val="5"/>
              </w:numPr>
              <w:contextualSpacing/>
            </w:pPr>
          </w:p>
        </w:tc>
        <w:tc>
          <w:tcPr>
            <w:tcW w:w="669" w:type="dxa"/>
          </w:tcPr>
          <w:p w14:paraId="3DAAF230"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15283</w:t>
            </w:r>
          </w:p>
        </w:tc>
        <w:tc>
          <w:tcPr>
            <w:tcW w:w="747" w:type="dxa"/>
          </w:tcPr>
          <w:p w14:paraId="6219E04B"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2015</w:t>
            </w:r>
          </w:p>
        </w:tc>
        <w:tc>
          <w:tcPr>
            <w:tcW w:w="762" w:type="dxa"/>
          </w:tcPr>
          <w:p w14:paraId="15BE9AAE"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2015</w:t>
            </w:r>
          </w:p>
        </w:tc>
        <w:tc>
          <w:tcPr>
            <w:tcW w:w="2469" w:type="dxa"/>
          </w:tcPr>
          <w:p w14:paraId="4C40BB3C"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Government of Central African Republic</w:t>
            </w:r>
          </w:p>
        </w:tc>
        <w:tc>
          <w:tcPr>
            <w:tcW w:w="1852" w:type="dxa"/>
          </w:tcPr>
          <w:p w14:paraId="6A5BC536"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FPRC</w:t>
            </w:r>
          </w:p>
        </w:tc>
        <w:tc>
          <w:tcPr>
            <w:tcW w:w="1416" w:type="dxa"/>
          </w:tcPr>
          <w:p w14:paraId="5DA98F58" w14:textId="77777777" w:rsidR="0098116E" w:rsidRPr="00286FAB" w:rsidRDefault="0098116E" w:rsidP="0098116E">
            <w:pPr>
              <w:cnfStyle w:val="000000100000" w:firstRow="0" w:lastRow="0" w:firstColumn="0" w:lastColumn="0" w:oddVBand="0" w:evenVBand="0" w:oddHBand="1" w:evenHBand="0" w:firstRowFirstColumn="0" w:firstRowLastColumn="0" w:lastRowFirstColumn="0" w:lastRowLastColumn="0"/>
            </w:pPr>
            <w:r w:rsidRPr="00286FAB">
              <w:t xml:space="preserve">Rebel Victory </w:t>
            </w:r>
          </w:p>
        </w:tc>
      </w:tr>
    </w:tbl>
    <w:p w14:paraId="2F9A8301" w14:textId="77777777" w:rsidR="0098116E" w:rsidRPr="00286FAB" w:rsidRDefault="0098116E" w:rsidP="00D94A6D">
      <w:pPr>
        <w:rPr>
          <w:b/>
        </w:rPr>
      </w:pPr>
    </w:p>
    <w:p w14:paraId="76602F37" w14:textId="77777777" w:rsidR="00AC1E2F" w:rsidRPr="00286FAB" w:rsidRDefault="00AC1E2F" w:rsidP="00D94A6D"/>
    <w:p w14:paraId="59BF036C" w14:textId="77777777" w:rsidR="00AC1E2F" w:rsidRPr="00286FAB" w:rsidRDefault="00AC1E2F" w:rsidP="00D94A6D"/>
    <w:p w14:paraId="258D2D48" w14:textId="77777777" w:rsidR="0098116E" w:rsidRPr="00286FAB" w:rsidRDefault="0098116E">
      <w:pPr>
        <w:rPr>
          <w:b/>
          <w:bCs/>
        </w:rPr>
      </w:pPr>
      <w:r w:rsidRPr="00286FAB">
        <w:rPr>
          <w:b/>
          <w:bCs/>
        </w:rPr>
        <w:br w:type="page"/>
      </w:r>
    </w:p>
    <w:p w14:paraId="761DD33B" w14:textId="051F8710" w:rsidR="00AC1E2F" w:rsidRPr="00286FAB" w:rsidRDefault="00AC1E2F" w:rsidP="00D94A6D">
      <w:pPr>
        <w:rPr>
          <w:b/>
          <w:bCs/>
        </w:rPr>
      </w:pPr>
      <w:r w:rsidRPr="00286FAB">
        <w:rPr>
          <w:b/>
          <w:bCs/>
        </w:rPr>
        <w:lastRenderedPageBreak/>
        <w:t xml:space="preserve">Appendix C: </w:t>
      </w:r>
      <w:r w:rsidRPr="00286FAB">
        <w:rPr>
          <w:b/>
          <w:bCs/>
          <w:shd w:val="clear" w:color="auto" w:fill="FFFFFF"/>
        </w:rPr>
        <w:t>Cross Tabulation of War Termination Outcomes and War Recurrence</w:t>
      </w:r>
    </w:p>
    <w:p w14:paraId="20CDB7FF" w14:textId="77777777" w:rsidR="00E60BED" w:rsidRPr="00286FAB" w:rsidRDefault="00AC1E2F">
      <w:pPr>
        <w:rPr>
          <w:b/>
          <w:bCs/>
          <w:shd w:val="clear" w:color="auto" w:fill="FFFFFF"/>
        </w:rPr>
      </w:pPr>
      <w:r w:rsidRPr="00286FAB">
        <w:rPr>
          <w:b/>
          <w:bCs/>
          <w:shd w:val="clear" w:color="auto" w:fill="FFFFFF"/>
        </w:rPr>
        <w:t xml:space="preserve"> </w:t>
      </w:r>
    </w:p>
    <w:tbl>
      <w:tblPr>
        <w:tblStyle w:val="GridTable3-Accent3"/>
        <w:tblW w:w="0" w:type="auto"/>
        <w:tblInd w:w="5" w:type="dxa"/>
        <w:tblLook w:val="04A0" w:firstRow="1" w:lastRow="0" w:firstColumn="1" w:lastColumn="0" w:noHBand="0" w:noVBand="1"/>
      </w:tblPr>
      <w:tblGrid>
        <w:gridCol w:w="2425"/>
        <w:gridCol w:w="1609"/>
        <w:gridCol w:w="1223"/>
        <w:gridCol w:w="1546"/>
        <w:gridCol w:w="1709"/>
      </w:tblGrid>
      <w:tr w:rsidR="00E60BED" w:rsidRPr="00286FAB" w14:paraId="28BF1136" w14:textId="77777777" w:rsidTr="00546FB7">
        <w:trPr>
          <w:cnfStyle w:val="100000000000" w:firstRow="1" w:lastRow="0" w:firstColumn="0" w:lastColumn="0" w:oddVBand="0" w:evenVBand="0" w:oddHBand="0" w:evenHBand="0" w:firstRowFirstColumn="0" w:firstRowLastColumn="0" w:lastRowFirstColumn="0" w:lastRowLastColumn="0"/>
          <w:trHeight w:val="869"/>
        </w:trPr>
        <w:tc>
          <w:tcPr>
            <w:cnfStyle w:val="001000000100" w:firstRow="0" w:lastRow="0" w:firstColumn="1" w:lastColumn="0" w:oddVBand="0" w:evenVBand="0" w:oddHBand="0" w:evenHBand="0" w:firstRowFirstColumn="1" w:firstRowLastColumn="0" w:lastRowFirstColumn="0" w:lastRowLastColumn="0"/>
            <w:tcW w:w="2425" w:type="dxa"/>
            <w:vMerge w:val="restart"/>
          </w:tcPr>
          <w:p w14:paraId="0F187214" w14:textId="77777777" w:rsidR="00E60BED" w:rsidRPr="00286FAB" w:rsidRDefault="00E60BED" w:rsidP="00546FB7">
            <w:pPr>
              <w:jc w:val="center"/>
              <w:rPr>
                <w:shd w:val="clear" w:color="auto" w:fill="FFFFFF"/>
              </w:rPr>
            </w:pPr>
            <w:r w:rsidRPr="00286FAB">
              <w:rPr>
                <w:shd w:val="clear" w:color="auto" w:fill="FFFFFF"/>
              </w:rPr>
              <w:t>Outcomes</w:t>
            </w:r>
          </w:p>
        </w:tc>
        <w:tc>
          <w:tcPr>
            <w:tcW w:w="2832" w:type="dxa"/>
            <w:gridSpan w:val="2"/>
          </w:tcPr>
          <w:p w14:paraId="37DD24D6" w14:textId="0E7901BB" w:rsidR="00E60BED" w:rsidRPr="00286FAB" w:rsidRDefault="00E60BED" w:rsidP="00546FB7">
            <w:pPr>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UCDP-based Recurred</w:t>
            </w:r>
          </w:p>
        </w:tc>
        <w:tc>
          <w:tcPr>
            <w:tcW w:w="1546" w:type="dxa"/>
            <w:vMerge w:val="restart"/>
          </w:tcPr>
          <w:p w14:paraId="39DAE8BB" w14:textId="77777777" w:rsidR="00E60BED" w:rsidRPr="00286FAB" w:rsidRDefault="00E60BED" w:rsidP="00546FB7">
            <w:pPr>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Total</w:t>
            </w:r>
          </w:p>
        </w:tc>
        <w:tc>
          <w:tcPr>
            <w:tcW w:w="1709" w:type="dxa"/>
            <w:vMerge w:val="restart"/>
          </w:tcPr>
          <w:p w14:paraId="1E1F103F" w14:textId="77777777" w:rsidR="00E60BED" w:rsidRPr="00286FAB" w:rsidRDefault="00E60BED" w:rsidP="00546FB7">
            <w:pPr>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Recur %</w:t>
            </w:r>
          </w:p>
        </w:tc>
      </w:tr>
      <w:tr w:rsidR="00E60BED" w:rsidRPr="00286FAB" w14:paraId="778A70CA" w14:textId="77777777" w:rsidTr="00546FB7">
        <w:trPr>
          <w:cnfStyle w:val="000000100000" w:firstRow="0" w:lastRow="0" w:firstColumn="0" w:lastColumn="0" w:oddVBand="0" w:evenVBand="0" w:oddHBand="1" w:evenHBand="0" w:firstRowFirstColumn="0" w:firstRowLastColumn="0" w:lastRowFirstColumn="0" w:lastRowLastColumn="0"/>
          <w:trHeight w:val="150"/>
        </w:trPr>
        <w:tc>
          <w:tcPr>
            <w:cnfStyle w:val="001000000000" w:firstRow="0" w:lastRow="0" w:firstColumn="1" w:lastColumn="0" w:oddVBand="0" w:evenVBand="0" w:oddHBand="0" w:evenHBand="0" w:firstRowFirstColumn="0" w:firstRowLastColumn="0" w:lastRowFirstColumn="0" w:lastRowLastColumn="0"/>
            <w:tcW w:w="2425" w:type="dxa"/>
            <w:vMerge/>
          </w:tcPr>
          <w:p w14:paraId="450413AB" w14:textId="77777777" w:rsidR="00E60BED" w:rsidRPr="00286FAB" w:rsidRDefault="00E60BED" w:rsidP="00546FB7">
            <w:pPr>
              <w:jc w:val="both"/>
              <w:rPr>
                <w:shd w:val="clear" w:color="auto" w:fill="FFFFFF"/>
              </w:rPr>
            </w:pPr>
          </w:p>
        </w:tc>
        <w:tc>
          <w:tcPr>
            <w:tcW w:w="1609" w:type="dxa"/>
          </w:tcPr>
          <w:p w14:paraId="487352CC"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No</w:t>
            </w:r>
          </w:p>
        </w:tc>
        <w:tc>
          <w:tcPr>
            <w:tcW w:w="1223" w:type="dxa"/>
          </w:tcPr>
          <w:p w14:paraId="0B3C477C"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Yes</w:t>
            </w:r>
          </w:p>
        </w:tc>
        <w:tc>
          <w:tcPr>
            <w:tcW w:w="1546" w:type="dxa"/>
            <w:vMerge/>
          </w:tcPr>
          <w:p w14:paraId="228F1EB0"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p>
        </w:tc>
        <w:tc>
          <w:tcPr>
            <w:tcW w:w="1709" w:type="dxa"/>
            <w:vMerge/>
          </w:tcPr>
          <w:p w14:paraId="67991A14"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p>
        </w:tc>
      </w:tr>
      <w:tr w:rsidR="00E60BED" w:rsidRPr="00286FAB" w14:paraId="1AC7B2F2" w14:textId="77777777" w:rsidTr="00546FB7">
        <w:trPr>
          <w:trHeight w:val="567"/>
        </w:trPr>
        <w:tc>
          <w:tcPr>
            <w:cnfStyle w:val="001000000000" w:firstRow="0" w:lastRow="0" w:firstColumn="1" w:lastColumn="0" w:oddVBand="0" w:evenVBand="0" w:oddHBand="0" w:evenHBand="0" w:firstRowFirstColumn="0" w:firstRowLastColumn="0" w:lastRowFirstColumn="0" w:lastRowLastColumn="0"/>
            <w:tcW w:w="2425" w:type="dxa"/>
          </w:tcPr>
          <w:p w14:paraId="1515FB6F" w14:textId="77777777" w:rsidR="00E60BED" w:rsidRPr="00286FAB" w:rsidRDefault="00E60BED" w:rsidP="00546FB7">
            <w:pPr>
              <w:jc w:val="both"/>
              <w:rPr>
                <w:shd w:val="clear" w:color="auto" w:fill="FFFFFF"/>
              </w:rPr>
            </w:pPr>
            <w:r w:rsidRPr="00286FAB">
              <w:rPr>
                <w:shd w:val="clear" w:color="auto" w:fill="FFFFFF"/>
              </w:rPr>
              <w:t xml:space="preserve">Low Activity </w:t>
            </w:r>
          </w:p>
        </w:tc>
        <w:tc>
          <w:tcPr>
            <w:tcW w:w="1609" w:type="dxa"/>
          </w:tcPr>
          <w:p w14:paraId="075B8328"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57</w:t>
            </w:r>
          </w:p>
        </w:tc>
        <w:tc>
          <w:tcPr>
            <w:tcW w:w="1223" w:type="dxa"/>
          </w:tcPr>
          <w:p w14:paraId="5CC340FD"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144</w:t>
            </w:r>
          </w:p>
        </w:tc>
        <w:tc>
          <w:tcPr>
            <w:tcW w:w="1546" w:type="dxa"/>
          </w:tcPr>
          <w:p w14:paraId="49A1113C"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201</w:t>
            </w:r>
          </w:p>
        </w:tc>
        <w:tc>
          <w:tcPr>
            <w:tcW w:w="1709" w:type="dxa"/>
          </w:tcPr>
          <w:p w14:paraId="431F1725"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72</w:t>
            </w:r>
          </w:p>
        </w:tc>
      </w:tr>
      <w:tr w:rsidR="00E60BED" w:rsidRPr="00286FAB" w14:paraId="49D603FC" w14:textId="77777777" w:rsidTr="00546FB7">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2425" w:type="dxa"/>
          </w:tcPr>
          <w:p w14:paraId="7A28B2D8" w14:textId="51102A78" w:rsidR="00E60BED" w:rsidRPr="00286FAB" w:rsidRDefault="00E60BED" w:rsidP="00546FB7">
            <w:pPr>
              <w:jc w:val="both"/>
              <w:rPr>
                <w:shd w:val="clear" w:color="auto" w:fill="FFFFFF"/>
              </w:rPr>
            </w:pPr>
            <w:r w:rsidRPr="00286FAB">
              <w:rPr>
                <w:shd w:val="clear" w:color="auto" w:fill="FFFFFF"/>
              </w:rPr>
              <w:t xml:space="preserve">Ceasefire </w:t>
            </w:r>
          </w:p>
        </w:tc>
        <w:tc>
          <w:tcPr>
            <w:tcW w:w="1609" w:type="dxa"/>
          </w:tcPr>
          <w:p w14:paraId="06620CDF"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16</w:t>
            </w:r>
          </w:p>
        </w:tc>
        <w:tc>
          <w:tcPr>
            <w:tcW w:w="1223" w:type="dxa"/>
          </w:tcPr>
          <w:p w14:paraId="7A9478FC"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40</w:t>
            </w:r>
          </w:p>
        </w:tc>
        <w:tc>
          <w:tcPr>
            <w:tcW w:w="1546" w:type="dxa"/>
          </w:tcPr>
          <w:p w14:paraId="2CF261AC"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56</w:t>
            </w:r>
          </w:p>
        </w:tc>
        <w:tc>
          <w:tcPr>
            <w:tcW w:w="1709" w:type="dxa"/>
          </w:tcPr>
          <w:p w14:paraId="6999BC34"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71</w:t>
            </w:r>
          </w:p>
        </w:tc>
      </w:tr>
      <w:tr w:rsidR="00E60BED" w:rsidRPr="00286FAB" w14:paraId="5A4B6234" w14:textId="77777777" w:rsidTr="00546FB7">
        <w:trPr>
          <w:trHeight w:val="579"/>
        </w:trPr>
        <w:tc>
          <w:tcPr>
            <w:cnfStyle w:val="001000000000" w:firstRow="0" w:lastRow="0" w:firstColumn="1" w:lastColumn="0" w:oddVBand="0" w:evenVBand="0" w:oddHBand="0" w:evenHBand="0" w:firstRowFirstColumn="0" w:firstRowLastColumn="0" w:lastRowFirstColumn="0" w:lastRowLastColumn="0"/>
            <w:tcW w:w="2425" w:type="dxa"/>
          </w:tcPr>
          <w:p w14:paraId="3263C65F" w14:textId="77777777" w:rsidR="00E60BED" w:rsidRPr="00286FAB" w:rsidRDefault="00E60BED" w:rsidP="00546FB7">
            <w:pPr>
              <w:jc w:val="both"/>
              <w:rPr>
                <w:shd w:val="clear" w:color="auto" w:fill="FFFFFF"/>
              </w:rPr>
            </w:pPr>
            <w:r w:rsidRPr="00286FAB">
              <w:rPr>
                <w:shd w:val="clear" w:color="auto" w:fill="FFFFFF"/>
              </w:rPr>
              <w:t>Rebel Victory</w:t>
            </w:r>
          </w:p>
        </w:tc>
        <w:tc>
          <w:tcPr>
            <w:tcW w:w="1609" w:type="dxa"/>
          </w:tcPr>
          <w:p w14:paraId="38BDEC99"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14</w:t>
            </w:r>
          </w:p>
        </w:tc>
        <w:tc>
          <w:tcPr>
            <w:tcW w:w="1223" w:type="dxa"/>
          </w:tcPr>
          <w:p w14:paraId="692A8B5C"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23</w:t>
            </w:r>
          </w:p>
        </w:tc>
        <w:tc>
          <w:tcPr>
            <w:tcW w:w="1546" w:type="dxa"/>
          </w:tcPr>
          <w:p w14:paraId="20314A33"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37</w:t>
            </w:r>
          </w:p>
        </w:tc>
        <w:tc>
          <w:tcPr>
            <w:tcW w:w="1709" w:type="dxa"/>
          </w:tcPr>
          <w:p w14:paraId="1DF85115"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62</w:t>
            </w:r>
          </w:p>
        </w:tc>
      </w:tr>
      <w:tr w:rsidR="00E60BED" w:rsidRPr="00286FAB" w14:paraId="618F4ACD" w14:textId="77777777" w:rsidTr="00546FB7">
        <w:trPr>
          <w:cnfStyle w:val="000000100000" w:firstRow="0" w:lastRow="0" w:firstColumn="0" w:lastColumn="0" w:oddVBand="0" w:evenVBand="0" w:oddHBand="1" w:evenHBand="0" w:firstRowFirstColumn="0" w:firstRowLastColumn="0" w:lastRowFirstColumn="0" w:lastRowLastColumn="0"/>
          <w:trHeight w:val="579"/>
        </w:trPr>
        <w:tc>
          <w:tcPr>
            <w:cnfStyle w:val="001000000000" w:firstRow="0" w:lastRow="0" w:firstColumn="1" w:lastColumn="0" w:oddVBand="0" w:evenVBand="0" w:oddHBand="0" w:evenHBand="0" w:firstRowFirstColumn="0" w:firstRowLastColumn="0" w:lastRowFirstColumn="0" w:lastRowLastColumn="0"/>
            <w:tcW w:w="2425" w:type="dxa"/>
          </w:tcPr>
          <w:p w14:paraId="19033AFC" w14:textId="77777777" w:rsidR="00E60BED" w:rsidRPr="00286FAB" w:rsidRDefault="00E60BED" w:rsidP="00546FB7">
            <w:pPr>
              <w:jc w:val="both"/>
              <w:rPr>
                <w:shd w:val="clear" w:color="auto" w:fill="FFFFFF"/>
              </w:rPr>
            </w:pPr>
            <w:r w:rsidRPr="00286FAB">
              <w:rPr>
                <w:shd w:val="clear" w:color="auto" w:fill="FFFFFF"/>
              </w:rPr>
              <w:t>Government Victory</w:t>
            </w:r>
          </w:p>
        </w:tc>
        <w:tc>
          <w:tcPr>
            <w:tcW w:w="1609" w:type="dxa"/>
          </w:tcPr>
          <w:p w14:paraId="2BFAA413"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46</w:t>
            </w:r>
          </w:p>
        </w:tc>
        <w:tc>
          <w:tcPr>
            <w:tcW w:w="1223" w:type="dxa"/>
          </w:tcPr>
          <w:p w14:paraId="49752E2A"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51</w:t>
            </w:r>
          </w:p>
        </w:tc>
        <w:tc>
          <w:tcPr>
            <w:tcW w:w="1546" w:type="dxa"/>
          </w:tcPr>
          <w:p w14:paraId="2F78E31E"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97</w:t>
            </w:r>
          </w:p>
        </w:tc>
        <w:tc>
          <w:tcPr>
            <w:tcW w:w="1709" w:type="dxa"/>
          </w:tcPr>
          <w:p w14:paraId="4BADB1EA"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53</w:t>
            </w:r>
          </w:p>
        </w:tc>
      </w:tr>
      <w:tr w:rsidR="00E60BED" w:rsidRPr="00286FAB" w14:paraId="236EB384" w14:textId="77777777" w:rsidTr="00546FB7">
        <w:trPr>
          <w:trHeight w:val="567"/>
        </w:trPr>
        <w:tc>
          <w:tcPr>
            <w:cnfStyle w:val="001000000000" w:firstRow="0" w:lastRow="0" w:firstColumn="1" w:lastColumn="0" w:oddVBand="0" w:evenVBand="0" w:oddHBand="0" w:evenHBand="0" w:firstRowFirstColumn="0" w:firstRowLastColumn="0" w:lastRowFirstColumn="0" w:lastRowLastColumn="0"/>
            <w:tcW w:w="2425" w:type="dxa"/>
          </w:tcPr>
          <w:p w14:paraId="513590C9" w14:textId="77777777" w:rsidR="00E60BED" w:rsidRPr="00286FAB" w:rsidRDefault="00E60BED" w:rsidP="00546FB7">
            <w:pPr>
              <w:jc w:val="both"/>
              <w:rPr>
                <w:shd w:val="clear" w:color="auto" w:fill="FFFFFF"/>
              </w:rPr>
            </w:pPr>
            <w:r w:rsidRPr="00286FAB">
              <w:rPr>
                <w:shd w:val="clear" w:color="auto" w:fill="FFFFFF"/>
              </w:rPr>
              <w:t>Peace Agreements</w:t>
            </w:r>
          </w:p>
        </w:tc>
        <w:tc>
          <w:tcPr>
            <w:tcW w:w="1609" w:type="dxa"/>
          </w:tcPr>
          <w:p w14:paraId="0F004198"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22</w:t>
            </w:r>
          </w:p>
        </w:tc>
        <w:tc>
          <w:tcPr>
            <w:tcW w:w="1223" w:type="dxa"/>
          </w:tcPr>
          <w:p w14:paraId="17E11E24"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23</w:t>
            </w:r>
          </w:p>
        </w:tc>
        <w:tc>
          <w:tcPr>
            <w:tcW w:w="1546" w:type="dxa"/>
          </w:tcPr>
          <w:p w14:paraId="324E0E37"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45</w:t>
            </w:r>
          </w:p>
        </w:tc>
        <w:tc>
          <w:tcPr>
            <w:tcW w:w="1709" w:type="dxa"/>
          </w:tcPr>
          <w:p w14:paraId="7784243A"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51</w:t>
            </w:r>
          </w:p>
        </w:tc>
      </w:tr>
      <w:tr w:rsidR="00E60BED" w:rsidRPr="00286FAB" w14:paraId="75154779" w14:textId="77777777" w:rsidTr="00546FB7">
        <w:trPr>
          <w:cnfStyle w:val="000000100000" w:firstRow="0" w:lastRow="0" w:firstColumn="0" w:lastColumn="0" w:oddVBand="0" w:evenVBand="0" w:oddHBand="1" w:evenHBand="0" w:firstRowFirstColumn="0" w:firstRowLastColumn="0" w:lastRowFirstColumn="0" w:lastRowLastColumn="0"/>
          <w:trHeight w:val="869"/>
        </w:trPr>
        <w:tc>
          <w:tcPr>
            <w:cnfStyle w:val="001000000000" w:firstRow="0" w:lastRow="0" w:firstColumn="1" w:lastColumn="0" w:oddVBand="0" w:evenVBand="0" w:oddHBand="0" w:evenHBand="0" w:firstRowFirstColumn="0" w:firstRowLastColumn="0" w:lastRowFirstColumn="0" w:lastRowLastColumn="0"/>
            <w:tcW w:w="2425" w:type="dxa"/>
          </w:tcPr>
          <w:p w14:paraId="68E99EC0" w14:textId="77777777" w:rsidR="00E60BED" w:rsidRPr="00286FAB" w:rsidRDefault="00E60BED" w:rsidP="00546FB7">
            <w:pPr>
              <w:jc w:val="both"/>
              <w:rPr>
                <w:shd w:val="clear" w:color="auto" w:fill="FFFFFF"/>
              </w:rPr>
            </w:pPr>
            <w:r w:rsidRPr="00286FAB">
              <w:rPr>
                <w:shd w:val="clear" w:color="auto" w:fill="FFFFFF"/>
              </w:rPr>
              <w:t>Actor ceases to exist</w:t>
            </w:r>
          </w:p>
        </w:tc>
        <w:tc>
          <w:tcPr>
            <w:tcW w:w="1609" w:type="dxa"/>
          </w:tcPr>
          <w:p w14:paraId="657C16BF"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13</w:t>
            </w:r>
          </w:p>
        </w:tc>
        <w:tc>
          <w:tcPr>
            <w:tcW w:w="1223" w:type="dxa"/>
          </w:tcPr>
          <w:p w14:paraId="648185E9"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6</w:t>
            </w:r>
          </w:p>
        </w:tc>
        <w:tc>
          <w:tcPr>
            <w:tcW w:w="1546" w:type="dxa"/>
          </w:tcPr>
          <w:p w14:paraId="57FB2465"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19</w:t>
            </w:r>
          </w:p>
        </w:tc>
        <w:tc>
          <w:tcPr>
            <w:tcW w:w="1709" w:type="dxa"/>
          </w:tcPr>
          <w:p w14:paraId="58B00DFB"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32</w:t>
            </w:r>
          </w:p>
        </w:tc>
      </w:tr>
      <w:tr w:rsidR="00E60BED" w:rsidRPr="00286FAB" w14:paraId="1007608C" w14:textId="77777777" w:rsidTr="00546FB7">
        <w:trPr>
          <w:trHeight w:val="289"/>
        </w:trPr>
        <w:tc>
          <w:tcPr>
            <w:cnfStyle w:val="001000000000" w:firstRow="0" w:lastRow="0" w:firstColumn="1" w:lastColumn="0" w:oddVBand="0" w:evenVBand="0" w:oddHBand="0" w:evenHBand="0" w:firstRowFirstColumn="0" w:firstRowLastColumn="0" w:lastRowFirstColumn="0" w:lastRowLastColumn="0"/>
            <w:tcW w:w="2425" w:type="dxa"/>
          </w:tcPr>
          <w:p w14:paraId="4C63DF5F" w14:textId="77777777" w:rsidR="00E60BED" w:rsidRPr="00286FAB" w:rsidRDefault="00E60BED" w:rsidP="00546FB7">
            <w:pPr>
              <w:jc w:val="both"/>
              <w:rPr>
                <w:shd w:val="clear" w:color="auto" w:fill="FFFFFF"/>
              </w:rPr>
            </w:pPr>
            <w:r w:rsidRPr="00286FAB">
              <w:rPr>
                <w:shd w:val="clear" w:color="auto" w:fill="FFFFFF"/>
              </w:rPr>
              <w:t>Total</w:t>
            </w:r>
          </w:p>
        </w:tc>
        <w:tc>
          <w:tcPr>
            <w:tcW w:w="1609" w:type="dxa"/>
          </w:tcPr>
          <w:p w14:paraId="2E7D2770"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168</w:t>
            </w:r>
          </w:p>
        </w:tc>
        <w:tc>
          <w:tcPr>
            <w:tcW w:w="1223" w:type="dxa"/>
          </w:tcPr>
          <w:p w14:paraId="125ECB0F"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287</w:t>
            </w:r>
          </w:p>
        </w:tc>
        <w:tc>
          <w:tcPr>
            <w:tcW w:w="1546" w:type="dxa"/>
          </w:tcPr>
          <w:p w14:paraId="59A0A9FB"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455</w:t>
            </w:r>
          </w:p>
        </w:tc>
        <w:tc>
          <w:tcPr>
            <w:tcW w:w="1709" w:type="dxa"/>
          </w:tcPr>
          <w:p w14:paraId="03A5F07B"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63</w:t>
            </w:r>
          </w:p>
        </w:tc>
      </w:tr>
    </w:tbl>
    <w:p w14:paraId="2EA494B3" w14:textId="22D6AD93" w:rsidR="00AC1E2F" w:rsidRPr="00286FAB" w:rsidRDefault="00AC1E2F">
      <w:pPr>
        <w:rPr>
          <w:b/>
          <w:bCs/>
          <w:shd w:val="clear" w:color="auto" w:fill="FFFFFF"/>
        </w:rPr>
      </w:pPr>
    </w:p>
    <w:p w14:paraId="7EC9EFAA" w14:textId="77777777" w:rsidR="00546FB7" w:rsidRPr="00286FAB" w:rsidRDefault="00546FB7">
      <w:pPr>
        <w:rPr>
          <w:b/>
          <w:bCs/>
          <w:shd w:val="clear" w:color="auto" w:fill="FFFFFF"/>
        </w:rPr>
      </w:pPr>
    </w:p>
    <w:tbl>
      <w:tblPr>
        <w:tblStyle w:val="GridTable3-Accent3"/>
        <w:tblW w:w="0" w:type="auto"/>
        <w:tblInd w:w="5" w:type="dxa"/>
        <w:tblLook w:val="04A0" w:firstRow="1" w:lastRow="0" w:firstColumn="1" w:lastColumn="0" w:noHBand="0" w:noVBand="1"/>
      </w:tblPr>
      <w:tblGrid>
        <w:gridCol w:w="2845"/>
        <w:gridCol w:w="1190"/>
        <w:gridCol w:w="1221"/>
        <w:gridCol w:w="1547"/>
        <w:gridCol w:w="1709"/>
      </w:tblGrid>
      <w:tr w:rsidR="00E60BED" w:rsidRPr="00286FAB" w14:paraId="23891790" w14:textId="77777777" w:rsidTr="00546FB7">
        <w:trPr>
          <w:cnfStyle w:val="100000000000" w:firstRow="1" w:lastRow="0" w:firstColumn="0" w:lastColumn="0" w:oddVBand="0" w:evenVBand="0" w:oddHBand="0" w:evenHBand="0" w:firstRowFirstColumn="0" w:firstRowLastColumn="0" w:lastRowFirstColumn="0" w:lastRowLastColumn="0"/>
          <w:trHeight w:val="940"/>
        </w:trPr>
        <w:tc>
          <w:tcPr>
            <w:cnfStyle w:val="001000000100" w:firstRow="0" w:lastRow="0" w:firstColumn="1" w:lastColumn="0" w:oddVBand="0" w:evenVBand="0" w:oddHBand="0" w:evenHBand="0" w:firstRowFirstColumn="1" w:firstRowLastColumn="0" w:lastRowFirstColumn="0" w:lastRowLastColumn="0"/>
            <w:tcW w:w="2845" w:type="dxa"/>
            <w:vMerge w:val="restart"/>
          </w:tcPr>
          <w:p w14:paraId="1BB1324F" w14:textId="77777777" w:rsidR="00E60BED" w:rsidRPr="00286FAB" w:rsidRDefault="00E60BED" w:rsidP="00546FB7">
            <w:pPr>
              <w:jc w:val="center"/>
              <w:rPr>
                <w:shd w:val="clear" w:color="auto" w:fill="FFFFFF"/>
              </w:rPr>
            </w:pPr>
            <w:r w:rsidRPr="00286FAB">
              <w:rPr>
                <w:shd w:val="clear" w:color="auto" w:fill="FFFFFF"/>
              </w:rPr>
              <w:t>Outcomes</w:t>
            </w:r>
          </w:p>
        </w:tc>
        <w:tc>
          <w:tcPr>
            <w:tcW w:w="2411" w:type="dxa"/>
            <w:gridSpan w:val="2"/>
          </w:tcPr>
          <w:p w14:paraId="77E3B9B7" w14:textId="7B70FC25" w:rsidR="00E60BED" w:rsidRPr="00286FAB" w:rsidRDefault="00E60BED" w:rsidP="00546FB7">
            <w:pPr>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Link-based Recurred</w:t>
            </w:r>
          </w:p>
        </w:tc>
        <w:tc>
          <w:tcPr>
            <w:tcW w:w="1547" w:type="dxa"/>
            <w:vMerge w:val="restart"/>
          </w:tcPr>
          <w:p w14:paraId="7658AA72" w14:textId="77777777" w:rsidR="00E60BED" w:rsidRPr="00286FAB" w:rsidRDefault="00E60BED" w:rsidP="00546FB7">
            <w:pPr>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Total</w:t>
            </w:r>
          </w:p>
        </w:tc>
        <w:tc>
          <w:tcPr>
            <w:tcW w:w="1709" w:type="dxa"/>
            <w:vMerge w:val="restart"/>
          </w:tcPr>
          <w:p w14:paraId="428FD91D" w14:textId="77777777" w:rsidR="00E60BED" w:rsidRPr="00286FAB" w:rsidRDefault="00E60BED" w:rsidP="00546FB7">
            <w:pPr>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Recur %</w:t>
            </w:r>
          </w:p>
        </w:tc>
      </w:tr>
      <w:tr w:rsidR="00E60BED" w:rsidRPr="00286FAB" w14:paraId="2897C1EE" w14:textId="77777777" w:rsidTr="00546FB7">
        <w:trPr>
          <w:cnfStyle w:val="000000100000" w:firstRow="0" w:lastRow="0" w:firstColumn="0" w:lastColumn="0" w:oddVBand="0" w:evenVBand="0" w:oddHBand="1" w:evenHBand="0" w:firstRowFirstColumn="0" w:firstRowLastColumn="0" w:lastRowFirstColumn="0" w:lastRowLastColumn="0"/>
          <w:trHeight w:val="162"/>
        </w:trPr>
        <w:tc>
          <w:tcPr>
            <w:cnfStyle w:val="001000000000" w:firstRow="0" w:lastRow="0" w:firstColumn="1" w:lastColumn="0" w:oddVBand="0" w:evenVBand="0" w:oddHBand="0" w:evenHBand="0" w:firstRowFirstColumn="0" w:firstRowLastColumn="0" w:lastRowFirstColumn="0" w:lastRowLastColumn="0"/>
            <w:tcW w:w="2845" w:type="dxa"/>
            <w:vMerge/>
          </w:tcPr>
          <w:p w14:paraId="5D59A39C" w14:textId="77777777" w:rsidR="00E60BED" w:rsidRPr="00286FAB" w:rsidRDefault="00E60BED" w:rsidP="00546FB7">
            <w:pPr>
              <w:jc w:val="both"/>
              <w:rPr>
                <w:shd w:val="clear" w:color="auto" w:fill="FFFFFF"/>
              </w:rPr>
            </w:pPr>
          </w:p>
        </w:tc>
        <w:tc>
          <w:tcPr>
            <w:tcW w:w="1190" w:type="dxa"/>
          </w:tcPr>
          <w:p w14:paraId="52E68FA2"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No</w:t>
            </w:r>
          </w:p>
        </w:tc>
        <w:tc>
          <w:tcPr>
            <w:tcW w:w="1220" w:type="dxa"/>
          </w:tcPr>
          <w:p w14:paraId="72210C45"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Yes</w:t>
            </w:r>
          </w:p>
        </w:tc>
        <w:tc>
          <w:tcPr>
            <w:tcW w:w="1547" w:type="dxa"/>
            <w:vMerge/>
          </w:tcPr>
          <w:p w14:paraId="78E0ABC6"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p>
        </w:tc>
        <w:tc>
          <w:tcPr>
            <w:tcW w:w="1709" w:type="dxa"/>
            <w:vMerge/>
          </w:tcPr>
          <w:p w14:paraId="5E2ABCBF"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p>
        </w:tc>
      </w:tr>
      <w:tr w:rsidR="00E60BED" w:rsidRPr="00286FAB" w14:paraId="7A75641C" w14:textId="77777777" w:rsidTr="00546FB7">
        <w:trPr>
          <w:trHeight w:val="614"/>
        </w:trPr>
        <w:tc>
          <w:tcPr>
            <w:cnfStyle w:val="001000000000" w:firstRow="0" w:lastRow="0" w:firstColumn="1" w:lastColumn="0" w:oddVBand="0" w:evenVBand="0" w:oddHBand="0" w:evenHBand="0" w:firstRowFirstColumn="0" w:firstRowLastColumn="0" w:lastRowFirstColumn="0" w:lastRowLastColumn="0"/>
            <w:tcW w:w="2845" w:type="dxa"/>
          </w:tcPr>
          <w:p w14:paraId="60F7996E" w14:textId="77777777" w:rsidR="00E60BED" w:rsidRPr="00286FAB" w:rsidRDefault="00E60BED" w:rsidP="00546FB7">
            <w:pPr>
              <w:jc w:val="both"/>
              <w:rPr>
                <w:shd w:val="clear" w:color="auto" w:fill="FFFFFF"/>
              </w:rPr>
            </w:pPr>
            <w:r w:rsidRPr="00286FAB">
              <w:rPr>
                <w:shd w:val="clear" w:color="auto" w:fill="FFFFFF"/>
              </w:rPr>
              <w:t xml:space="preserve">Low Activity </w:t>
            </w:r>
          </w:p>
        </w:tc>
        <w:tc>
          <w:tcPr>
            <w:tcW w:w="1190" w:type="dxa"/>
          </w:tcPr>
          <w:p w14:paraId="15C6063A"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67</w:t>
            </w:r>
          </w:p>
        </w:tc>
        <w:tc>
          <w:tcPr>
            <w:tcW w:w="1220" w:type="dxa"/>
          </w:tcPr>
          <w:p w14:paraId="68E99CCF"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134</w:t>
            </w:r>
          </w:p>
        </w:tc>
        <w:tc>
          <w:tcPr>
            <w:tcW w:w="1547" w:type="dxa"/>
          </w:tcPr>
          <w:p w14:paraId="6531A4D0"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201</w:t>
            </w:r>
          </w:p>
        </w:tc>
        <w:tc>
          <w:tcPr>
            <w:tcW w:w="1709" w:type="dxa"/>
          </w:tcPr>
          <w:p w14:paraId="3C8CA3D1"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67</w:t>
            </w:r>
          </w:p>
        </w:tc>
      </w:tr>
      <w:tr w:rsidR="00E60BED" w:rsidRPr="00286FAB" w14:paraId="28D2702B" w14:textId="77777777" w:rsidTr="00546FB7">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845" w:type="dxa"/>
          </w:tcPr>
          <w:p w14:paraId="048E888D" w14:textId="32DE8EC6" w:rsidR="00E60BED" w:rsidRPr="00286FAB" w:rsidRDefault="00E60BED" w:rsidP="00546FB7">
            <w:pPr>
              <w:jc w:val="both"/>
              <w:rPr>
                <w:shd w:val="clear" w:color="auto" w:fill="FFFFFF"/>
              </w:rPr>
            </w:pPr>
            <w:r w:rsidRPr="00286FAB">
              <w:rPr>
                <w:shd w:val="clear" w:color="auto" w:fill="FFFFFF"/>
              </w:rPr>
              <w:t xml:space="preserve">Ceasefire </w:t>
            </w:r>
          </w:p>
        </w:tc>
        <w:tc>
          <w:tcPr>
            <w:tcW w:w="1190" w:type="dxa"/>
          </w:tcPr>
          <w:p w14:paraId="6B193ECB"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19</w:t>
            </w:r>
          </w:p>
        </w:tc>
        <w:tc>
          <w:tcPr>
            <w:tcW w:w="1220" w:type="dxa"/>
          </w:tcPr>
          <w:p w14:paraId="428AED14"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37</w:t>
            </w:r>
          </w:p>
        </w:tc>
        <w:tc>
          <w:tcPr>
            <w:tcW w:w="1547" w:type="dxa"/>
          </w:tcPr>
          <w:p w14:paraId="66B5F15A"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56</w:t>
            </w:r>
          </w:p>
        </w:tc>
        <w:tc>
          <w:tcPr>
            <w:tcW w:w="1709" w:type="dxa"/>
          </w:tcPr>
          <w:p w14:paraId="6CF908C5"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66</w:t>
            </w:r>
          </w:p>
        </w:tc>
      </w:tr>
      <w:tr w:rsidR="00E60BED" w:rsidRPr="00286FAB" w14:paraId="4FE71855" w14:textId="77777777" w:rsidTr="00546FB7">
        <w:trPr>
          <w:trHeight w:val="626"/>
        </w:trPr>
        <w:tc>
          <w:tcPr>
            <w:cnfStyle w:val="001000000000" w:firstRow="0" w:lastRow="0" w:firstColumn="1" w:lastColumn="0" w:oddVBand="0" w:evenVBand="0" w:oddHBand="0" w:evenHBand="0" w:firstRowFirstColumn="0" w:firstRowLastColumn="0" w:lastRowFirstColumn="0" w:lastRowLastColumn="0"/>
            <w:tcW w:w="2845" w:type="dxa"/>
          </w:tcPr>
          <w:p w14:paraId="2C25EC2D" w14:textId="77777777" w:rsidR="00E60BED" w:rsidRPr="00286FAB" w:rsidRDefault="00E60BED" w:rsidP="00546FB7">
            <w:pPr>
              <w:jc w:val="both"/>
              <w:rPr>
                <w:shd w:val="clear" w:color="auto" w:fill="FFFFFF"/>
              </w:rPr>
            </w:pPr>
            <w:r w:rsidRPr="00286FAB">
              <w:rPr>
                <w:shd w:val="clear" w:color="auto" w:fill="FFFFFF"/>
              </w:rPr>
              <w:t>Peace Agreements</w:t>
            </w:r>
          </w:p>
        </w:tc>
        <w:tc>
          <w:tcPr>
            <w:tcW w:w="1190" w:type="dxa"/>
          </w:tcPr>
          <w:p w14:paraId="45E249EC"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26</w:t>
            </w:r>
          </w:p>
        </w:tc>
        <w:tc>
          <w:tcPr>
            <w:tcW w:w="1220" w:type="dxa"/>
          </w:tcPr>
          <w:p w14:paraId="153AB8D4"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19</w:t>
            </w:r>
          </w:p>
        </w:tc>
        <w:tc>
          <w:tcPr>
            <w:tcW w:w="1547" w:type="dxa"/>
          </w:tcPr>
          <w:p w14:paraId="08D16B8B"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45</w:t>
            </w:r>
          </w:p>
        </w:tc>
        <w:tc>
          <w:tcPr>
            <w:tcW w:w="1709" w:type="dxa"/>
          </w:tcPr>
          <w:p w14:paraId="651774C2"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42</w:t>
            </w:r>
          </w:p>
        </w:tc>
      </w:tr>
      <w:tr w:rsidR="00E60BED" w:rsidRPr="00286FAB" w14:paraId="31D8DCF8" w14:textId="77777777" w:rsidTr="00546FB7">
        <w:trPr>
          <w:cnfStyle w:val="000000100000" w:firstRow="0" w:lastRow="0" w:firstColumn="0" w:lastColumn="0" w:oddVBand="0" w:evenVBand="0" w:oddHBand="1" w:evenHBand="0" w:firstRowFirstColumn="0" w:firstRowLastColumn="0" w:lastRowFirstColumn="0" w:lastRowLastColumn="0"/>
          <w:trHeight w:val="927"/>
        </w:trPr>
        <w:tc>
          <w:tcPr>
            <w:cnfStyle w:val="001000000000" w:firstRow="0" w:lastRow="0" w:firstColumn="1" w:lastColumn="0" w:oddVBand="0" w:evenVBand="0" w:oddHBand="0" w:evenHBand="0" w:firstRowFirstColumn="0" w:firstRowLastColumn="0" w:lastRowFirstColumn="0" w:lastRowLastColumn="0"/>
            <w:tcW w:w="2845" w:type="dxa"/>
          </w:tcPr>
          <w:p w14:paraId="6F9D5742" w14:textId="77777777" w:rsidR="00E60BED" w:rsidRPr="00286FAB" w:rsidRDefault="00E60BED" w:rsidP="00546FB7">
            <w:pPr>
              <w:jc w:val="both"/>
              <w:rPr>
                <w:shd w:val="clear" w:color="auto" w:fill="FFFFFF"/>
              </w:rPr>
            </w:pPr>
            <w:r w:rsidRPr="00286FAB">
              <w:rPr>
                <w:shd w:val="clear" w:color="auto" w:fill="FFFFFF"/>
              </w:rPr>
              <w:t>Actor ceases to exist</w:t>
            </w:r>
          </w:p>
        </w:tc>
        <w:tc>
          <w:tcPr>
            <w:tcW w:w="1190" w:type="dxa"/>
          </w:tcPr>
          <w:p w14:paraId="02296BC7"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14</w:t>
            </w:r>
          </w:p>
        </w:tc>
        <w:tc>
          <w:tcPr>
            <w:tcW w:w="1220" w:type="dxa"/>
          </w:tcPr>
          <w:p w14:paraId="0A185AE2"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5</w:t>
            </w:r>
          </w:p>
        </w:tc>
        <w:tc>
          <w:tcPr>
            <w:tcW w:w="1547" w:type="dxa"/>
          </w:tcPr>
          <w:p w14:paraId="63633C4F"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19</w:t>
            </w:r>
          </w:p>
        </w:tc>
        <w:tc>
          <w:tcPr>
            <w:tcW w:w="1709" w:type="dxa"/>
          </w:tcPr>
          <w:p w14:paraId="710D99F9"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26</w:t>
            </w:r>
          </w:p>
        </w:tc>
      </w:tr>
      <w:tr w:rsidR="00E60BED" w:rsidRPr="00286FAB" w14:paraId="4466F6D0" w14:textId="77777777" w:rsidTr="00546FB7">
        <w:trPr>
          <w:trHeight w:val="626"/>
        </w:trPr>
        <w:tc>
          <w:tcPr>
            <w:cnfStyle w:val="001000000000" w:firstRow="0" w:lastRow="0" w:firstColumn="1" w:lastColumn="0" w:oddVBand="0" w:evenVBand="0" w:oddHBand="0" w:evenHBand="0" w:firstRowFirstColumn="0" w:firstRowLastColumn="0" w:lastRowFirstColumn="0" w:lastRowLastColumn="0"/>
            <w:tcW w:w="2845" w:type="dxa"/>
          </w:tcPr>
          <w:p w14:paraId="67A1E524" w14:textId="77777777" w:rsidR="00E60BED" w:rsidRPr="00286FAB" w:rsidRDefault="00E60BED" w:rsidP="00546FB7">
            <w:pPr>
              <w:jc w:val="both"/>
              <w:rPr>
                <w:shd w:val="clear" w:color="auto" w:fill="FFFFFF"/>
              </w:rPr>
            </w:pPr>
            <w:r w:rsidRPr="00286FAB">
              <w:rPr>
                <w:shd w:val="clear" w:color="auto" w:fill="FFFFFF"/>
              </w:rPr>
              <w:t>Government Victory</w:t>
            </w:r>
          </w:p>
        </w:tc>
        <w:tc>
          <w:tcPr>
            <w:tcW w:w="1190" w:type="dxa"/>
          </w:tcPr>
          <w:p w14:paraId="48E0881E"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73</w:t>
            </w:r>
          </w:p>
        </w:tc>
        <w:tc>
          <w:tcPr>
            <w:tcW w:w="1220" w:type="dxa"/>
          </w:tcPr>
          <w:p w14:paraId="68D2D245"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24</w:t>
            </w:r>
          </w:p>
        </w:tc>
        <w:tc>
          <w:tcPr>
            <w:tcW w:w="1547" w:type="dxa"/>
          </w:tcPr>
          <w:p w14:paraId="7AD98611"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97</w:t>
            </w:r>
          </w:p>
        </w:tc>
        <w:tc>
          <w:tcPr>
            <w:tcW w:w="1709" w:type="dxa"/>
          </w:tcPr>
          <w:p w14:paraId="05F934B0"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25</w:t>
            </w:r>
          </w:p>
        </w:tc>
      </w:tr>
      <w:tr w:rsidR="00E60BED" w:rsidRPr="00286FAB" w14:paraId="2C53505D" w14:textId="77777777" w:rsidTr="00546FB7">
        <w:trPr>
          <w:cnfStyle w:val="000000100000" w:firstRow="0" w:lastRow="0" w:firstColumn="0" w:lastColumn="0" w:oddVBand="0" w:evenVBand="0" w:oddHBand="1" w:evenHBand="0" w:firstRowFirstColumn="0" w:firstRowLastColumn="0" w:lastRowFirstColumn="0" w:lastRowLastColumn="0"/>
          <w:trHeight w:val="626"/>
        </w:trPr>
        <w:tc>
          <w:tcPr>
            <w:cnfStyle w:val="001000000000" w:firstRow="0" w:lastRow="0" w:firstColumn="1" w:lastColumn="0" w:oddVBand="0" w:evenVBand="0" w:oddHBand="0" w:evenHBand="0" w:firstRowFirstColumn="0" w:firstRowLastColumn="0" w:lastRowFirstColumn="0" w:lastRowLastColumn="0"/>
            <w:tcW w:w="2845" w:type="dxa"/>
          </w:tcPr>
          <w:p w14:paraId="3D177037" w14:textId="77777777" w:rsidR="00E60BED" w:rsidRPr="00286FAB" w:rsidRDefault="00E60BED" w:rsidP="00546FB7">
            <w:pPr>
              <w:jc w:val="both"/>
              <w:rPr>
                <w:shd w:val="clear" w:color="auto" w:fill="FFFFFF"/>
              </w:rPr>
            </w:pPr>
            <w:r w:rsidRPr="00286FAB">
              <w:rPr>
                <w:shd w:val="clear" w:color="auto" w:fill="FFFFFF"/>
              </w:rPr>
              <w:t>Rebel Victory</w:t>
            </w:r>
          </w:p>
        </w:tc>
        <w:tc>
          <w:tcPr>
            <w:tcW w:w="1190" w:type="dxa"/>
          </w:tcPr>
          <w:p w14:paraId="4738C1FA"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29</w:t>
            </w:r>
          </w:p>
        </w:tc>
        <w:tc>
          <w:tcPr>
            <w:tcW w:w="1220" w:type="dxa"/>
          </w:tcPr>
          <w:p w14:paraId="67765F0C"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8</w:t>
            </w:r>
          </w:p>
        </w:tc>
        <w:tc>
          <w:tcPr>
            <w:tcW w:w="1547" w:type="dxa"/>
          </w:tcPr>
          <w:p w14:paraId="43293749"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37</w:t>
            </w:r>
          </w:p>
        </w:tc>
        <w:tc>
          <w:tcPr>
            <w:tcW w:w="1709" w:type="dxa"/>
          </w:tcPr>
          <w:p w14:paraId="1F3AC2E3" w14:textId="77777777" w:rsidR="00E60BED" w:rsidRPr="00286FAB" w:rsidRDefault="00E60BED" w:rsidP="00546FB7">
            <w:pPr>
              <w:jc w:val="both"/>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22</w:t>
            </w:r>
          </w:p>
        </w:tc>
      </w:tr>
      <w:tr w:rsidR="00E60BED" w:rsidRPr="00286FAB" w14:paraId="49A4777D" w14:textId="77777777" w:rsidTr="00546FB7">
        <w:trPr>
          <w:trHeight w:val="313"/>
        </w:trPr>
        <w:tc>
          <w:tcPr>
            <w:cnfStyle w:val="001000000000" w:firstRow="0" w:lastRow="0" w:firstColumn="1" w:lastColumn="0" w:oddVBand="0" w:evenVBand="0" w:oddHBand="0" w:evenHBand="0" w:firstRowFirstColumn="0" w:firstRowLastColumn="0" w:lastRowFirstColumn="0" w:lastRowLastColumn="0"/>
            <w:tcW w:w="2845" w:type="dxa"/>
          </w:tcPr>
          <w:p w14:paraId="133EC7B8" w14:textId="77777777" w:rsidR="00E60BED" w:rsidRPr="00286FAB" w:rsidRDefault="00E60BED" w:rsidP="00546FB7">
            <w:pPr>
              <w:jc w:val="both"/>
              <w:rPr>
                <w:shd w:val="clear" w:color="auto" w:fill="FFFFFF"/>
              </w:rPr>
            </w:pPr>
            <w:r w:rsidRPr="00286FAB">
              <w:rPr>
                <w:shd w:val="clear" w:color="auto" w:fill="FFFFFF"/>
              </w:rPr>
              <w:t>Total</w:t>
            </w:r>
          </w:p>
        </w:tc>
        <w:tc>
          <w:tcPr>
            <w:tcW w:w="1190" w:type="dxa"/>
          </w:tcPr>
          <w:p w14:paraId="6A809FB4"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228</w:t>
            </w:r>
          </w:p>
        </w:tc>
        <w:tc>
          <w:tcPr>
            <w:tcW w:w="1220" w:type="dxa"/>
          </w:tcPr>
          <w:p w14:paraId="637BAFA1"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227</w:t>
            </w:r>
          </w:p>
        </w:tc>
        <w:tc>
          <w:tcPr>
            <w:tcW w:w="1547" w:type="dxa"/>
          </w:tcPr>
          <w:p w14:paraId="1B0D9B44"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455</w:t>
            </w:r>
          </w:p>
        </w:tc>
        <w:tc>
          <w:tcPr>
            <w:tcW w:w="1709" w:type="dxa"/>
          </w:tcPr>
          <w:p w14:paraId="740A4921" w14:textId="77777777" w:rsidR="00E60BED" w:rsidRPr="00286FAB" w:rsidRDefault="00E60BED" w:rsidP="00546FB7">
            <w:pPr>
              <w:jc w:val="both"/>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50</w:t>
            </w:r>
          </w:p>
        </w:tc>
      </w:tr>
    </w:tbl>
    <w:p w14:paraId="0B63857A" w14:textId="77777777" w:rsidR="00E60BED" w:rsidRPr="00286FAB" w:rsidRDefault="00E60BED" w:rsidP="00302A9B">
      <w:pPr>
        <w:rPr>
          <w:b/>
          <w:bCs/>
          <w:shd w:val="clear" w:color="auto" w:fill="FFFFFF"/>
        </w:rPr>
      </w:pPr>
    </w:p>
    <w:p w14:paraId="1484C5A5" w14:textId="77777777" w:rsidR="00AC1E2F" w:rsidRPr="00286FAB" w:rsidRDefault="00AC1E2F" w:rsidP="00AC1E2F">
      <w:pPr>
        <w:jc w:val="both"/>
        <w:rPr>
          <w:shd w:val="clear" w:color="auto" w:fill="FFFFFF"/>
        </w:rPr>
      </w:pPr>
    </w:p>
    <w:p w14:paraId="40078175" w14:textId="77777777" w:rsidR="00F54448" w:rsidRPr="00286FAB" w:rsidRDefault="00F54448" w:rsidP="00AC1E2F">
      <w:pPr>
        <w:jc w:val="both"/>
        <w:rPr>
          <w:shd w:val="clear" w:color="auto" w:fill="FFFFFF"/>
        </w:rPr>
      </w:pPr>
    </w:p>
    <w:p w14:paraId="1ABF3F67" w14:textId="77777777" w:rsidR="00AC1E2F" w:rsidRPr="00286FAB" w:rsidRDefault="00AC1E2F" w:rsidP="00AC1E2F">
      <w:pPr>
        <w:jc w:val="both"/>
        <w:rPr>
          <w:shd w:val="clear" w:color="auto" w:fill="FFFFFF"/>
        </w:rPr>
      </w:pPr>
    </w:p>
    <w:p w14:paraId="35F001C6" w14:textId="243A538D" w:rsidR="0089680C" w:rsidRPr="00286FAB" w:rsidRDefault="0089680C">
      <w:pPr>
        <w:rPr>
          <w:b/>
          <w:bCs/>
        </w:rPr>
      </w:pPr>
      <w:r w:rsidRPr="00286FAB">
        <w:rPr>
          <w:b/>
          <w:bCs/>
        </w:rPr>
        <w:br w:type="page"/>
      </w:r>
    </w:p>
    <w:p w14:paraId="76D14983" w14:textId="603C841F" w:rsidR="00D94A6D" w:rsidRPr="00286FAB" w:rsidRDefault="00D94A6D" w:rsidP="001F2827">
      <w:pPr>
        <w:jc w:val="center"/>
        <w:rPr>
          <w:b/>
          <w:bCs/>
        </w:rPr>
      </w:pPr>
      <w:r w:rsidRPr="00286FAB">
        <w:rPr>
          <w:b/>
          <w:bCs/>
        </w:rPr>
        <w:lastRenderedPageBreak/>
        <w:t xml:space="preserve">Appendix </w:t>
      </w:r>
      <w:r w:rsidR="00995ED2" w:rsidRPr="00286FAB">
        <w:rPr>
          <w:b/>
          <w:bCs/>
        </w:rPr>
        <w:t>D</w:t>
      </w:r>
      <w:r w:rsidRPr="00286FAB">
        <w:rPr>
          <w:b/>
          <w:bCs/>
        </w:rPr>
        <w:t>: Factors Influencing War Recurrence</w:t>
      </w:r>
      <w:r w:rsidR="001D3745" w:rsidRPr="00286FAB">
        <w:rPr>
          <w:b/>
          <w:bCs/>
        </w:rPr>
        <w:t xml:space="preserve"> </w:t>
      </w:r>
    </w:p>
    <w:p w14:paraId="22E9D2B0" w14:textId="77777777" w:rsidR="00F643FD" w:rsidRPr="00286FAB" w:rsidRDefault="00F643FD" w:rsidP="00F643FD">
      <w:pPr>
        <w:rPr>
          <w:b/>
          <w:bCs/>
        </w:rPr>
      </w:pPr>
    </w:p>
    <w:p w14:paraId="39DC2E7D" w14:textId="5C78D756" w:rsidR="00F643FD" w:rsidRPr="00286FAB" w:rsidRDefault="00F643FD" w:rsidP="00F643FD">
      <w:pPr>
        <w:rPr>
          <w:b/>
          <w:bCs/>
        </w:rPr>
      </w:pPr>
      <w:r w:rsidRPr="00286FAB">
        <w:rPr>
          <w:b/>
          <w:bCs/>
        </w:rPr>
        <w:t xml:space="preserve">Table 1: Factors Influencing War Recurrence - Stabilized Inverse Propensity Weighing </w:t>
      </w:r>
    </w:p>
    <w:tbl>
      <w:tblPr>
        <w:tblStyle w:val="PlainTable5"/>
        <w:tblW w:w="0" w:type="auto"/>
        <w:tblLook w:val="04A0" w:firstRow="1" w:lastRow="0" w:firstColumn="1" w:lastColumn="0" w:noHBand="0" w:noVBand="1"/>
      </w:tblPr>
      <w:tblGrid>
        <w:gridCol w:w="2290"/>
        <w:gridCol w:w="1525"/>
        <w:gridCol w:w="1609"/>
        <w:gridCol w:w="1516"/>
        <w:gridCol w:w="1700"/>
      </w:tblGrid>
      <w:tr w:rsidR="00F643FD" w:rsidRPr="00286FAB" w14:paraId="7341965C" w14:textId="77777777" w:rsidTr="00A303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gridSpan w:val="5"/>
            <w:hideMark/>
          </w:tcPr>
          <w:p w14:paraId="4EF04987" w14:textId="77777777" w:rsidR="00F643FD" w:rsidRPr="00286FAB" w:rsidRDefault="00F643FD" w:rsidP="00A303C8">
            <w:pPr>
              <w:rPr>
                <w:sz w:val="20"/>
                <w:szCs w:val="20"/>
              </w:rPr>
            </w:pPr>
          </w:p>
        </w:tc>
      </w:tr>
      <w:tr w:rsidR="00F643FD" w:rsidRPr="00286FAB" w14:paraId="28F3F35B"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6322ADA" w14:textId="77777777" w:rsidR="00F643FD" w:rsidRPr="00286FAB" w:rsidRDefault="00F643FD" w:rsidP="00A303C8">
            <w:pPr>
              <w:jc w:val="center"/>
              <w:rPr>
                <w:sz w:val="20"/>
                <w:szCs w:val="20"/>
              </w:rPr>
            </w:pPr>
          </w:p>
        </w:tc>
        <w:tc>
          <w:tcPr>
            <w:tcW w:w="0" w:type="auto"/>
            <w:gridSpan w:val="4"/>
            <w:hideMark/>
          </w:tcPr>
          <w:p w14:paraId="3DA2C88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rStyle w:val="Emphasis"/>
                <w:sz w:val="20"/>
                <w:szCs w:val="20"/>
              </w:rPr>
              <w:t>Dependent variable:</w:t>
            </w:r>
          </w:p>
        </w:tc>
      </w:tr>
      <w:tr w:rsidR="00F643FD" w:rsidRPr="00286FAB" w14:paraId="327E3F6D"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1CBBDC1" w14:textId="77777777" w:rsidR="00F643FD" w:rsidRPr="00286FAB" w:rsidRDefault="00F643FD" w:rsidP="00A303C8">
            <w:pPr>
              <w:jc w:val="center"/>
              <w:rPr>
                <w:sz w:val="20"/>
                <w:szCs w:val="20"/>
              </w:rPr>
            </w:pPr>
          </w:p>
        </w:tc>
        <w:tc>
          <w:tcPr>
            <w:tcW w:w="0" w:type="auto"/>
            <w:gridSpan w:val="4"/>
            <w:hideMark/>
          </w:tcPr>
          <w:p w14:paraId="703B6AD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3D08CD3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540E8B" w14:textId="77777777" w:rsidR="00F643FD" w:rsidRPr="00286FAB" w:rsidRDefault="00F643FD" w:rsidP="00A303C8">
            <w:pPr>
              <w:jc w:val="center"/>
              <w:rPr>
                <w:sz w:val="20"/>
                <w:szCs w:val="20"/>
              </w:rPr>
            </w:pPr>
          </w:p>
        </w:tc>
        <w:tc>
          <w:tcPr>
            <w:tcW w:w="0" w:type="auto"/>
            <w:gridSpan w:val="2"/>
            <w:hideMark/>
          </w:tcPr>
          <w:p w14:paraId="23BEAB1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UCDP ID-Based War Recurrence</w:t>
            </w:r>
          </w:p>
        </w:tc>
        <w:tc>
          <w:tcPr>
            <w:tcW w:w="0" w:type="auto"/>
            <w:gridSpan w:val="2"/>
            <w:hideMark/>
          </w:tcPr>
          <w:p w14:paraId="64B6347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UCDP ID-Based War Recurrence</w:t>
            </w:r>
          </w:p>
        </w:tc>
      </w:tr>
      <w:tr w:rsidR="00F643FD" w:rsidRPr="00286FAB" w14:paraId="1356F3BD"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5B6ACF3" w14:textId="77777777" w:rsidR="00F643FD" w:rsidRPr="00286FAB" w:rsidRDefault="00F643FD" w:rsidP="00A303C8">
            <w:pPr>
              <w:jc w:val="center"/>
              <w:rPr>
                <w:sz w:val="20"/>
                <w:szCs w:val="20"/>
              </w:rPr>
            </w:pPr>
          </w:p>
        </w:tc>
        <w:tc>
          <w:tcPr>
            <w:tcW w:w="0" w:type="auto"/>
            <w:hideMark/>
          </w:tcPr>
          <w:p w14:paraId="1C15AF8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w:t>
            </w:r>
          </w:p>
        </w:tc>
        <w:tc>
          <w:tcPr>
            <w:tcW w:w="0" w:type="auto"/>
            <w:hideMark/>
          </w:tcPr>
          <w:p w14:paraId="06FCCD2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(2)</w:t>
            </w:r>
          </w:p>
        </w:tc>
        <w:tc>
          <w:tcPr>
            <w:tcW w:w="0" w:type="auto"/>
            <w:hideMark/>
          </w:tcPr>
          <w:p w14:paraId="2B57209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w:t>
            </w:r>
          </w:p>
        </w:tc>
        <w:tc>
          <w:tcPr>
            <w:tcW w:w="0" w:type="auto"/>
            <w:hideMark/>
          </w:tcPr>
          <w:p w14:paraId="488A2F6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(4)</w:t>
            </w:r>
          </w:p>
        </w:tc>
      </w:tr>
      <w:tr w:rsidR="00F643FD" w:rsidRPr="00286FAB" w14:paraId="0CB7491E"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08B11675" w14:textId="77777777" w:rsidR="00F643FD" w:rsidRPr="00286FAB" w:rsidRDefault="00F643FD" w:rsidP="00A303C8">
            <w:pPr>
              <w:jc w:val="center"/>
              <w:rPr>
                <w:sz w:val="20"/>
                <w:szCs w:val="20"/>
              </w:rPr>
            </w:pPr>
          </w:p>
        </w:tc>
      </w:tr>
      <w:tr w:rsidR="00F643FD" w:rsidRPr="00286FAB" w14:paraId="3CC243D1"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E7CC9BB" w14:textId="77777777" w:rsidR="00F643FD" w:rsidRPr="00286FAB" w:rsidRDefault="00F643FD" w:rsidP="00A303C8">
            <w:pPr>
              <w:jc w:val="left"/>
              <w:rPr>
                <w:sz w:val="20"/>
                <w:szCs w:val="20"/>
              </w:rPr>
            </w:pPr>
            <w:r w:rsidRPr="00286FAB">
              <w:rPr>
                <w:sz w:val="20"/>
                <w:szCs w:val="20"/>
              </w:rPr>
              <w:t>Ceasefire</w:t>
            </w:r>
          </w:p>
        </w:tc>
        <w:tc>
          <w:tcPr>
            <w:tcW w:w="0" w:type="auto"/>
            <w:hideMark/>
          </w:tcPr>
          <w:p w14:paraId="4453EFD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1.074</w:t>
            </w:r>
            <w:r w:rsidRPr="00286FAB">
              <w:rPr>
                <w:sz w:val="20"/>
                <w:szCs w:val="20"/>
                <w:vertAlign w:val="superscript"/>
              </w:rPr>
              <w:t>***</w:t>
            </w:r>
          </w:p>
        </w:tc>
        <w:tc>
          <w:tcPr>
            <w:tcW w:w="0" w:type="auto"/>
            <w:hideMark/>
          </w:tcPr>
          <w:p w14:paraId="6325BE8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1.158</w:t>
            </w:r>
            <w:r w:rsidRPr="00286FAB">
              <w:rPr>
                <w:sz w:val="20"/>
                <w:szCs w:val="20"/>
                <w:vertAlign w:val="superscript"/>
              </w:rPr>
              <w:t>**</w:t>
            </w:r>
          </w:p>
        </w:tc>
        <w:tc>
          <w:tcPr>
            <w:tcW w:w="0" w:type="auto"/>
            <w:hideMark/>
          </w:tcPr>
          <w:p w14:paraId="3A0B720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1.046</w:t>
            </w:r>
            <w:r w:rsidRPr="00286FAB">
              <w:rPr>
                <w:sz w:val="20"/>
                <w:szCs w:val="20"/>
                <w:vertAlign w:val="superscript"/>
              </w:rPr>
              <w:t>***</w:t>
            </w:r>
          </w:p>
        </w:tc>
        <w:tc>
          <w:tcPr>
            <w:tcW w:w="0" w:type="auto"/>
            <w:hideMark/>
          </w:tcPr>
          <w:p w14:paraId="64222B5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1.096</w:t>
            </w:r>
            <w:r w:rsidRPr="00286FAB">
              <w:rPr>
                <w:sz w:val="20"/>
                <w:szCs w:val="20"/>
                <w:vertAlign w:val="superscript"/>
              </w:rPr>
              <w:t>***</w:t>
            </w:r>
          </w:p>
        </w:tc>
      </w:tr>
      <w:tr w:rsidR="00F643FD" w:rsidRPr="00286FAB" w14:paraId="324F536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15BADD4" w14:textId="77777777" w:rsidR="00F643FD" w:rsidRPr="00286FAB" w:rsidRDefault="00F643FD" w:rsidP="00A303C8">
            <w:pPr>
              <w:jc w:val="center"/>
              <w:rPr>
                <w:sz w:val="20"/>
                <w:szCs w:val="20"/>
              </w:rPr>
            </w:pPr>
          </w:p>
        </w:tc>
        <w:tc>
          <w:tcPr>
            <w:tcW w:w="0" w:type="auto"/>
            <w:hideMark/>
          </w:tcPr>
          <w:p w14:paraId="1528995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(0.297)</w:t>
            </w:r>
          </w:p>
        </w:tc>
        <w:tc>
          <w:tcPr>
            <w:tcW w:w="0" w:type="auto"/>
            <w:hideMark/>
          </w:tcPr>
          <w:p w14:paraId="518FC46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(0.368)</w:t>
            </w:r>
          </w:p>
        </w:tc>
        <w:tc>
          <w:tcPr>
            <w:tcW w:w="0" w:type="auto"/>
            <w:hideMark/>
          </w:tcPr>
          <w:p w14:paraId="136F3BF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(0.315)</w:t>
            </w:r>
          </w:p>
        </w:tc>
        <w:tc>
          <w:tcPr>
            <w:tcW w:w="0" w:type="auto"/>
            <w:hideMark/>
          </w:tcPr>
          <w:p w14:paraId="2D5BB58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(0.380)</w:t>
            </w:r>
          </w:p>
        </w:tc>
      </w:tr>
      <w:tr w:rsidR="00F643FD" w:rsidRPr="00286FAB" w14:paraId="5375A1DC"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284091EE" w14:textId="77777777" w:rsidR="00F643FD" w:rsidRPr="00286FAB" w:rsidRDefault="00F643FD" w:rsidP="00A303C8">
            <w:pPr>
              <w:jc w:val="center"/>
              <w:rPr>
                <w:sz w:val="20"/>
                <w:szCs w:val="20"/>
              </w:rPr>
            </w:pPr>
          </w:p>
        </w:tc>
        <w:tc>
          <w:tcPr>
            <w:tcW w:w="0" w:type="auto"/>
            <w:hideMark/>
          </w:tcPr>
          <w:p w14:paraId="502B31AD"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41D880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BF72CC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47DEB1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4125C157"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E273D2" w14:textId="77777777" w:rsidR="00F643FD" w:rsidRPr="00286FAB" w:rsidRDefault="00F643FD" w:rsidP="00A303C8">
            <w:pPr>
              <w:jc w:val="left"/>
              <w:rPr>
                <w:sz w:val="20"/>
                <w:szCs w:val="20"/>
              </w:rPr>
            </w:pPr>
            <w:r w:rsidRPr="00286FAB">
              <w:rPr>
                <w:sz w:val="20"/>
                <w:szCs w:val="20"/>
              </w:rPr>
              <w:t>Actor Ceases</w:t>
            </w:r>
          </w:p>
        </w:tc>
        <w:tc>
          <w:tcPr>
            <w:tcW w:w="0" w:type="auto"/>
            <w:hideMark/>
          </w:tcPr>
          <w:p w14:paraId="7882298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0.102</w:t>
            </w:r>
          </w:p>
        </w:tc>
        <w:tc>
          <w:tcPr>
            <w:tcW w:w="0" w:type="auto"/>
            <w:hideMark/>
          </w:tcPr>
          <w:p w14:paraId="34805C5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0.340</w:t>
            </w:r>
          </w:p>
        </w:tc>
        <w:tc>
          <w:tcPr>
            <w:tcW w:w="0" w:type="auto"/>
            <w:hideMark/>
          </w:tcPr>
          <w:p w14:paraId="3B633AE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0.014</w:t>
            </w:r>
          </w:p>
        </w:tc>
        <w:tc>
          <w:tcPr>
            <w:tcW w:w="0" w:type="auto"/>
            <w:hideMark/>
          </w:tcPr>
          <w:p w14:paraId="68D7FD8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0.087</w:t>
            </w:r>
          </w:p>
        </w:tc>
      </w:tr>
      <w:tr w:rsidR="00F643FD" w:rsidRPr="00286FAB" w14:paraId="5FEC24C0"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0770144" w14:textId="77777777" w:rsidR="00F643FD" w:rsidRPr="00286FAB" w:rsidRDefault="00F643FD" w:rsidP="00A303C8">
            <w:pPr>
              <w:jc w:val="center"/>
              <w:rPr>
                <w:sz w:val="20"/>
                <w:szCs w:val="20"/>
              </w:rPr>
            </w:pPr>
          </w:p>
        </w:tc>
        <w:tc>
          <w:tcPr>
            <w:tcW w:w="0" w:type="auto"/>
            <w:hideMark/>
          </w:tcPr>
          <w:p w14:paraId="507885A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(0.507)</w:t>
            </w:r>
          </w:p>
        </w:tc>
        <w:tc>
          <w:tcPr>
            <w:tcW w:w="0" w:type="auto"/>
            <w:hideMark/>
          </w:tcPr>
          <w:p w14:paraId="3AAC9D2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(0.562)</w:t>
            </w:r>
          </w:p>
        </w:tc>
        <w:tc>
          <w:tcPr>
            <w:tcW w:w="0" w:type="auto"/>
            <w:hideMark/>
          </w:tcPr>
          <w:p w14:paraId="0B16C01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(0.556)</w:t>
            </w:r>
          </w:p>
        </w:tc>
        <w:tc>
          <w:tcPr>
            <w:tcW w:w="0" w:type="auto"/>
            <w:hideMark/>
          </w:tcPr>
          <w:p w14:paraId="02D2CAD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(0.610)</w:t>
            </w:r>
          </w:p>
        </w:tc>
      </w:tr>
      <w:tr w:rsidR="00F643FD" w:rsidRPr="00286FAB" w14:paraId="7AB9E73A"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ECF515" w14:textId="77777777" w:rsidR="00F643FD" w:rsidRPr="00286FAB" w:rsidRDefault="00F643FD" w:rsidP="00A303C8">
            <w:pPr>
              <w:jc w:val="center"/>
              <w:rPr>
                <w:sz w:val="20"/>
                <w:szCs w:val="20"/>
              </w:rPr>
            </w:pPr>
          </w:p>
        </w:tc>
        <w:tc>
          <w:tcPr>
            <w:tcW w:w="0" w:type="auto"/>
            <w:hideMark/>
          </w:tcPr>
          <w:p w14:paraId="3182E9D7"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651B45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77F981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4FB60B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728C702B"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8E8965A" w14:textId="77777777" w:rsidR="00F643FD" w:rsidRPr="00286FAB" w:rsidRDefault="00F643FD" w:rsidP="00A303C8">
            <w:pPr>
              <w:jc w:val="left"/>
              <w:rPr>
                <w:sz w:val="20"/>
                <w:szCs w:val="20"/>
              </w:rPr>
            </w:pPr>
            <w:r w:rsidRPr="00286FAB">
              <w:rPr>
                <w:sz w:val="20"/>
                <w:szCs w:val="20"/>
              </w:rPr>
              <w:t>Government Victory</w:t>
            </w:r>
          </w:p>
        </w:tc>
        <w:tc>
          <w:tcPr>
            <w:tcW w:w="0" w:type="auto"/>
            <w:hideMark/>
          </w:tcPr>
          <w:p w14:paraId="1DDCE55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-0.024</w:t>
            </w:r>
          </w:p>
        </w:tc>
        <w:tc>
          <w:tcPr>
            <w:tcW w:w="0" w:type="auto"/>
            <w:hideMark/>
          </w:tcPr>
          <w:p w14:paraId="3E56407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0.148</w:t>
            </w:r>
          </w:p>
        </w:tc>
        <w:tc>
          <w:tcPr>
            <w:tcW w:w="0" w:type="auto"/>
            <w:hideMark/>
          </w:tcPr>
          <w:p w14:paraId="0DF438F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-0.748</w:t>
            </w:r>
            <w:r w:rsidRPr="00286FAB">
              <w:rPr>
                <w:sz w:val="20"/>
                <w:szCs w:val="20"/>
                <w:vertAlign w:val="superscript"/>
              </w:rPr>
              <w:t>**</w:t>
            </w:r>
          </w:p>
        </w:tc>
        <w:tc>
          <w:tcPr>
            <w:tcW w:w="0" w:type="auto"/>
            <w:hideMark/>
          </w:tcPr>
          <w:p w14:paraId="6D3997B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-0.706</w:t>
            </w:r>
          </w:p>
        </w:tc>
      </w:tr>
      <w:tr w:rsidR="00F643FD" w:rsidRPr="00286FAB" w14:paraId="6FA0A64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679DEF4" w14:textId="77777777" w:rsidR="00F643FD" w:rsidRPr="00286FAB" w:rsidRDefault="00F643FD" w:rsidP="00A303C8">
            <w:pPr>
              <w:jc w:val="center"/>
              <w:rPr>
                <w:sz w:val="20"/>
                <w:szCs w:val="20"/>
              </w:rPr>
            </w:pPr>
          </w:p>
        </w:tc>
        <w:tc>
          <w:tcPr>
            <w:tcW w:w="0" w:type="auto"/>
            <w:hideMark/>
          </w:tcPr>
          <w:p w14:paraId="4C6B1C1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(0.301)</w:t>
            </w:r>
          </w:p>
        </w:tc>
        <w:tc>
          <w:tcPr>
            <w:tcW w:w="0" w:type="auto"/>
            <w:hideMark/>
          </w:tcPr>
          <w:p w14:paraId="44219C4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(0.380)</w:t>
            </w:r>
          </w:p>
        </w:tc>
        <w:tc>
          <w:tcPr>
            <w:tcW w:w="0" w:type="auto"/>
            <w:hideMark/>
          </w:tcPr>
          <w:p w14:paraId="5876698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(0.366)</w:t>
            </w:r>
          </w:p>
        </w:tc>
        <w:tc>
          <w:tcPr>
            <w:tcW w:w="0" w:type="auto"/>
            <w:hideMark/>
          </w:tcPr>
          <w:p w14:paraId="51BA356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(0.451)</w:t>
            </w:r>
          </w:p>
        </w:tc>
      </w:tr>
      <w:tr w:rsidR="00F643FD" w:rsidRPr="00286FAB" w14:paraId="4F85BA67"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01190D61" w14:textId="77777777" w:rsidR="00F643FD" w:rsidRPr="00286FAB" w:rsidRDefault="00F643FD" w:rsidP="00A303C8">
            <w:pPr>
              <w:jc w:val="center"/>
              <w:rPr>
                <w:sz w:val="20"/>
                <w:szCs w:val="20"/>
              </w:rPr>
            </w:pPr>
          </w:p>
        </w:tc>
        <w:tc>
          <w:tcPr>
            <w:tcW w:w="0" w:type="auto"/>
            <w:hideMark/>
          </w:tcPr>
          <w:p w14:paraId="3922EC46"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BCF0F7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19081C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FD052D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751E5030"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D4D43C" w14:textId="77777777" w:rsidR="00F643FD" w:rsidRPr="00286FAB" w:rsidRDefault="00F643FD" w:rsidP="00A303C8">
            <w:pPr>
              <w:jc w:val="left"/>
              <w:rPr>
                <w:sz w:val="20"/>
                <w:szCs w:val="20"/>
              </w:rPr>
            </w:pPr>
            <w:r w:rsidRPr="00286FAB">
              <w:rPr>
                <w:sz w:val="20"/>
                <w:szCs w:val="20"/>
              </w:rPr>
              <w:t>Rebel Victory</w:t>
            </w:r>
          </w:p>
        </w:tc>
        <w:tc>
          <w:tcPr>
            <w:tcW w:w="0" w:type="auto"/>
            <w:hideMark/>
          </w:tcPr>
          <w:p w14:paraId="05DEDB1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0.490</w:t>
            </w:r>
          </w:p>
        </w:tc>
        <w:tc>
          <w:tcPr>
            <w:tcW w:w="0" w:type="auto"/>
            <w:hideMark/>
          </w:tcPr>
          <w:p w14:paraId="5188AEC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0.746</w:t>
            </w:r>
          </w:p>
        </w:tc>
        <w:tc>
          <w:tcPr>
            <w:tcW w:w="0" w:type="auto"/>
            <w:hideMark/>
          </w:tcPr>
          <w:p w14:paraId="03A671A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-0.353</w:t>
            </w:r>
          </w:p>
        </w:tc>
        <w:tc>
          <w:tcPr>
            <w:tcW w:w="0" w:type="auto"/>
            <w:hideMark/>
          </w:tcPr>
          <w:p w14:paraId="2361AC5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-0.384</w:t>
            </w:r>
          </w:p>
        </w:tc>
      </w:tr>
      <w:tr w:rsidR="00F643FD" w:rsidRPr="00286FAB" w14:paraId="38658DB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26F72A90" w14:textId="77777777" w:rsidR="00F643FD" w:rsidRPr="00286FAB" w:rsidRDefault="00F643FD" w:rsidP="00A303C8">
            <w:pPr>
              <w:jc w:val="center"/>
              <w:rPr>
                <w:sz w:val="20"/>
                <w:szCs w:val="20"/>
              </w:rPr>
            </w:pPr>
          </w:p>
        </w:tc>
        <w:tc>
          <w:tcPr>
            <w:tcW w:w="0" w:type="auto"/>
            <w:hideMark/>
          </w:tcPr>
          <w:p w14:paraId="7328AA2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(0.376)</w:t>
            </w:r>
          </w:p>
        </w:tc>
        <w:tc>
          <w:tcPr>
            <w:tcW w:w="0" w:type="auto"/>
            <w:hideMark/>
          </w:tcPr>
          <w:p w14:paraId="7A14A42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(0.448)</w:t>
            </w:r>
          </w:p>
        </w:tc>
        <w:tc>
          <w:tcPr>
            <w:tcW w:w="0" w:type="auto"/>
            <w:hideMark/>
          </w:tcPr>
          <w:p w14:paraId="04EB8F3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(0.506)</w:t>
            </w:r>
          </w:p>
        </w:tc>
        <w:tc>
          <w:tcPr>
            <w:tcW w:w="0" w:type="auto"/>
            <w:hideMark/>
          </w:tcPr>
          <w:p w14:paraId="5BE3143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(0.579)</w:t>
            </w:r>
          </w:p>
        </w:tc>
      </w:tr>
      <w:tr w:rsidR="00F643FD" w:rsidRPr="00286FAB" w14:paraId="3AB46C44"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372E7C" w14:textId="77777777" w:rsidR="00F643FD" w:rsidRPr="00286FAB" w:rsidRDefault="00F643FD" w:rsidP="00A303C8">
            <w:pPr>
              <w:jc w:val="center"/>
              <w:rPr>
                <w:sz w:val="20"/>
                <w:szCs w:val="20"/>
              </w:rPr>
            </w:pPr>
          </w:p>
        </w:tc>
        <w:tc>
          <w:tcPr>
            <w:tcW w:w="0" w:type="auto"/>
            <w:hideMark/>
          </w:tcPr>
          <w:p w14:paraId="1EFF2FE7"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EDD772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12FE80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5E559D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60AC7D7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6AA3A68" w14:textId="77777777" w:rsidR="00F643FD" w:rsidRPr="00286FAB" w:rsidRDefault="00F643FD" w:rsidP="00A303C8">
            <w:pPr>
              <w:jc w:val="left"/>
              <w:rPr>
                <w:sz w:val="20"/>
                <w:szCs w:val="20"/>
              </w:rPr>
            </w:pPr>
            <w:r w:rsidRPr="00286FAB">
              <w:rPr>
                <w:sz w:val="20"/>
                <w:szCs w:val="20"/>
              </w:rPr>
              <w:t>Low Activity</w:t>
            </w:r>
          </w:p>
        </w:tc>
        <w:tc>
          <w:tcPr>
            <w:tcW w:w="0" w:type="auto"/>
            <w:hideMark/>
          </w:tcPr>
          <w:p w14:paraId="3B8F691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1.013</w:t>
            </w:r>
            <w:r w:rsidRPr="00286FAB">
              <w:rPr>
                <w:sz w:val="20"/>
                <w:szCs w:val="20"/>
                <w:vertAlign w:val="superscript"/>
              </w:rPr>
              <w:t>***</w:t>
            </w:r>
          </w:p>
        </w:tc>
        <w:tc>
          <w:tcPr>
            <w:tcW w:w="0" w:type="auto"/>
            <w:hideMark/>
          </w:tcPr>
          <w:p w14:paraId="07C08CB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1.166</w:t>
            </w:r>
            <w:r w:rsidRPr="00286FAB">
              <w:rPr>
                <w:sz w:val="20"/>
                <w:szCs w:val="20"/>
                <w:vertAlign w:val="superscript"/>
              </w:rPr>
              <w:t>***</w:t>
            </w:r>
          </w:p>
        </w:tc>
        <w:tc>
          <w:tcPr>
            <w:tcW w:w="0" w:type="auto"/>
            <w:hideMark/>
          </w:tcPr>
          <w:p w14:paraId="00E3737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1.011</w:t>
            </w:r>
            <w:r w:rsidRPr="00286FAB">
              <w:rPr>
                <w:sz w:val="20"/>
                <w:szCs w:val="20"/>
                <w:vertAlign w:val="superscript"/>
              </w:rPr>
              <w:t>***</w:t>
            </w:r>
          </w:p>
        </w:tc>
        <w:tc>
          <w:tcPr>
            <w:tcW w:w="0" w:type="auto"/>
            <w:hideMark/>
          </w:tcPr>
          <w:p w14:paraId="30D1896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1.019</w:t>
            </w:r>
            <w:r w:rsidRPr="00286FAB">
              <w:rPr>
                <w:sz w:val="20"/>
                <w:szCs w:val="20"/>
                <w:vertAlign w:val="superscript"/>
              </w:rPr>
              <w:t>**</w:t>
            </w:r>
          </w:p>
        </w:tc>
      </w:tr>
      <w:tr w:rsidR="00F643FD" w:rsidRPr="00286FAB" w14:paraId="755B637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DA4E4C" w14:textId="77777777" w:rsidR="00F643FD" w:rsidRPr="00286FAB" w:rsidRDefault="00F643FD" w:rsidP="00A303C8">
            <w:pPr>
              <w:jc w:val="center"/>
              <w:rPr>
                <w:sz w:val="20"/>
                <w:szCs w:val="20"/>
              </w:rPr>
            </w:pPr>
          </w:p>
        </w:tc>
        <w:tc>
          <w:tcPr>
            <w:tcW w:w="0" w:type="auto"/>
            <w:hideMark/>
          </w:tcPr>
          <w:p w14:paraId="6BFAAA6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(0.267)</w:t>
            </w:r>
          </w:p>
        </w:tc>
        <w:tc>
          <w:tcPr>
            <w:tcW w:w="0" w:type="auto"/>
            <w:hideMark/>
          </w:tcPr>
          <w:p w14:paraId="0A670CE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(0.339)</w:t>
            </w:r>
          </w:p>
        </w:tc>
        <w:tc>
          <w:tcPr>
            <w:tcW w:w="0" w:type="auto"/>
            <w:hideMark/>
          </w:tcPr>
          <w:p w14:paraId="2E65CBB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(0.284)</w:t>
            </w:r>
          </w:p>
        </w:tc>
        <w:tc>
          <w:tcPr>
            <w:tcW w:w="0" w:type="auto"/>
            <w:hideMark/>
          </w:tcPr>
          <w:p w14:paraId="1244D2E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(0.359)</w:t>
            </w:r>
          </w:p>
        </w:tc>
      </w:tr>
      <w:tr w:rsidR="00F643FD" w:rsidRPr="00286FAB" w14:paraId="7731759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E04E3D7" w14:textId="77777777" w:rsidR="00F643FD" w:rsidRPr="00286FAB" w:rsidRDefault="00F643FD" w:rsidP="00A303C8">
            <w:pPr>
              <w:jc w:val="center"/>
              <w:rPr>
                <w:sz w:val="20"/>
                <w:szCs w:val="20"/>
              </w:rPr>
            </w:pPr>
          </w:p>
        </w:tc>
        <w:tc>
          <w:tcPr>
            <w:tcW w:w="0" w:type="auto"/>
            <w:hideMark/>
          </w:tcPr>
          <w:p w14:paraId="2CA58DBE"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63B754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21035E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2F0054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680C6C7C"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3A2F0E" w14:textId="77777777" w:rsidR="00F643FD" w:rsidRPr="00286FAB" w:rsidRDefault="00F643FD" w:rsidP="00A303C8">
            <w:pPr>
              <w:jc w:val="left"/>
              <w:rPr>
                <w:sz w:val="20"/>
                <w:szCs w:val="20"/>
              </w:rPr>
            </w:pPr>
            <w:r w:rsidRPr="00286FAB">
              <w:rPr>
                <w:sz w:val="20"/>
                <w:szCs w:val="20"/>
              </w:rPr>
              <w:t>Peacekeeping Missions</w:t>
            </w:r>
          </w:p>
        </w:tc>
        <w:tc>
          <w:tcPr>
            <w:tcW w:w="0" w:type="auto"/>
            <w:hideMark/>
          </w:tcPr>
          <w:p w14:paraId="4A2C11C3"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7B2525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-0.642</w:t>
            </w:r>
            <w:r w:rsidRPr="00286FAB">
              <w:rPr>
                <w:sz w:val="20"/>
                <w:szCs w:val="20"/>
                <w:vertAlign w:val="superscript"/>
              </w:rPr>
              <w:t>**</w:t>
            </w:r>
          </w:p>
        </w:tc>
        <w:tc>
          <w:tcPr>
            <w:tcW w:w="0" w:type="auto"/>
            <w:hideMark/>
          </w:tcPr>
          <w:p w14:paraId="2F0D87A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51B014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-0.528</w:t>
            </w:r>
            <w:r w:rsidRPr="00286FAB">
              <w:rPr>
                <w:sz w:val="20"/>
                <w:szCs w:val="20"/>
                <w:vertAlign w:val="superscript"/>
              </w:rPr>
              <w:t>*</w:t>
            </w:r>
          </w:p>
        </w:tc>
      </w:tr>
      <w:tr w:rsidR="00F643FD" w:rsidRPr="00286FAB" w14:paraId="5DEBD4B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FAAC8A2" w14:textId="77777777" w:rsidR="00F643FD" w:rsidRPr="00286FAB" w:rsidRDefault="00F643FD" w:rsidP="00A303C8">
            <w:pPr>
              <w:jc w:val="center"/>
              <w:rPr>
                <w:sz w:val="20"/>
                <w:szCs w:val="20"/>
              </w:rPr>
            </w:pPr>
          </w:p>
        </w:tc>
        <w:tc>
          <w:tcPr>
            <w:tcW w:w="0" w:type="auto"/>
            <w:hideMark/>
          </w:tcPr>
          <w:p w14:paraId="15DFC4CC"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48D86B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(0.286)</w:t>
            </w:r>
          </w:p>
        </w:tc>
        <w:tc>
          <w:tcPr>
            <w:tcW w:w="0" w:type="auto"/>
            <w:hideMark/>
          </w:tcPr>
          <w:p w14:paraId="04754A8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2B9248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(0.308)</w:t>
            </w:r>
          </w:p>
        </w:tc>
      </w:tr>
      <w:tr w:rsidR="00F643FD" w:rsidRPr="00286FAB" w14:paraId="7A968A1D"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7325BC" w14:textId="77777777" w:rsidR="00F643FD" w:rsidRPr="00286FAB" w:rsidRDefault="00F643FD" w:rsidP="00A303C8">
            <w:pPr>
              <w:jc w:val="center"/>
              <w:rPr>
                <w:sz w:val="20"/>
                <w:szCs w:val="20"/>
              </w:rPr>
            </w:pPr>
          </w:p>
        </w:tc>
        <w:tc>
          <w:tcPr>
            <w:tcW w:w="0" w:type="auto"/>
            <w:hideMark/>
          </w:tcPr>
          <w:p w14:paraId="717B697F"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68B22E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2C7A64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041E26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63FD6922"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C3D636F" w14:textId="77777777" w:rsidR="00F643FD" w:rsidRPr="00286FAB" w:rsidRDefault="00F643FD" w:rsidP="00A303C8">
            <w:pPr>
              <w:jc w:val="left"/>
              <w:rPr>
                <w:sz w:val="20"/>
                <w:szCs w:val="20"/>
              </w:rPr>
            </w:pPr>
            <w:proofErr w:type="gramStart"/>
            <w:r w:rsidRPr="00286FAB">
              <w:rPr>
                <w:sz w:val="20"/>
                <w:szCs w:val="20"/>
              </w:rPr>
              <w:t>Log(</w:t>
            </w:r>
            <w:proofErr w:type="gramEnd"/>
            <w:r w:rsidRPr="00286FAB">
              <w:rPr>
                <w:sz w:val="20"/>
                <w:szCs w:val="20"/>
              </w:rPr>
              <w:t>Duration)</w:t>
            </w:r>
          </w:p>
        </w:tc>
        <w:tc>
          <w:tcPr>
            <w:tcW w:w="0" w:type="auto"/>
            <w:hideMark/>
          </w:tcPr>
          <w:p w14:paraId="5A1C8CF0"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457B78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0.045</w:t>
            </w:r>
          </w:p>
        </w:tc>
        <w:tc>
          <w:tcPr>
            <w:tcW w:w="0" w:type="auto"/>
            <w:hideMark/>
          </w:tcPr>
          <w:p w14:paraId="0428251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3247B1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-0.024</w:t>
            </w:r>
          </w:p>
        </w:tc>
      </w:tr>
      <w:tr w:rsidR="00F643FD" w:rsidRPr="00286FAB" w14:paraId="1557F33A"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DC2A12" w14:textId="77777777" w:rsidR="00F643FD" w:rsidRPr="00286FAB" w:rsidRDefault="00F643FD" w:rsidP="00A303C8">
            <w:pPr>
              <w:jc w:val="center"/>
              <w:rPr>
                <w:sz w:val="20"/>
                <w:szCs w:val="20"/>
              </w:rPr>
            </w:pPr>
          </w:p>
        </w:tc>
        <w:tc>
          <w:tcPr>
            <w:tcW w:w="0" w:type="auto"/>
            <w:hideMark/>
          </w:tcPr>
          <w:p w14:paraId="0F46DF77"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CF7938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(0.029)</w:t>
            </w:r>
          </w:p>
        </w:tc>
        <w:tc>
          <w:tcPr>
            <w:tcW w:w="0" w:type="auto"/>
            <w:hideMark/>
          </w:tcPr>
          <w:p w14:paraId="30E262F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7FBE39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(0.032)</w:t>
            </w:r>
          </w:p>
        </w:tc>
      </w:tr>
      <w:tr w:rsidR="00F643FD" w:rsidRPr="00286FAB" w14:paraId="290BD5F2"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A1AAED7" w14:textId="77777777" w:rsidR="00F643FD" w:rsidRPr="00286FAB" w:rsidRDefault="00F643FD" w:rsidP="00A303C8">
            <w:pPr>
              <w:jc w:val="center"/>
              <w:rPr>
                <w:sz w:val="20"/>
                <w:szCs w:val="20"/>
              </w:rPr>
            </w:pPr>
          </w:p>
        </w:tc>
        <w:tc>
          <w:tcPr>
            <w:tcW w:w="0" w:type="auto"/>
            <w:hideMark/>
          </w:tcPr>
          <w:p w14:paraId="1CB265D8"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2F9CCF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439BE4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644B43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0D0DEEE0"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E8F0817" w14:textId="77777777" w:rsidR="00F643FD" w:rsidRPr="00286FAB" w:rsidRDefault="00F643FD" w:rsidP="00A303C8">
            <w:pPr>
              <w:jc w:val="left"/>
              <w:rPr>
                <w:sz w:val="20"/>
                <w:szCs w:val="20"/>
              </w:rPr>
            </w:pPr>
            <w:r w:rsidRPr="00286FAB">
              <w:rPr>
                <w:sz w:val="20"/>
                <w:szCs w:val="20"/>
              </w:rPr>
              <w:t>Cold War</w:t>
            </w:r>
          </w:p>
        </w:tc>
        <w:tc>
          <w:tcPr>
            <w:tcW w:w="0" w:type="auto"/>
            <w:hideMark/>
          </w:tcPr>
          <w:p w14:paraId="203608D0"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3FCDEB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-0.416</w:t>
            </w:r>
            <w:r w:rsidRPr="00286FAB">
              <w:rPr>
                <w:sz w:val="20"/>
                <w:szCs w:val="20"/>
                <w:vertAlign w:val="superscript"/>
              </w:rPr>
              <w:t>*</w:t>
            </w:r>
          </w:p>
        </w:tc>
        <w:tc>
          <w:tcPr>
            <w:tcW w:w="0" w:type="auto"/>
            <w:hideMark/>
          </w:tcPr>
          <w:p w14:paraId="26F8F37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79FEB2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-0.707</w:t>
            </w:r>
            <w:r w:rsidRPr="00286FAB">
              <w:rPr>
                <w:sz w:val="20"/>
                <w:szCs w:val="20"/>
                <w:vertAlign w:val="superscript"/>
              </w:rPr>
              <w:t>**</w:t>
            </w:r>
          </w:p>
        </w:tc>
      </w:tr>
      <w:tr w:rsidR="00F643FD" w:rsidRPr="00286FAB" w14:paraId="0755110C"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A91AC76" w14:textId="77777777" w:rsidR="00F643FD" w:rsidRPr="00286FAB" w:rsidRDefault="00F643FD" w:rsidP="00A303C8">
            <w:pPr>
              <w:jc w:val="center"/>
              <w:rPr>
                <w:sz w:val="20"/>
                <w:szCs w:val="20"/>
              </w:rPr>
            </w:pPr>
          </w:p>
        </w:tc>
        <w:tc>
          <w:tcPr>
            <w:tcW w:w="0" w:type="auto"/>
            <w:hideMark/>
          </w:tcPr>
          <w:p w14:paraId="719227B2"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F09C90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(0.175)</w:t>
            </w:r>
          </w:p>
        </w:tc>
        <w:tc>
          <w:tcPr>
            <w:tcW w:w="0" w:type="auto"/>
            <w:hideMark/>
          </w:tcPr>
          <w:p w14:paraId="05720B0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31CE9B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(0.206)</w:t>
            </w:r>
          </w:p>
        </w:tc>
      </w:tr>
      <w:tr w:rsidR="00F643FD" w:rsidRPr="00286FAB" w14:paraId="7650D906"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DD9A15" w14:textId="77777777" w:rsidR="00F643FD" w:rsidRPr="00286FAB" w:rsidRDefault="00F643FD" w:rsidP="00A303C8">
            <w:pPr>
              <w:jc w:val="center"/>
              <w:rPr>
                <w:sz w:val="20"/>
                <w:szCs w:val="20"/>
              </w:rPr>
            </w:pPr>
          </w:p>
        </w:tc>
        <w:tc>
          <w:tcPr>
            <w:tcW w:w="0" w:type="auto"/>
            <w:hideMark/>
          </w:tcPr>
          <w:p w14:paraId="226D046B"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B4F3D8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9F8813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D83048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451E98AF"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6A2A74E" w14:textId="77777777" w:rsidR="00F643FD" w:rsidRPr="00286FAB" w:rsidRDefault="00F643FD" w:rsidP="00A303C8">
            <w:pPr>
              <w:jc w:val="left"/>
              <w:rPr>
                <w:sz w:val="20"/>
                <w:szCs w:val="20"/>
              </w:rPr>
            </w:pPr>
            <w:proofErr w:type="gramStart"/>
            <w:r w:rsidRPr="00286FAB">
              <w:rPr>
                <w:sz w:val="20"/>
                <w:szCs w:val="20"/>
              </w:rPr>
              <w:t>Log(</w:t>
            </w:r>
            <w:proofErr w:type="gramEnd"/>
            <w:r w:rsidRPr="00286FAB">
              <w:rPr>
                <w:sz w:val="20"/>
                <w:szCs w:val="20"/>
              </w:rPr>
              <w:t>GDP per Capita)</w:t>
            </w:r>
          </w:p>
        </w:tc>
        <w:tc>
          <w:tcPr>
            <w:tcW w:w="0" w:type="auto"/>
            <w:hideMark/>
          </w:tcPr>
          <w:p w14:paraId="78F91301"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65B0BF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-0.041</w:t>
            </w:r>
          </w:p>
        </w:tc>
        <w:tc>
          <w:tcPr>
            <w:tcW w:w="0" w:type="auto"/>
            <w:hideMark/>
          </w:tcPr>
          <w:p w14:paraId="6DE7E81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4BE910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-0.055</w:t>
            </w:r>
          </w:p>
        </w:tc>
      </w:tr>
      <w:tr w:rsidR="00F643FD" w:rsidRPr="00286FAB" w14:paraId="3AFB8966"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8E0E66" w14:textId="77777777" w:rsidR="00F643FD" w:rsidRPr="00286FAB" w:rsidRDefault="00F643FD" w:rsidP="00A303C8">
            <w:pPr>
              <w:jc w:val="center"/>
              <w:rPr>
                <w:sz w:val="20"/>
                <w:szCs w:val="20"/>
              </w:rPr>
            </w:pPr>
          </w:p>
        </w:tc>
        <w:tc>
          <w:tcPr>
            <w:tcW w:w="0" w:type="auto"/>
            <w:hideMark/>
          </w:tcPr>
          <w:p w14:paraId="36CB6314"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3A4D20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(0.056)</w:t>
            </w:r>
          </w:p>
        </w:tc>
        <w:tc>
          <w:tcPr>
            <w:tcW w:w="0" w:type="auto"/>
            <w:hideMark/>
          </w:tcPr>
          <w:p w14:paraId="551B2A1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E2BA23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(0.063)</w:t>
            </w:r>
          </w:p>
        </w:tc>
      </w:tr>
      <w:tr w:rsidR="00F643FD" w:rsidRPr="00286FAB" w14:paraId="66BC056E"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ED2F155" w14:textId="77777777" w:rsidR="00F643FD" w:rsidRPr="00286FAB" w:rsidRDefault="00F643FD" w:rsidP="00A303C8">
            <w:pPr>
              <w:jc w:val="center"/>
              <w:rPr>
                <w:sz w:val="20"/>
                <w:szCs w:val="20"/>
              </w:rPr>
            </w:pPr>
          </w:p>
        </w:tc>
        <w:tc>
          <w:tcPr>
            <w:tcW w:w="0" w:type="auto"/>
            <w:hideMark/>
          </w:tcPr>
          <w:p w14:paraId="5D813D91"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223CEE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2C5249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01AC42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580A4C94"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0830F1" w14:textId="77777777" w:rsidR="00F643FD" w:rsidRPr="00286FAB" w:rsidRDefault="00F643FD" w:rsidP="00A303C8">
            <w:pPr>
              <w:jc w:val="left"/>
              <w:rPr>
                <w:sz w:val="20"/>
                <w:szCs w:val="20"/>
              </w:rPr>
            </w:pPr>
            <w:r w:rsidRPr="00286FAB">
              <w:rPr>
                <w:sz w:val="20"/>
                <w:szCs w:val="20"/>
              </w:rPr>
              <w:t>War over Territory</w:t>
            </w:r>
          </w:p>
        </w:tc>
        <w:tc>
          <w:tcPr>
            <w:tcW w:w="0" w:type="auto"/>
            <w:hideMark/>
          </w:tcPr>
          <w:p w14:paraId="364A6465"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EFA3E2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-0.106</w:t>
            </w:r>
          </w:p>
        </w:tc>
        <w:tc>
          <w:tcPr>
            <w:tcW w:w="0" w:type="auto"/>
            <w:hideMark/>
          </w:tcPr>
          <w:p w14:paraId="413002C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9E6D87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0.243</w:t>
            </w:r>
          </w:p>
        </w:tc>
      </w:tr>
      <w:tr w:rsidR="00F643FD" w:rsidRPr="00286FAB" w14:paraId="4E108B4E"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E28A854" w14:textId="77777777" w:rsidR="00F643FD" w:rsidRPr="00286FAB" w:rsidRDefault="00F643FD" w:rsidP="00A303C8">
            <w:pPr>
              <w:jc w:val="center"/>
              <w:rPr>
                <w:sz w:val="20"/>
                <w:szCs w:val="20"/>
              </w:rPr>
            </w:pPr>
          </w:p>
        </w:tc>
        <w:tc>
          <w:tcPr>
            <w:tcW w:w="0" w:type="auto"/>
            <w:hideMark/>
          </w:tcPr>
          <w:p w14:paraId="18CE5AD6"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F7F7FA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(0.164)</w:t>
            </w:r>
          </w:p>
        </w:tc>
        <w:tc>
          <w:tcPr>
            <w:tcW w:w="0" w:type="auto"/>
            <w:hideMark/>
          </w:tcPr>
          <w:p w14:paraId="1952426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3CA3D7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(0.177)</w:t>
            </w:r>
          </w:p>
        </w:tc>
      </w:tr>
      <w:tr w:rsidR="00F643FD" w:rsidRPr="00286FAB" w14:paraId="1A7465A8"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B3C1C" w14:textId="77777777" w:rsidR="00F643FD" w:rsidRPr="00286FAB" w:rsidRDefault="00F643FD" w:rsidP="00A303C8">
            <w:pPr>
              <w:jc w:val="center"/>
              <w:rPr>
                <w:sz w:val="20"/>
                <w:szCs w:val="20"/>
              </w:rPr>
            </w:pPr>
          </w:p>
        </w:tc>
        <w:tc>
          <w:tcPr>
            <w:tcW w:w="0" w:type="auto"/>
            <w:hideMark/>
          </w:tcPr>
          <w:p w14:paraId="771DFC46"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46409A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CD25D9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D5D96F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445671F2"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E6CAA28" w14:textId="77777777" w:rsidR="00F643FD" w:rsidRPr="00286FAB" w:rsidRDefault="00F643FD" w:rsidP="00A303C8">
            <w:pPr>
              <w:jc w:val="left"/>
              <w:rPr>
                <w:sz w:val="20"/>
                <w:szCs w:val="20"/>
              </w:rPr>
            </w:pPr>
            <w:r w:rsidRPr="00286FAB">
              <w:rPr>
                <w:sz w:val="20"/>
                <w:szCs w:val="20"/>
              </w:rPr>
              <w:t>Democracy</w:t>
            </w:r>
          </w:p>
        </w:tc>
        <w:tc>
          <w:tcPr>
            <w:tcW w:w="0" w:type="auto"/>
            <w:hideMark/>
          </w:tcPr>
          <w:p w14:paraId="29C8AF5A"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2FBDC0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0.175</w:t>
            </w:r>
          </w:p>
        </w:tc>
        <w:tc>
          <w:tcPr>
            <w:tcW w:w="0" w:type="auto"/>
            <w:hideMark/>
          </w:tcPr>
          <w:p w14:paraId="633595B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9BD9A2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-0.045</w:t>
            </w:r>
          </w:p>
        </w:tc>
      </w:tr>
      <w:tr w:rsidR="00F643FD" w:rsidRPr="00286FAB" w14:paraId="7FDFEEFE"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CA821" w14:textId="77777777" w:rsidR="00F643FD" w:rsidRPr="00286FAB" w:rsidRDefault="00F643FD" w:rsidP="00A303C8">
            <w:pPr>
              <w:jc w:val="center"/>
              <w:rPr>
                <w:sz w:val="20"/>
                <w:szCs w:val="20"/>
              </w:rPr>
            </w:pPr>
          </w:p>
        </w:tc>
        <w:tc>
          <w:tcPr>
            <w:tcW w:w="0" w:type="auto"/>
            <w:hideMark/>
          </w:tcPr>
          <w:p w14:paraId="0C4AB9AE"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9C20AD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(0.257)</w:t>
            </w:r>
          </w:p>
        </w:tc>
        <w:tc>
          <w:tcPr>
            <w:tcW w:w="0" w:type="auto"/>
            <w:hideMark/>
          </w:tcPr>
          <w:p w14:paraId="1426067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1D3A7F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(0.286)</w:t>
            </w:r>
          </w:p>
        </w:tc>
      </w:tr>
      <w:tr w:rsidR="00F643FD" w:rsidRPr="00286FAB" w14:paraId="2018CD5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CE089EC" w14:textId="77777777" w:rsidR="00F643FD" w:rsidRPr="00286FAB" w:rsidRDefault="00F643FD" w:rsidP="00A303C8">
            <w:pPr>
              <w:jc w:val="center"/>
              <w:rPr>
                <w:sz w:val="20"/>
                <w:szCs w:val="20"/>
              </w:rPr>
            </w:pPr>
          </w:p>
        </w:tc>
        <w:tc>
          <w:tcPr>
            <w:tcW w:w="0" w:type="auto"/>
            <w:hideMark/>
          </w:tcPr>
          <w:p w14:paraId="5D18021E"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D161B8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429FF3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A30318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7C68D381"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CC7E11" w14:textId="77777777" w:rsidR="00F643FD" w:rsidRPr="00286FAB" w:rsidRDefault="00F643FD" w:rsidP="00A303C8">
            <w:pPr>
              <w:jc w:val="left"/>
              <w:rPr>
                <w:sz w:val="20"/>
                <w:szCs w:val="20"/>
              </w:rPr>
            </w:pPr>
            <w:r w:rsidRPr="00286FAB">
              <w:rPr>
                <w:sz w:val="20"/>
                <w:szCs w:val="20"/>
              </w:rPr>
              <w:t>Ethnic Fractionalization</w:t>
            </w:r>
          </w:p>
        </w:tc>
        <w:tc>
          <w:tcPr>
            <w:tcW w:w="0" w:type="auto"/>
            <w:hideMark/>
          </w:tcPr>
          <w:p w14:paraId="340CFE3C"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182162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0.586</w:t>
            </w:r>
          </w:p>
        </w:tc>
        <w:tc>
          <w:tcPr>
            <w:tcW w:w="0" w:type="auto"/>
            <w:hideMark/>
          </w:tcPr>
          <w:p w14:paraId="269854D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CFACBC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0.829</w:t>
            </w:r>
            <w:r w:rsidRPr="00286FAB">
              <w:rPr>
                <w:sz w:val="20"/>
                <w:szCs w:val="20"/>
                <w:vertAlign w:val="superscript"/>
              </w:rPr>
              <w:t>*</w:t>
            </w:r>
          </w:p>
        </w:tc>
      </w:tr>
      <w:tr w:rsidR="00F643FD" w:rsidRPr="00286FAB" w14:paraId="54E44D27"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C86F4DF" w14:textId="77777777" w:rsidR="00F643FD" w:rsidRPr="00286FAB" w:rsidRDefault="00F643FD" w:rsidP="00A303C8">
            <w:pPr>
              <w:jc w:val="center"/>
              <w:rPr>
                <w:sz w:val="20"/>
                <w:szCs w:val="20"/>
              </w:rPr>
            </w:pPr>
          </w:p>
        </w:tc>
        <w:tc>
          <w:tcPr>
            <w:tcW w:w="0" w:type="auto"/>
            <w:hideMark/>
          </w:tcPr>
          <w:p w14:paraId="406CF657"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F332D9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(0.372)</w:t>
            </w:r>
          </w:p>
        </w:tc>
        <w:tc>
          <w:tcPr>
            <w:tcW w:w="0" w:type="auto"/>
            <w:hideMark/>
          </w:tcPr>
          <w:p w14:paraId="5968C65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38E7C5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(0.427)</w:t>
            </w:r>
          </w:p>
        </w:tc>
      </w:tr>
      <w:tr w:rsidR="00F643FD" w:rsidRPr="00286FAB" w14:paraId="10514BCB"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42A9FD" w14:textId="77777777" w:rsidR="00F643FD" w:rsidRPr="00286FAB" w:rsidRDefault="00F643FD" w:rsidP="00A303C8">
            <w:pPr>
              <w:jc w:val="center"/>
              <w:rPr>
                <w:sz w:val="20"/>
                <w:szCs w:val="20"/>
              </w:rPr>
            </w:pPr>
          </w:p>
        </w:tc>
        <w:tc>
          <w:tcPr>
            <w:tcW w:w="0" w:type="auto"/>
            <w:hideMark/>
          </w:tcPr>
          <w:p w14:paraId="2F800157"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CC0237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21CD02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669B4F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35C8B89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9D56438" w14:textId="77777777" w:rsidR="00F643FD" w:rsidRPr="00286FAB" w:rsidRDefault="00F643FD" w:rsidP="00A303C8">
            <w:pPr>
              <w:jc w:val="left"/>
              <w:rPr>
                <w:sz w:val="20"/>
                <w:szCs w:val="20"/>
              </w:rPr>
            </w:pPr>
            <w:r w:rsidRPr="00286FAB">
              <w:rPr>
                <w:sz w:val="20"/>
                <w:szCs w:val="20"/>
              </w:rPr>
              <w:t>Number of Veto Players</w:t>
            </w:r>
          </w:p>
        </w:tc>
        <w:tc>
          <w:tcPr>
            <w:tcW w:w="0" w:type="auto"/>
            <w:hideMark/>
          </w:tcPr>
          <w:p w14:paraId="2A727809"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473B3E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0.283</w:t>
            </w:r>
            <w:r w:rsidRPr="00286FAB">
              <w:rPr>
                <w:sz w:val="20"/>
                <w:szCs w:val="20"/>
                <w:vertAlign w:val="superscript"/>
              </w:rPr>
              <w:t>**</w:t>
            </w:r>
          </w:p>
        </w:tc>
        <w:tc>
          <w:tcPr>
            <w:tcW w:w="0" w:type="auto"/>
            <w:hideMark/>
          </w:tcPr>
          <w:p w14:paraId="65C8AAE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E5277C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0.242</w:t>
            </w:r>
            <w:r w:rsidRPr="00286FAB">
              <w:rPr>
                <w:sz w:val="20"/>
                <w:szCs w:val="20"/>
                <w:vertAlign w:val="superscript"/>
              </w:rPr>
              <w:t>**</w:t>
            </w:r>
          </w:p>
        </w:tc>
      </w:tr>
      <w:tr w:rsidR="00F643FD" w:rsidRPr="00286FAB" w14:paraId="7DBB1E65"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50982B" w14:textId="77777777" w:rsidR="00F643FD" w:rsidRPr="00286FAB" w:rsidRDefault="00F643FD" w:rsidP="00A303C8">
            <w:pPr>
              <w:jc w:val="center"/>
              <w:rPr>
                <w:sz w:val="20"/>
                <w:szCs w:val="20"/>
              </w:rPr>
            </w:pPr>
          </w:p>
        </w:tc>
        <w:tc>
          <w:tcPr>
            <w:tcW w:w="0" w:type="auto"/>
            <w:hideMark/>
          </w:tcPr>
          <w:p w14:paraId="02EA88EF"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A93EE1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(0.084)</w:t>
            </w:r>
          </w:p>
        </w:tc>
        <w:tc>
          <w:tcPr>
            <w:tcW w:w="0" w:type="auto"/>
            <w:hideMark/>
          </w:tcPr>
          <w:p w14:paraId="1822148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E7AF2A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(0.088)</w:t>
            </w:r>
          </w:p>
        </w:tc>
      </w:tr>
      <w:tr w:rsidR="00F643FD" w:rsidRPr="00286FAB" w14:paraId="3CE553AD"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0E89F7F7" w14:textId="77777777" w:rsidR="00F643FD" w:rsidRPr="00286FAB" w:rsidRDefault="00F643FD" w:rsidP="00A303C8">
            <w:pPr>
              <w:jc w:val="center"/>
              <w:rPr>
                <w:sz w:val="20"/>
                <w:szCs w:val="20"/>
              </w:rPr>
            </w:pPr>
          </w:p>
        </w:tc>
        <w:tc>
          <w:tcPr>
            <w:tcW w:w="0" w:type="auto"/>
            <w:hideMark/>
          </w:tcPr>
          <w:p w14:paraId="5DFA682A"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A7AFE4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B78EC2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907E37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41EE94D8"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95969B" w14:textId="77777777" w:rsidR="00F643FD" w:rsidRPr="00286FAB" w:rsidRDefault="00F643FD" w:rsidP="00A303C8">
            <w:pPr>
              <w:jc w:val="left"/>
              <w:rPr>
                <w:sz w:val="20"/>
                <w:szCs w:val="20"/>
              </w:rPr>
            </w:pPr>
            <w:proofErr w:type="gramStart"/>
            <w:r w:rsidRPr="00286FAB">
              <w:rPr>
                <w:sz w:val="20"/>
                <w:szCs w:val="20"/>
              </w:rPr>
              <w:t>Log(</w:t>
            </w:r>
            <w:proofErr w:type="gramEnd"/>
            <w:r w:rsidRPr="00286FAB">
              <w:rPr>
                <w:sz w:val="20"/>
                <w:szCs w:val="20"/>
              </w:rPr>
              <w:t>Population)</w:t>
            </w:r>
          </w:p>
        </w:tc>
        <w:tc>
          <w:tcPr>
            <w:tcW w:w="0" w:type="auto"/>
            <w:hideMark/>
          </w:tcPr>
          <w:p w14:paraId="7ABFAAB9"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605632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-0.023</w:t>
            </w:r>
          </w:p>
        </w:tc>
        <w:tc>
          <w:tcPr>
            <w:tcW w:w="0" w:type="auto"/>
            <w:hideMark/>
          </w:tcPr>
          <w:p w14:paraId="37B8E6C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B7AD29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-0.096</w:t>
            </w:r>
          </w:p>
        </w:tc>
      </w:tr>
      <w:tr w:rsidR="00F643FD" w:rsidRPr="00286FAB" w14:paraId="0DF07896"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8D10B11" w14:textId="77777777" w:rsidR="00F643FD" w:rsidRPr="00286FAB" w:rsidRDefault="00F643FD" w:rsidP="00A303C8">
            <w:pPr>
              <w:jc w:val="center"/>
              <w:rPr>
                <w:sz w:val="20"/>
                <w:szCs w:val="20"/>
              </w:rPr>
            </w:pPr>
          </w:p>
        </w:tc>
        <w:tc>
          <w:tcPr>
            <w:tcW w:w="0" w:type="auto"/>
            <w:hideMark/>
          </w:tcPr>
          <w:p w14:paraId="06A27AE6"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251767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(0.056)</w:t>
            </w:r>
          </w:p>
        </w:tc>
        <w:tc>
          <w:tcPr>
            <w:tcW w:w="0" w:type="auto"/>
            <w:hideMark/>
          </w:tcPr>
          <w:p w14:paraId="2A3978F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9E239C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(0.064)</w:t>
            </w:r>
          </w:p>
        </w:tc>
      </w:tr>
      <w:tr w:rsidR="00F643FD" w:rsidRPr="00286FAB" w14:paraId="728FAF1D"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DF91C3" w14:textId="77777777" w:rsidR="00F643FD" w:rsidRPr="00286FAB" w:rsidRDefault="00F643FD" w:rsidP="00A303C8">
            <w:pPr>
              <w:jc w:val="center"/>
              <w:rPr>
                <w:sz w:val="20"/>
                <w:szCs w:val="20"/>
              </w:rPr>
            </w:pPr>
          </w:p>
        </w:tc>
        <w:tc>
          <w:tcPr>
            <w:tcW w:w="0" w:type="auto"/>
            <w:hideMark/>
          </w:tcPr>
          <w:p w14:paraId="1AE795B9"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167904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D17DFB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7EE787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4625F2A1"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0D3DD57D" w14:textId="77777777" w:rsidR="00F643FD" w:rsidRPr="00286FAB" w:rsidRDefault="00F643FD" w:rsidP="00A303C8">
            <w:pPr>
              <w:jc w:val="left"/>
              <w:rPr>
                <w:sz w:val="20"/>
                <w:szCs w:val="20"/>
              </w:rPr>
            </w:pPr>
            <w:r w:rsidRPr="00286FAB">
              <w:rPr>
                <w:sz w:val="20"/>
                <w:szCs w:val="20"/>
              </w:rPr>
              <w:t>Religious Fractionalization</w:t>
            </w:r>
          </w:p>
        </w:tc>
        <w:tc>
          <w:tcPr>
            <w:tcW w:w="0" w:type="auto"/>
            <w:hideMark/>
          </w:tcPr>
          <w:p w14:paraId="1833C9BF"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5CF53B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0.321</w:t>
            </w:r>
          </w:p>
        </w:tc>
        <w:tc>
          <w:tcPr>
            <w:tcW w:w="0" w:type="auto"/>
            <w:hideMark/>
          </w:tcPr>
          <w:p w14:paraId="4DCC721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740F26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0.080</w:t>
            </w:r>
          </w:p>
        </w:tc>
      </w:tr>
      <w:tr w:rsidR="00F643FD" w:rsidRPr="00286FAB" w14:paraId="1D8D8571"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86AFD5" w14:textId="77777777" w:rsidR="00F643FD" w:rsidRPr="00286FAB" w:rsidRDefault="00F643FD" w:rsidP="00A303C8">
            <w:pPr>
              <w:jc w:val="center"/>
              <w:rPr>
                <w:sz w:val="20"/>
                <w:szCs w:val="20"/>
              </w:rPr>
            </w:pPr>
          </w:p>
        </w:tc>
        <w:tc>
          <w:tcPr>
            <w:tcW w:w="0" w:type="auto"/>
            <w:hideMark/>
          </w:tcPr>
          <w:p w14:paraId="1A1438C0"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4D1E45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(0.360)</w:t>
            </w:r>
          </w:p>
        </w:tc>
        <w:tc>
          <w:tcPr>
            <w:tcW w:w="0" w:type="auto"/>
            <w:hideMark/>
          </w:tcPr>
          <w:p w14:paraId="53316EC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A731F8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(0.396)</w:t>
            </w:r>
          </w:p>
        </w:tc>
      </w:tr>
      <w:tr w:rsidR="00F643FD" w:rsidRPr="00286FAB" w14:paraId="10F8E6C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944FC24" w14:textId="77777777" w:rsidR="00F643FD" w:rsidRPr="00286FAB" w:rsidRDefault="00F643FD" w:rsidP="00A303C8">
            <w:pPr>
              <w:jc w:val="center"/>
              <w:rPr>
                <w:sz w:val="20"/>
                <w:szCs w:val="20"/>
              </w:rPr>
            </w:pPr>
          </w:p>
        </w:tc>
        <w:tc>
          <w:tcPr>
            <w:tcW w:w="0" w:type="auto"/>
            <w:hideMark/>
          </w:tcPr>
          <w:p w14:paraId="4689E4D8"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31CFE4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A547C8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63B305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0AB2E25A"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E1D231" w14:textId="77777777" w:rsidR="00F643FD" w:rsidRPr="00286FAB" w:rsidRDefault="00F643FD" w:rsidP="00A303C8">
            <w:pPr>
              <w:jc w:val="left"/>
              <w:rPr>
                <w:sz w:val="20"/>
                <w:szCs w:val="20"/>
              </w:rPr>
            </w:pPr>
            <w:r w:rsidRPr="00286FAB">
              <w:rPr>
                <w:sz w:val="20"/>
                <w:szCs w:val="20"/>
              </w:rPr>
              <w:t>Coalition Size</w:t>
            </w:r>
          </w:p>
        </w:tc>
        <w:tc>
          <w:tcPr>
            <w:tcW w:w="0" w:type="auto"/>
            <w:hideMark/>
          </w:tcPr>
          <w:p w14:paraId="0E497EA4"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48C0F1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-0.805</w:t>
            </w:r>
          </w:p>
        </w:tc>
        <w:tc>
          <w:tcPr>
            <w:tcW w:w="0" w:type="auto"/>
            <w:hideMark/>
          </w:tcPr>
          <w:p w14:paraId="7C2B404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24D4DE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-0.263</w:t>
            </w:r>
          </w:p>
        </w:tc>
      </w:tr>
      <w:tr w:rsidR="00F643FD" w:rsidRPr="00286FAB" w14:paraId="4EF8D316"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0BA25018" w14:textId="77777777" w:rsidR="00F643FD" w:rsidRPr="00286FAB" w:rsidRDefault="00F643FD" w:rsidP="00A303C8">
            <w:pPr>
              <w:jc w:val="center"/>
              <w:rPr>
                <w:sz w:val="20"/>
                <w:szCs w:val="20"/>
              </w:rPr>
            </w:pPr>
          </w:p>
        </w:tc>
        <w:tc>
          <w:tcPr>
            <w:tcW w:w="0" w:type="auto"/>
            <w:hideMark/>
          </w:tcPr>
          <w:p w14:paraId="6CE76170"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391F2C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(0.500)</w:t>
            </w:r>
          </w:p>
        </w:tc>
        <w:tc>
          <w:tcPr>
            <w:tcW w:w="0" w:type="auto"/>
            <w:hideMark/>
          </w:tcPr>
          <w:p w14:paraId="111BCE7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2CD06C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(0.564)</w:t>
            </w:r>
          </w:p>
        </w:tc>
      </w:tr>
      <w:tr w:rsidR="00F643FD" w:rsidRPr="00286FAB" w14:paraId="202C2AA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3352D2" w14:textId="77777777" w:rsidR="00F643FD" w:rsidRPr="00286FAB" w:rsidRDefault="00F643FD" w:rsidP="00A303C8">
            <w:pPr>
              <w:jc w:val="center"/>
              <w:rPr>
                <w:sz w:val="20"/>
                <w:szCs w:val="20"/>
              </w:rPr>
            </w:pPr>
          </w:p>
        </w:tc>
        <w:tc>
          <w:tcPr>
            <w:tcW w:w="0" w:type="auto"/>
            <w:hideMark/>
          </w:tcPr>
          <w:p w14:paraId="2EFD13D0"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DEDDE0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96B15E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C34C9B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305ED46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96E38F0" w14:textId="77777777" w:rsidR="00F643FD" w:rsidRPr="00286FAB" w:rsidRDefault="00F643FD" w:rsidP="00A303C8">
            <w:pPr>
              <w:jc w:val="left"/>
              <w:rPr>
                <w:sz w:val="20"/>
                <w:szCs w:val="20"/>
              </w:rPr>
            </w:pPr>
            <w:r w:rsidRPr="00286FAB">
              <w:rPr>
                <w:sz w:val="20"/>
                <w:szCs w:val="20"/>
              </w:rPr>
              <w:t>Power-Sharing</w:t>
            </w:r>
          </w:p>
        </w:tc>
        <w:tc>
          <w:tcPr>
            <w:tcW w:w="0" w:type="auto"/>
            <w:hideMark/>
          </w:tcPr>
          <w:p w14:paraId="748B4652"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E15B0A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0.095</w:t>
            </w:r>
          </w:p>
        </w:tc>
        <w:tc>
          <w:tcPr>
            <w:tcW w:w="0" w:type="auto"/>
            <w:hideMark/>
          </w:tcPr>
          <w:p w14:paraId="4126A9B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348DFE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-0.081</w:t>
            </w:r>
          </w:p>
        </w:tc>
      </w:tr>
      <w:tr w:rsidR="00F643FD" w:rsidRPr="00286FAB" w14:paraId="097CE131"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90951C" w14:textId="77777777" w:rsidR="00F643FD" w:rsidRPr="00286FAB" w:rsidRDefault="00F643FD" w:rsidP="00A303C8">
            <w:pPr>
              <w:jc w:val="center"/>
              <w:rPr>
                <w:sz w:val="20"/>
                <w:szCs w:val="20"/>
              </w:rPr>
            </w:pPr>
          </w:p>
        </w:tc>
        <w:tc>
          <w:tcPr>
            <w:tcW w:w="0" w:type="auto"/>
            <w:hideMark/>
          </w:tcPr>
          <w:p w14:paraId="06B524B3"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E4D8C1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(0.255)</w:t>
            </w:r>
          </w:p>
        </w:tc>
        <w:tc>
          <w:tcPr>
            <w:tcW w:w="0" w:type="auto"/>
            <w:hideMark/>
          </w:tcPr>
          <w:p w14:paraId="3005315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243AE2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(0.277)</w:t>
            </w:r>
          </w:p>
        </w:tc>
      </w:tr>
      <w:tr w:rsidR="00F643FD" w:rsidRPr="00286FAB" w14:paraId="076EBAE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6D7D22B" w14:textId="77777777" w:rsidR="00F643FD" w:rsidRPr="00286FAB" w:rsidRDefault="00F643FD" w:rsidP="00A303C8">
            <w:pPr>
              <w:jc w:val="center"/>
              <w:rPr>
                <w:sz w:val="20"/>
                <w:szCs w:val="20"/>
              </w:rPr>
            </w:pPr>
          </w:p>
        </w:tc>
        <w:tc>
          <w:tcPr>
            <w:tcW w:w="0" w:type="auto"/>
            <w:hideMark/>
          </w:tcPr>
          <w:p w14:paraId="70A68C64"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064D13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6B9F7D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7654E3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0DA78574"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5481ABC5" w14:textId="77777777" w:rsidR="00F643FD" w:rsidRPr="00286FAB" w:rsidRDefault="00F643FD" w:rsidP="00A303C8">
            <w:pPr>
              <w:jc w:val="center"/>
              <w:rPr>
                <w:sz w:val="20"/>
                <w:szCs w:val="20"/>
              </w:rPr>
            </w:pPr>
          </w:p>
        </w:tc>
      </w:tr>
      <w:tr w:rsidR="00F643FD" w:rsidRPr="00286FAB" w14:paraId="049AEE17"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EB7614B" w14:textId="77777777" w:rsidR="00F643FD" w:rsidRPr="00286FAB" w:rsidRDefault="00F643FD" w:rsidP="00A303C8">
            <w:pPr>
              <w:jc w:val="left"/>
              <w:rPr>
                <w:sz w:val="20"/>
                <w:szCs w:val="20"/>
              </w:rPr>
            </w:pPr>
            <w:r w:rsidRPr="00286FAB">
              <w:rPr>
                <w:sz w:val="20"/>
                <w:szCs w:val="20"/>
              </w:rPr>
              <w:t>Observations</w:t>
            </w:r>
          </w:p>
        </w:tc>
        <w:tc>
          <w:tcPr>
            <w:tcW w:w="0" w:type="auto"/>
            <w:hideMark/>
          </w:tcPr>
          <w:p w14:paraId="0C1C764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c>
          <w:tcPr>
            <w:tcW w:w="0" w:type="auto"/>
            <w:hideMark/>
          </w:tcPr>
          <w:p w14:paraId="3AF166C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c>
          <w:tcPr>
            <w:tcW w:w="0" w:type="auto"/>
            <w:hideMark/>
          </w:tcPr>
          <w:p w14:paraId="5A004E2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c>
          <w:tcPr>
            <w:tcW w:w="0" w:type="auto"/>
            <w:hideMark/>
          </w:tcPr>
          <w:p w14:paraId="58C3566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r>
      <w:tr w:rsidR="00F643FD" w:rsidRPr="00286FAB" w14:paraId="56750123"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B11FA15" w14:textId="77777777" w:rsidR="00F643FD" w:rsidRPr="00286FAB" w:rsidRDefault="00F643FD" w:rsidP="00A303C8">
            <w:pPr>
              <w:jc w:val="left"/>
              <w:rPr>
                <w:sz w:val="20"/>
                <w:szCs w:val="20"/>
              </w:rPr>
            </w:pPr>
            <w:r w:rsidRPr="00286FAB">
              <w:rPr>
                <w:sz w:val="20"/>
                <w:szCs w:val="20"/>
              </w:rPr>
              <w:t>R</w:t>
            </w:r>
            <w:r w:rsidRPr="00286FAB">
              <w:rPr>
                <w:sz w:val="20"/>
                <w:szCs w:val="20"/>
                <w:vertAlign w:val="superscript"/>
              </w:rPr>
              <w:t>2</w:t>
            </w:r>
          </w:p>
        </w:tc>
        <w:tc>
          <w:tcPr>
            <w:tcW w:w="0" w:type="auto"/>
            <w:hideMark/>
          </w:tcPr>
          <w:p w14:paraId="1BB3A7B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0.137</w:t>
            </w:r>
          </w:p>
        </w:tc>
        <w:tc>
          <w:tcPr>
            <w:tcW w:w="0" w:type="auto"/>
            <w:hideMark/>
          </w:tcPr>
          <w:p w14:paraId="5636A24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0.218</w:t>
            </w:r>
          </w:p>
        </w:tc>
        <w:tc>
          <w:tcPr>
            <w:tcW w:w="0" w:type="auto"/>
            <w:hideMark/>
          </w:tcPr>
          <w:p w14:paraId="08FD36F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0.215</w:t>
            </w:r>
          </w:p>
        </w:tc>
        <w:tc>
          <w:tcPr>
            <w:tcW w:w="0" w:type="auto"/>
            <w:hideMark/>
          </w:tcPr>
          <w:p w14:paraId="7533920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0.290</w:t>
            </w:r>
          </w:p>
        </w:tc>
      </w:tr>
      <w:tr w:rsidR="00F643FD" w:rsidRPr="00286FAB" w14:paraId="4EE47B12"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1B96E36" w14:textId="77777777" w:rsidR="00F643FD" w:rsidRPr="00286FAB" w:rsidRDefault="00F643FD" w:rsidP="00A303C8">
            <w:pPr>
              <w:jc w:val="left"/>
              <w:rPr>
                <w:sz w:val="20"/>
                <w:szCs w:val="20"/>
              </w:rPr>
            </w:pPr>
            <w:r w:rsidRPr="00286FAB">
              <w:rPr>
                <w:sz w:val="20"/>
                <w:szCs w:val="20"/>
              </w:rPr>
              <w:t>Max. Possible R</w:t>
            </w:r>
            <w:r w:rsidRPr="00286FAB">
              <w:rPr>
                <w:sz w:val="20"/>
                <w:szCs w:val="20"/>
                <w:vertAlign w:val="superscript"/>
              </w:rPr>
              <w:t>2</w:t>
            </w:r>
          </w:p>
        </w:tc>
        <w:tc>
          <w:tcPr>
            <w:tcW w:w="0" w:type="auto"/>
            <w:hideMark/>
          </w:tcPr>
          <w:p w14:paraId="21C5E6E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0.999</w:t>
            </w:r>
          </w:p>
        </w:tc>
        <w:tc>
          <w:tcPr>
            <w:tcW w:w="0" w:type="auto"/>
            <w:hideMark/>
          </w:tcPr>
          <w:p w14:paraId="4039261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0.999</w:t>
            </w:r>
          </w:p>
        </w:tc>
        <w:tc>
          <w:tcPr>
            <w:tcW w:w="0" w:type="auto"/>
            <w:hideMark/>
          </w:tcPr>
          <w:p w14:paraId="6B76C38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0.997</w:t>
            </w:r>
          </w:p>
        </w:tc>
        <w:tc>
          <w:tcPr>
            <w:tcW w:w="0" w:type="auto"/>
            <w:hideMark/>
          </w:tcPr>
          <w:p w14:paraId="4636F77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0.997</w:t>
            </w:r>
          </w:p>
        </w:tc>
      </w:tr>
      <w:tr w:rsidR="00F643FD" w:rsidRPr="00286FAB" w14:paraId="4919965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34A33DA" w14:textId="77777777" w:rsidR="00F643FD" w:rsidRPr="00286FAB" w:rsidRDefault="00F643FD" w:rsidP="00A303C8">
            <w:pPr>
              <w:jc w:val="left"/>
              <w:rPr>
                <w:sz w:val="20"/>
                <w:szCs w:val="20"/>
              </w:rPr>
            </w:pPr>
            <w:r w:rsidRPr="00286FAB">
              <w:rPr>
                <w:sz w:val="20"/>
                <w:szCs w:val="20"/>
              </w:rPr>
              <w:t>Log Likelihood</w:t>
            </w:r>
          </w:p>
        </w:tc>
        <w:tc>
          <w:tcPr>
            <w:tcW w:w="0" w:type="auto"/>
            <w:hideMark/>
          </w:tcPr>
          <w:p w14:paraId="50B3DB7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-1,136.873</w:t>
            </w:r>
          </w:p>
        </w:tc>
        <w:tc>
          <w:tcPr>
            <w:tcW w:w="0" w:type="auto"/>
            <w:hideMark/>
          </w:tcPr>
          <w:p w14:paraId="1EF7DAC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-1,120.678</w:t>
            </w:r>
          </w:p>
        </w:tc>
        <w:tc>
          <w:tcPr>
            <w:tcW w:w="0" w:type="auto"/>
            <w:hideMark/>
          </w:tcPr>
          <w:p w14:paraId="258FB2C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-924.022</w:t>
            </w:r>
          </w:p>
        </w:tc>
        <w:tc>
          <w:tcPr>
            <w:tcW w:w="0" w:type="auto"/>
            <w:hideMark/>
          </w:tcPr>
          <w:p w14:paraId="14CAF4A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-907.667</w:t>
            </w:r>
          </w:p>
        </w:tc>
      </w:tr>
      <w:tr w:rsidR="00F643FD" w:rsidRPr="00286FAB" w14:paraId="4DFCB6FC"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5AA8836" w14:textId="77777777" w:rsidR="00F643FD" w:rsidRPr="00286FAB" w:rsidRDefault="00F643FD" w:rsidP="00A303C8">
            <w:pPr>
              <w:jc w:val="left"/>
              <w:rPr>
                <w:sz w:val="20"/>
                <w:szCs w:val="20"/>
              </w:rPr>
            </w:pPr>
            <w:r w:rsidRPr="00286FAB">
              <w:rPr>
                <w:sz w:val="20"/>
                <w:szCs w:val="20"/>
              </w:rPr>
              <w:t>Wald Test</w:t>
            </w:r>
          </w:p>
        </w:tc>
        <w:tc>
          <w:tcPr>
            <w:tcW w:w="0" w:type="auto"/>
            <w:hideMark/>
          </w:tcPr>
          <w:p w14:paraId="2A38675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41.030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50E0774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94.910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c>
          <w:tcPr>
            <w:tcW w:w="0" w:type="auto"/>
            <w:hideMark/>
          </w:tcPr>
          <w:p w14:paraId="4E4BB08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77.160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48BF586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95.840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r>
      <w:tr w:rsidR="00F643FD" w:rsidRPr="00286FAB" w14:paraId="45DE3454"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A50C04" w14:textId="77777777" w:rsidR="00F643FD" w:rsidRPr="00286FAB" w:rsidRDefault="00F643FD" w:rsidP="00A303C8">
            <w:pPr>
              <w:jc w:val="left"/>
              <w:rPr>
                <w:sz w:val="20"/>
                <w:szCs w:val="20"/>
              </w:rPr>
            </w:pPr>
            <w:r w:rsidRPr="00286FAB">
              <w:rPr>
                <w:sz w:val="20"/>
                <w:szCs w:val="20"/>
              </w:rPr>
              <w:t>LR Test</w:t>
            </w:r>
          </w:p>
        </w:tc>
        <w:tc>
          <w:tcPr>
            <w:tcW w:w="0" w:type="auto"/>
            <w:hideMark/>
          </w:tcPr>
          <w:p w14:paraId="3BCAB15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48.602</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6A0175A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80.993</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c>
          <w:tcPr>
            <w:tcW w:w="0" w:type="auto"/>
            <w:hideMark/>
          </w:tcPr>
          <w:p w14:paraId="550B397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79.759</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2AA98EF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112.468</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r>
      <w:tr w:rsidR="00F643FD" w:rsidRPr="00286FAB" w14:paraId="63156FD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88A66DC" w14:textId="77777777" w:rsidR="00F643FD" w:rsidRPr="00286FAB" w:rsidRDefault="00F643FD" w:rsidP="00A303C8">
            <w:pPr>
              <w:jc w:val="left"/>
              <w:rPr>
                <w:sz w:val="20"/>
                <w:szCs w:val="20"/>
              </w:rPr>
            </w:pPr>
            <w:r w:rsidRPr="00286FAB">
              <w:rPr>
                <w:sz w:val="20"/>
                <w:szCs w:val="20"/>
              </w:rPr>
              <w:t>Score (</w:t>
            </w:r>
            <w:proofErr w:type="spellStart"/>
            <w:r w:rsidRPr="00286FAB">
              <w:rPr>
                <w:sz w:val="20"/>
                <w:szCs w:val="20"/>
              </w:rPr>
              <w:t>Logrank</w:t>
            </w:r>
            <w:proofErr w:type="spellEnd"/>
            <w:r w:rsidRPr="00286FAB">
              <w:rPr>
                <w:sz w:val="20"/>
                <w:szCs w:val="20"/>
              </w:rPr>
              <w:t>) Test</w:t>
            </w:r>
          </w:p>
        </w:tc>
        <w:tc>
          <w:tcPr>
            <w:tcW w:w="0" w:type="auto"/>
            <w:hideMark/>
          </w:tcPr>
          <w:p w14:paraId="7098F8C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47.189</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378D226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80.604</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c>
          <w:tcPr>
            <w:tcW w:w="0" w:type="auto"/>
            <w:hideMark/>
          </w:tcPr>
          <w:p w14:paraId="3C6D3B6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73.767</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458CDFE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105.956</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r>
      <w:tr w:rsidR="00F643FD" w:rsidRPr="00286FAB" w14:paraId="68F82027"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7818C2DA" w14:textId="77777777" w:rsidR="00F643FD" w:rsidRPr="00286FAB" w:rsidRDefault="00F643FD" w:rsidP="00A303C8">
            <w:pPr>
              <w:jc w:val="center"/>
              <w:rPr>
                <w:sz w:val="20"/>
                <w:szCs w:val="20"/>
              </w:rPr>
            </w:pPr>
          </w:p>
        </w:tc>
      </w:tr>
      <w:tr w:rsidR="00F643FD" w:rsidRPr="00286FAB" w14:paraId="62B8224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1F654DB" w14:textId="77777777" w:rsidR="00F643FD" w:rsidRPr="00286FAB" w:rsidRDefault="00F643FD" w:rsidP="00A303C8">
            <w:pPr>
              <w:jc w:val="left"/>
              <w:rPr>
                <w:sz w:val="20"/>
                <w:szCs w:val="20"/>
              </w:rPr>
            </w:pPr>
            <w:r w:rsidRPr="00286FAB">
              <w:rPr>
                <w:rStyle w:val="Emphasis"/>
                <w:sz w:val="20"/>
                <w:szCs w:val="20"/>
              </w:rPr>
              <w:t>Note:</w:t>
            </w:r>
          </w:p>
        </w:tc>
        <w:tc>
          <w:tcPr>
            <w:tcW w:w="0" w:type="auto"/>
            <w:gridSpan w:val="4"/>
            <w:hideMark/>
          </w:tcPr>
          <w:p w14:paraId="3222237C" w14:textId="77777777" w:rsidR="00F643FD" w:rsidRPr="00286FAB" w:rsidRDefault="00F643FD" w:rsidP="00A303C8">
            <w:pPr>
              <w:jc w:val="right"/>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vertAlign w:val="superscript"/>
              </w:rPr>
              <w:t>*</w:t>
            </w:r>
            <w:r w:rsidRPr="00286FAB">
              <w:rPr>
                <w:sz w:val="20"/>
                <w:szCs w:val="20"/>
              </w:rPr>
              <w:t>p</w:t>
            </w:r>
            <w:r w:rsidRPr="00286FAB">
              <w:rPr>
                <w:sz w:val="20"/>
                <w:szCs w:val="20"/>
                <w:vertAlign w:val="superscript"/>
              </w:rPr>
              <w:t>**</w:t>
            </w:r>
            <w:r w:rsidRPr="00286FAB">
              <w:rPr>
                <w:sz w:val="20"/>
                <w:szCs w:val="20"/>
              </w:rPr>
              <w:t>p</w:t>
            </w:r>
            <w:r w:rsidRPr="00286FAB">
              <w:rPr>
                <w:sz w:val="20"/>
                <w:szCs w:val="20"/>
                <w:vertAlign w:val="superscript"/>
              </w:rPr>
              <w:t>***</w:t>
            </w:r>
            <w:r w:rsidRPr="00286FAB">
              <w:rPr>
                <w:sz w:val="20"/>
                <w:szCs w:val="20"/>
              </w:rPr>
              <w:t>p&lt;0.01</w:t>
            </w:r>
          </w:p>
        </w:tc>
      </w:tr>
    </w:tbl>
    <w:p w14:paraId="6E6FEB6A" w14:textId="77777777" w:rsidR="00530E8B" w:rsidRPr="00286FAB" w:rsidRDefault="00F643FD" w:rsidP="00F643FD">
      <w:pPr>
        <w:rPr>
          <w:sz w:val="20"/>
          <w:szCs w:val="20"/>
        </w:rPr>
      </w:pPr>
      <w:r w:rsidRPr="00286FAB">
        <w:rPr>
          <w:sz w:val="20"/>
          <w:szCs w:val="20"/>
        </w:rPr>
        <w:t xml:space="preserve"> </w:t>
      </w:r>
    </w:p>
    <w:p w14:paraId="4D084D58" w14:textId="0F168819" w:rsidR="00F643FD" w:rsidRPr="00286FAB" w:rsidRDefault="00F643FD" w:rsidP="00530E8B">
      <w:pPr>
        <w:ind w:left="720" w:firstLine="720"/>
        <w:rPr>
          <w:sz w:val="20"/>
          <w:szCs w:val="20"/>
        </w:rPr>
      </w:pPr>
      <w:r w:rsidRPr="00286FAB">
        <w:rPr>
          <w:sz w:val="20"/>
          <w:szCs w:val="20"/>
        </w:rPr>
        <w:t>Robust standard errors clustered by conflict ID.</w:t>
      </w:r>
    </w:p>
    <w:p w14:paraId="3F41ED41" w14:textId="77777777" w:rsidR="00F643FD" w:rsidRPr="00286FAB" w:rsidRDefault="00F643FD" w:rsidP="00F643FD">
      <w:pPr>
        <w:rPr>
          <w:sz w:val="20"/>
          <w:szCs w:val="20"/>
        </w:rPr>
      </w:pPr>
    </w:p>
    <w:p w14:paraId="004BE9B9" w14:textId="77777777" w:rsidR="00F643FD" w:rsidRPr="00286FAB" w:rsidRDefault="00F643FD" w:rsidP="00F643FD">
      <w:pPr>
        <w:rPr>
          <w:b/>
          <w:bCs/>
        </w:rPr>
      </w:pPr>
      <w:r w:rsidRPr="00286FAB">
        <w:rPr>
          <w:b/>
          <w:bCs/>
        </w:rPr>
        <w:t xml:space="preserve">Table 2: Factors Influencing War Recurrence – Entropy Balancing  </w:t>
      </w:r>
    </w:p>
    <w:tbl>
      <w:tblPr>
        <w:tblStyle w:val="PlainTable5"/>
        <w:tblW w:w="0" w:type="auto"/>
        <w:tblLook w:val="04A0" w:firstRow="1" w:lastRow="0" w:firstColumn="1" w:lastColumn="0" w:noHBand="0" w:noVBand="1"/>
      </w:tblPr>
      <w:tblGrid>
        <w:gridCol w:w="2290"/>
        <w:gridCol w:w="1525"/>
        <w:gridCol w:w="1609"/>
        <w:gridCol w:w="1516"/>
        <w:gridCol w:w="1700"/>
      </w:tblGrid>
      <w:tr w:rsidR="00F643FD" w:rsidRPr="00286FAB" w14:paraId="155245B3" w14:textId="77777777" w:rsidTr="00A303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gridSpan w:val="5"/>
            <w:hideMark/>
          </w:tcPr>
          <w:p w14:paraId="7B5209E3" w14:textId="77777777" w:rsidR="00F643FD" w:rsidRPr="00286FAB" w:rsidRDefault="00F643FD" w:rsidP="00A303C8">
            <w:pPr>
              <w:rPr>
                <w:sz w:val="20"/>
                <w:szCs w:val="20"/>
              </w:rPr>
            </w:pPr>
          </w:p>
        </w:tc>
      </w:tr>
      <w:tr w:rsidR="00F643FD" w:rsidRPr="00286FAB" w14:paraId="4C4A1433"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8AC09" w14:textId="77777777" w:rsidR="00F643FD" w:rsidRPr="00286FAB" w:rsidRDefault="00F643FD" w:rsidP="00A303C8">
            <w:pPr>
              <w:jc w:val="center"/>
              <w:rPr>
                <w:sz w:val="20"/>
                <w:szCs w:val="20"/>
              </w:rPr>
            </w:pPr>
          </w:p>
        </w:tc>
        <w:tc>
          <w:tcPr>
            <w:tcW w:w="0" w:type="auto"/>
            <w:gridSpan w:val="4"/>
            <w:hideMark/>
          </w:tcPr>
          <w:p w14:paraId="4EFC9E1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rStyle w:val="Emphasis"/>
                <w:sz w:val="20"/>
                <w:szCs w:val="20"/>
              </w:rPr>
              <w:t>Dependent variable:</w:t>
            </w:r>
          </w:p>
        </w:tc>
      </w:tr>
      <w:tr w:rsidR="00F643FD" w:rsidRPr="00286FAB" w14:paraId="77F48FCB"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0F5D0AD" w14:textId="77777777" w:rsidR="00F643FD" w:rsidRPr="00286FAB" w:rsidRDefault="00F643FD" w:rsidP="00A303C8">
            <w:pPr>
              <w:jc w:val="center"/>
              <w:rPr>
                <w:sz w:val="20"/>
                <w:szCs w:val="20"/>
              </w:rPr>
            </w:pPr>
          </w:p>
        </w:tc>
        <w:tc>
          <w:tcPr>
            <w:tcW w:w="0" w:type="auto"/>
            <w:gridSpan w:val="4"/>
            <w:hideMark/>
          </w:tcPr>
          <w:p w14:paraId="0153692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6128EA11"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3D4E2A" w14:textId="77777777" w:rsidR="00F643FD" w:rsidRPr="00286FAB" w:rsidRDefault="00F643FD" w:rsidP="00A303C8">
            <w:pPr>
              <w:jc w:val="center"/>
              <w:rPr>
                <w:sz w:val="20"/>
                <w:szCs w:val="20"/>
              </w:rPr>
            </w:pPr>
          </w:p>
        </w:tc>
        <w:tc>
          <w:tcPr>
            <w:tcW w:w="0" w:type="auto"/>
            <w:gridSpan w:val="2"/>
            <w:hideMark/>
          </w:tcPr>
          <w:p w14:paraId="56EC8A6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UCDP ID-Based War Recurrence</w:t>
            </w:r>
          </w:p>
        </w:tc>
        <w:tc>
          <w:tcPr>
            <w:tcW w:w="0" w:type="auto"/>
            <w:gridSpan w:val="2"/>
            <w:hideMark/>
          </w:tcPr>
          <w:p w14:paraId="4B85A57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UCDP ID-Based War Recurrence</w:t>
            </w:r>
          </w:p>
        </w:tc>
      </w:tr>
      <w:tr w:rsidR="00F643FD" w:rsidRPr="00286FAB" w14:paraId="286912D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9A87E57" w14:textId="77777777" w:rsidR="00F643FD" w:rsidRPr="00286FAB" w:rsidRDefault="00F643FD" w:rsidP="00A303C8">
            <w:pPr>
              <w:jc w:val="center"/>
              <w:rPr>
                <w:sz w:val="20"/>
                <w:szCs w:val="20"/>
              </w:rPr>
            </w:pPr>
          </w:p>
        </w:tc>
        <w:tc>
          <w:tcPr>
            <w:tcW w:w="0" w:type="auto"/>
            <w:hideMark/>
          </w:tcPr>
          <w:p w14:paraId="5003CC9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w:t>
            </w:r>
          </w:p>
        </w:tc>
        <w:tc>
          <w:tcPr>
            <w:tcW w:w="0" w:type="auto"/>
            <w:hideMark/>
          </w:tcPr>
          <w:p w14:paraId="3CCC6F6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(2)</w:t>
            </w:r>
          </w:p>
        </w:tc>
        <w:tc>
          <w:tcPr>
            <w:tcW w:w="0" w:type="auto"/>
            <w:hideMark/>
          </w:tcPr>
          <w:p w14:paraId="09DBC01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w:t>
            </w:r>
          </w:p>
        </w:tc>
        <w:tc>
          <w:tcPr>
            <w:tcW w:w="0" w:type="auto"/>
            <w:hideMark/>
          </w:tcPr>
          <w:p w14:paraId="4E6589E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(4)</w:t>
            </w:r>
          </w:p>
        </w:tc>
      </w:tr>
      <w:tr w:rsidR="00F643FD" w:rsidRPr="00286FAB" w14:paraId="53193CD1"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62041EAA" w14:textId="77777777" w:rsidR="00F643FD" w:rsidRPr="00286FAB" w:rsidRDefault="00F643FD" w:rsidP="00A303C8">
            <w:pPr>
              <w:jc w:val="center"/>
              <w:rPr>
                <w:sz w:val="20"/>
                <w:szCs w:val="20"/>
              </w:rPr>
            </w:pPr>
          </w:p>
        </w:tc>
      </w:tr>
      <w:tr w:rsidR="00F643FD" w:rsidRPr="00286FAB" w14:paraId="4D0F3ED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0A3F0EB2" w14:textId="77777777" w:rsidR="00F643FD" w:rsidRPr="00286FAB" w:rsidRDefault="00F643FD" w:rsidP="00A303C8">
            <w:pPr>
              <w:rPr>
                <w:sz w:val="20"/>
                <w:szCs w:val="20"/>
              </w:rPr>
            </w:pPr>
            <w:r w:rsidRPr="00286FAB">
              <w:rPr>
                <w:sz w:val="20"/>
                <w:szCs w:val="20"/>
              </w:rPr>
              <w:t>Ceasefire</w:t>
            </w:r>
          </w:p>
        </w:tc>
        <w:tc>
          <w:tcPr>
            <w:tcW w:w="0" w:type="auto"/>
            <w:hideMark/>
          </w:tcPr>
          <w:p w14:paraId="3023844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0.915</w:t>
            </w:r>
            <w:r w:rsidRPr="00286FAB">
              <w:rPr>
                <w:sz w:val="20"/>
                <w:szCs w:val="20"/>
                <w:vertAlign w:val="superscript"/>
              </w:rPr>
              <w:t>**</w:t>
            </w:r>
          </w:p>
        </w:tc>
        <w:tc>
          <w:tcPr>
            <w:tcW w:w="0" w:type="auto"/>
            <w:hideMark/>
          </w:tcPr>
          <w:p w14:paraId="5D975C4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1.043</w:t>
            </w:r>
            <w:r w:rsidRPr="00286FAB">
              <w:rPr>
                <w:sz w:val="20"/>
                <w:szCs w:val="20"/>
                <w:vertAlign w:val="superscript"/>
              </w:rPr>
              <w:t>**</w:t>
            </w:r>
          </w:p>
        </w:tc>
        <w:tc>
          <w:tcPr>
            <w:tcW w:w="0" w:type="auto"/>
            <w:hideMark/>
          </w:tcPr>
          <w:p w14:paraId="12BD107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0.989</w:t>
            </w:r>
            <w:r w:rsidRPr="00286FAB">
              <w:rPr>
                <w:sz w:val="20"/>
                <w:szCs w:val="20"/>
                <w:vertAlign w:val="superscript"/>
              </w:rPr>
              <w:t>***</w:t>
            </w:r>
          </w:p>
        </w:tc>
        <w:tc>
          <w:tcPr>
            <w:tcW w:w="0" w:type="auto"/>
            <w:hideMark/>
          </w:tcPr>
          <w:p w14:paraId="7A2DE09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1.042</w:t>
            </w:r>
            <w:r w:rsidRPr="00286FAB">
              <w:rPr>
                <w:sz w:val="20"/>
                <w:szCs w:val="20"/>
                <w:vertAlign w:val="superscript"/>
              </w:rPr>
              <w:t>**</w:t>
            </w:r>
          </w:p>
        </w:tc>
      </w:tr>
      <w:tr w:rsidR="00F643FD" w:rsidRPr="00286FAB" w14:paraId="169BA1C4"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A29A6" w14:textId="77777777" w:rsidR="00F643FD" w:rsidRPr="00286FAB" w:rsidRDefault="00F643FD" w:rsidP="00A303C8">
            <w:pPr>
              <w:jc w:val="center"/>
              <w:rPr>
                <w:sz w:val="20"/>
                <w:szCs w:val="20"/>
              </w:rPr>
            </w:pPr>
          </w:p>
        </w:tc>
        <w:tc>
          <w:tcPr>
            <w:tcW w:w="0" w:type="auto"/>
            <w:hideMark/>
          </w:tcPr>
          <w:p w14:paraId="1E4CAEF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(0.301)</w:t>
            </w:r>
          </w:p>
        </w:tc>
        <w:tc>
          <w:tcPr>
            <w:tcW w:w="0" w:type="auto"/>
            <w:hideMark/>
          </w:tcPr>
          <w:p w14:paraId="7EE0A4D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(0.365)</w:t>
            </w:r>
          </w:p>
        </w:tc>
        <w:tc>
          <w:tcPr>
            <w:tcW w:w="0" w:type="auto"/>
            <w:hideMark/>
          </w:tcPr>
          <w:p w14:paraId="0B2018D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(0.319)</w:t>
            </w:r>
          </w:p>
        </w:tc>
        <w:tc>
          <w:tcPr>
            <w:tcW w:w="0" w:type="auto"/>
            <w:hideMark/>
          </w:tcPr>
          <w:p w14:paraId="69665A1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(0.392)</w:t>
            </w:r>
          </w:p>
        </w:tc>
      </w:tr>
      <w:tr w:rsidR="00F643FD" w:rsidRPr="00286FAB" w14:paraId="33B17633"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B999B84" w14:textId="77777777" w:rsidR="00F643FD" w:rsidRPr="00286FAB" w:rsidRDefault="00F643FD" w:rsidP="00A303C8">
            <w:pPr>
              <w:jc w:val="center"/>
              <w:rPr>
                <w:sz w:val="20"/>
                <w:szCs w:val="20"/>
              </w:rPr>
            </w:pPr>
          </w:p>
        </w:tc>
        <w:tc>
          <w:tcPr>
            <w:tcW w:w="0" w:type="auto"/>
            <w:hideMark/>
          </w:tcPr>
          <w:p w14:paraId="7EF00372"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8C12D3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5F07A1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58969E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45DA7A55"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1058EC" w14:textId="77777777" w:rsidR="00F643FD" w:rsidRPr="00286FAB" w:rsidRDefault="00F643FD" w:rsidP="00A303C8">
            <w:pPr>
              <w:rPr>
                <w:sz w:val="20"/>
                <w:szCs w:val="20"/>
              </w:rPr>
            </w:pPr>
            <w:r w:rsidRPr="00286FAB">
              <w:rPr>
                <w:sz w:val="20"/>
                <w:szCs w:val="20"/>
              </w:rPr>
              <w:t>Actor Ceases</w:t>
            </w:r>
          </w:p>
        </w:tc>
        <w:tc>
          <w:tcPr>
            <w:tcW w:w="0" w:type="auto"/>
            <w:hideMark/>
          </w:tcPr>
          <w:p w14:paraId="203019C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-0.020</w:t>
            </w:r>
          </w:p>
        </w:tc>
        <w:tc>
          <w:tcPr>
            <w:tcW w:w="0" w:type="auto"/>
            <w:hideMark/>
          </w:tcPr>
          <w:p w14:paraId="705971B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0.133</w:t>
            </w:r>
          </w:p>
        </w:tc>
        <w:tc>
          <w:tcPr>
            <w:tcW w:w="0" w:type="auto"/>
            <w:hideMark/>
          </w:tcPr>
          <w:p w14:paraId="326C101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-0.169</w:t>
            </w:r>
          </w:p>
        </w:tc>
        <w:tc>
          <w:tcPr>
            <w:tcW w:w="0" w:type="auto"/>
            <w:hideMark/>
          </w:tcPr>
          <w:p w14:paraId="76B2D67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-0.084</w:t>
            </w:r>
          </w:p>
        </w:tc>
      </w:tr>
      <w:tr w:rsidR="00F643FD" w:rsidRPr="00286FAB" w14:paraId="12792A6C"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993E651" w14:textId="77777777" w:rsidR="00F643FD" w:rsidRPr="00286FAB" w:rsidRDefault="00F643FD" w:rsidP="00A303C8">
            <w:pPr>
              <w:jc w:val="center"/>
              <w:rPr>
                <w:sz w:val="20"/>
                <w:szCs w:val="20"/>
              </w:rPr>
            </w:pPr>
          </w:p>
        </w:tc>
        <w:tc>
          <w:tcPr>
            <w:tcW w:w="0" w:type="auto"/>
            <w:hideMark/>
          </w:tcPr>
          <w:p w14:paraId="69F7B0A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(0.549)</w:t>
            </w:r>
          </w:p>
        </w:tc>
        <w:tc>
          <w:tcPr>
            <w:tcW w:w="0" w:type="auto"/>
            <w:hideMark/>
          </w:tcPr>
          <w:p w14:paraId="5E40E0D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(0.599)</w:t>
            </w:r>
          </w:p>
        </w:tc>
        <w:tc>
          <w:tcPr>
            <w:tcW w:w="0" w:type="auto"/>
            <w:hideMark/>
          </w:tcPr>
          <w:p w14:paraId="79FE80B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(0.617)</w:t>
            </w:r>
          </w:p>
        </w:tc>
        <w:tc>
          <w:tcPr>
            <w:tcW w:w="0" w:type="auto"/>
            <w:hideMark/>
          </w:tcPr>
          <w:p w14:paraId="339C691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(0.669)</w:t>
            </w:r>
          </w:p>
        </w:tc>
      </w:tr>
      <w:tr w:rsidR="00F643FD" w:rsidRPr="00286FAB" w14:paraId="7CE833F1"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5D1D24" w14:textId="77777777" w:rsidR="00F643FD" w:rsidRPr="00286FAB" w:rsidRDefault="00F643FD" w:rsidP="00A303C8">
            <w:pPr>
              <w:jc w:val="center"/>
              <w:rPr>
                <w:sz w:val="20"/>
                <w:szCs w:val="20"/>
              </w:rPr>
            </w:pPr>
          </w:p>
        </w:tc>
        <w:tc>
          <w:tcPr>
            <w:tcW w:w="0" w:type="auto"/>
            <w:hideMark/>
          </w:tcPr>
          <w:p w14:paraId="0833D8DB"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812F6D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A937EA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76F890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2FCD3ED1"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31DAE6B" w14:textId="77777777" w:rsidR="00F643FD" w:rsidRPr="00286FAB" w:rsidRDefault="00F643FD" w:rsidP="00A303C8">
            <w:pPr>
              <w:rPr>
                <w:sz w:val="20"/>
                <w:szCs w:val="20"/>
              </w:rPr>
            </w:pPr>
            <w:r w:rsidRPr="00286FAB">
              <w:rPr>
                <w:sz w:val="20"/>
                <w:szCs w:val="20"/>
              </w:rPr>
              <w:t>Government Victory</w:t>
            </w:r>
          </w:p>
        </w:tc>
        <w:tc>
          <w:tcPr>
            <w:tcW w:w="0" w:type="auto"/>
            <w:hideMark/>
          </w:tcPr>
          <w:p w14:paraId="54B9211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-0.030</w:t>
            </w:r>
          </w:p>
        </w:tc>
        <w:tc>
          <w:tcPr>
            <w:tcW w:w="0" w:type="auto"/>
            <w:hideMark/>
          </w:tcPr>
          <w:p w14:paraId="5D37C16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0.138</w:t>
            </w:r>
          </w:p>
        </w:tc>
        <w:tc>
          <w:tcPr>
            <w:tcW w:w="0" w:type="auto"/>
            <w:hideMark/>
          </w:tcPr>
          <w:p w14:paraId="3F02856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-0.705</w:t>
            </w:r>
            <w:r w:rsidRPr="00286FAB">
              <w:rPr>
                <w:sz w:val="20"/>
                <w:szCs w:val="20"/>
                <w:vertAlign w:val="superscript"/>
              </w:rPr>
              <w:t>*</w:t>
            </w:r>
          </w:p>
        </w:tc>
        <w:tc>
          <w:tcPr>
            <w:tcW w:w="0" w:type="auto"/>
            <w:hideMark/>
          </w:tcPr>
          <w:p w14:paraId="5EC467C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-0.571</w:t>
            </w:r>
          </w:p>
        </w:tc>
      </w:tr>
      <w:tr w:rsidR="00F643FD" w:rsidRPr="00286FAB" w14:paraId="5F65ECB9"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EF9A62" w14:textId="77777777" w:rsidR="00F643FD" w:rsidRPr="00286FAB" w:rsidRDefault="00F643FD" w:rsidP="00A303C8">
            <w:pPr>
              <w:jc w:val="center"/>
              <w:rPr>
                <w:sz w:val="20"/>
                <w:szCs w:val="20"/>
              </w:rPr>
            </w:pPr>
          </w:p>
        </w:tc>
        <w:tc>
          <w:tcPr>
            <w:tcW w:w="0" w:type="auto"/>
            <w:hideMark/>
          </w:tcPr>
          <w:p w14:paraId="5602A63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(0.301)</w:t>
            </w:r>
          </w:p>
        </w:tc>
        <w:tc>
          <w:tcPr>
            <w:tcW w:w="0" w:type="auto"/>
            <w:hideMark/>
          </w:tcPr>
          <w:p w14:paraId="3EAFC5E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(0.378)</w:t>
            </w:r>
          </w:p>
        </w:tc>
        <w:tc>
          <w:tcPr>
            <w:tcW w:w="0" w:type="auto"/>
            <w:hideMark/>
          </w:tcPr>
          <w:p w14:paraId="7847152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(0.363)</w:t>
            </w:r>
          </w:p>
        </w:tc>
        <w:tc>
          <w:tcPr>
            <w:tcW w:w="0" w:type="auto"/>
            <w:hideMark/>
          </w:tcPr>
          <w:p w14:paraId="5A03D09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(0.449)</w:t>
            </w:r>
          </w:p>
        </w:tc>
      </w:tr>
      <w:tr w:rsidR="00F643FD" w:rsidRPr="00286FAB" w14:paraId="7B8B55B7"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4375410" w14:textId="77777777" w:rsidR="00F643FD" w:rsidRPr="00286FAB" w:rsidRDefault="00F643FD" w:rsidP="00A303C8">
            <w:pPr>
              <w:jc w:val="center"/>
              <w:rPr>
                <w:sz w:val="20"/>
                <w:szCs w:val="20"/>
              </w:rPr>
            </w:pPr>
          </w:p>
        </w:tc>
        <w:tc>
          <w:tcPr>
            <w:tcW w:w="0" w:type="auto"/>
            <w:hideMark/>
          </w:tcPr>
          <w:p w14:paraId="39A0E85E"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CFF2FF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4E0246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5E2094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7F6ED080"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6434A9" w14:textId="77777777" w:rsidR="00F643FD" w:rsidRPr="00286FAB" w:rsidRDefault="00F643FD" w:rsidP="00A303C8">
            <w:pPr>
              <w:rPr>
                <w:sz w:val="20"/>
                <w:szCs w:val="20"/>
              </w:rPr>
            </w:pPr>
            <w:r w:rsidRPr="00286FAB">
              <w:rPr>
                <w:sz w:val="20"/>
                <w:szCs w:val="20"/>
              </w:rPr>
              <w:t>Rebel Victory</w:t>
            </w:r>
          </w:p>
        </w:tc>
        <w:tc>
          <w:tcPr>
            <w:tcW w:w="0" w:type="auto"/>
            <w:hideMark/>
          </w:tcPr>
          <w:p w14:paraId="3E44EF8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0.451</w:t>
            </w:r>
          </w:p>
        </w:tc>
        <w:tc>
          <w:tcPr>
            <w:tcW w:w="0" w:type="auto"/>
            <w:hideMark/>
          </w:tcPr>
          <w:p w14:paraId="75A576A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0.680</w:t>
            </w:r>
          </w:p>
        </w:tc>
        <w:tc>
          <w:tcPr>
            <w:tcW w:w="0" w:type="auto"/>
            <w:hideMark/>
          </w:tcPr>
          <w:p w14:paraId="67C63E2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-0.361</w:t>
            </w:r>
          </w:p>
        </w:tc>
        <w:tc>
          <w:tcPr>
            <w:tcW w:w="0" w:type="auto"/>
            <w:hideMark/>
          </w:tcPr>
          <w:p w14:paraId="3B4C769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-0.303</w:t>
            </w:r>
          </w:p>
        </w:tc>
      </w:tr>
      <w:tr w:rsidR="00F643FD" w:rsidRPr="00286FAB" w14:paraId="7F615FF9"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941C78B" w14:textId="77777777" w:rsidR="00F643FD" w:rsidRPr="00286FAB" w:rsidRDefault="00F643FD" w:rsidP="00A303C8">
            <w:pPr>
              <w:jc w:val="center"/>
              <w:rPr>
                <w:sz w:val="20"/>
                <w:szCs w:val="20"/>
              </w:rPr>
            </w:pPr>
          </w:p>
        </w:tc>
        <w:tc>
          <w:tcPr>
            <w:tcW w:w="0" w:type="auto"/>
            <w:hideMark/>
          </w:tcPr>
          <w:p w14:paraId="4B9101E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(0.380)</w:t>
            </w:r>
          </w:p>
        </w:tc>
        <w:tc>
          <w:tcPr>
            <w:tcW w:w="0" w:type="auto"/>
            <w:hideMark/>
          </w:tcPr>
          <w:p w14:paraId="1501DB2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(0.449)</w:t>
            </w:r>
          </w:p>
        </w:tc>
        <w:tc>
          <w:tcPr>
            <w:tcW w:w="0" w:type="auto"/>
            <w:hideMark/>
          </w:tcPr>
          <w:p w14:paraId="0341F6F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(0.510)</w:t>
            </w:r>
          </w:p>
        </w:tc>
        <w:tc>
          <w:tcPr>
            <w:tcW w:w="0" w:type="auto"/>
            <w:hideMark/>
          </w:tcPr>
          <w:p w14:paraId="14AB016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(0.584)</w:t>
            </w:r>
          </w:p>
        </w:tc>
      </w:tr>
      <w:tr w:rsidR="00F643FD" w:rsidRPr="00286FAB" w14:paraId="4AF6E775"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ABD3F5" w14:textId="77777777" w:rsidR="00F643FD" w:rsidRPr="00286FAB" w:rsidRDefault="00F643FD" w:rsidP="00A303C8">
            <w:pPr>
              <w:jc w:val="center"/>
              <w:rPr>
                <w:sz w:val="20"/>
                <w:szCs w:val="20"/>
              </w:rPr>
            </w:pPr>
          </w:p>
        </w:tc>
        <w:tc>
          <w:tcPr>
            <w:tcW w:w="0" w:type="auto"/>
            <w:hideMark/>
          </w:tcPr>
          <w:p w14:paraId="3BEF4BA0"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63508F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BA7109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334C85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37A690B8"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D1A4758" w14:textId="77777777" w:rsidR="00F643FD" w:rsidRPr="00286FAB" w:rsidRDefault="00F643FD" w:rsidP="00A303C8">
            <w:pPr>
              <w:rPr>
                <w:sz w:val="20"/>
                <w:szCs w:val="20"/>
              </w:rPr>
            </w:pPr>
            <w:r w:rsidRPr="00286FAB">
              <w:rPr>
                <w:sz w:val="20"/>
                <w:szCs w:val="20"/>
              </w:rPr>
              <w:t>Low Activity</w:t>
            </w:r>
          </w:p>
        </w:tc>
        <w:tc>
          <w:tcPr>
            <w:tcW w:w="0" w:type="auto"/>
            <w:hideMark/>
          </w:tcPr>
          <w:p w14:paraId="743004F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1.011</w:t>
            </w:r>
            <w:r w:rsidRPr="00286FAB">
              <w:rPr>
                <w:sz w:val="20"/>
                <w:szCs w:val="20"/>
                <w:vertAlign w:val="superscript"/>
              </w:rPr>
              <w:t>***</w:t>
            </w:r>
          </w:p>
        </w:tc>
        <w:tc>
          <w:tcPr>
            <w:tcW w:w="0" w:type="auto"/>
            <w:hideMark/>
          </w:tcPr>
          <w:p w14:paraId="713C27B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1.123</w:t>
            </w:r>
            <w:r w:rsidRPr="00286FAB">
              <w:rPr>
                <w:sz w:val="20"/>
                <w:szCs w:val="20"/>
                <w:vertAlign w:val="superscript"/>
              </w:rPr>
              <w:t>***</w:t>
            </w:r>
          </w:p>
        </w:tc>
        <w:tc>
          <w:tcPr>
            <w:tcW w:w="0" w:type="auto"/>
            <w:hideMark/>
          </w:tcPr>
          <w:p w14:paraId="2BCC6E2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1.011</w:t>
            </w:r>
            <w:r w:rsidRPr="00286FAB">
              <w:rPr>
                <w:sz w:val="20"/>
                <w:szCs w:val="20"/>
                <w:vertAlign w:val="superscript"/>
              </w:rPr>
              <w:t>***</w:t>
            </w:r>
          </w:p>
        </w:tc>
        <w:tc>
          <w:tcPr>
            <w:tcW w:w="0" w:type="auto"/>
            <w:hideMark/>
          </w:tcPr>
          <w:p w14:paraId="5CAB6DF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1.051</w:t>
            </w:r>
            <w:r w:rsidRPr="00286FAB">
              <w:rPr>
                <w:sz w:val="20"/>
                <w:szCs w:val="20"/>
                <w:vertAlign w:val="superscript"/>
              </w:rPr>
              <w:t>**</w:t>
            </w:r>
          </w:p>
        </w:tc>
      </w:tr>
      <w:tr w:rsidR="00F643FD" w:rsidRPr="00286FAB" w14:paraId="188F3269"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0AC394" w14:textId="77777777" w:rsidR="00F643FD" w:rsidRPr="00286FAB" w:rsidRDefault="00F643FD" w:rsidP="00A303C8">
            <w:pPr>
              <w:jc w:val="center"/>
              <w:rPr>
                <w:sz w:val="20"/>
                <w:szCs w:val="20"/>
              </w:rPr>
            </w:pPr>
          </w:p>
        </w:tc>
        <w:tc>
          <w:tcPr>
            <w:tcW w:w="0" w:type="auto"/>
            <w:hideMark/>
          </w:tcPr>
          <w:p w14:paraId="13FDCB5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(0.267)</w:t>
            </w:r>
          </w:p>
        </w:tc>
        <w:tc>
          <w:tcPr>
            <w:tcW w:w="0" w:type="auto"/>
            <w:hideMark/>
          </w:tcPr>
          <w:p w14:paraId="0A6EF33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(0.337)</w:t>
            </w:r>
          </w:p>
        </w:tc>
        <w:tc>
          <w:tcPr>
            <w:tcW w:w="0" w:type="auto"/>
            <w:hideMark/>
          </w:tcPr>
          <w:p w14:paraId="5D7575A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(0.284)</w:t>
            </w:r>
          </w:p>
        </w:tc>
        <w:tc>
          <w:tcPr>
            <w:tcW w:w="0" w:type="auto"/>
            <w:hideMark/>
          </w:tcPr>
          <w:p w14:paraId="7E30288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(0.362)</w:t>
            </w:r>
          </w:p>
        </w:tc>
      </w:tr>
      <w:tr w:rsidR="00F643FD" w:rsidRPr="00286FAB" w14:paraId="16D2C8B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88DB38C" w14:textId="77777777" w:rsidR="00F643FD" w:rsidRPr="00286FAB" w:rsidRDefault="00F643FD" w:rsidP="00A303C8">
            <w:pPr>
              <w:jc w:val="center"/>
              <w:rPr>
                <w:sz w:val="20"/>
                <w:szCs w:val="20"/>
              </w:rPr>
            </w:pPr>
          </w:p>
        </w:tc>
        <w:tc>
          <w:tcPr>
            <w:tcW w:w="0" w:type="auto"/>
            <w:hideMark/>
          </w:tcPr>
          <w:p w14:paraId="7F2DCDAF"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B38ABE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826D9F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583A80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6B2031E7"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6B3E6B" w14:textId="77777777" w:rsidR="00F643FD" w:rsidRPr="00286FAB" w:rsidRDefault="00F643FD" w:rsidP="00A303C8">
            <w:pPr>
              <w:rPr>
                <w:sz w:val="20"/>
                <w:szCs w:val="20"/>
              </w:rPr>
            </w:pPr>
            <w:r w:rsidRPr="00286FAB">
              <w:rPr>
                <w:sz w:val="20"/>
                <w:szCs w:val="20"/>
              </w:rPr>
              <w:t>Peacekeeping Missions</w:t>
            </w:r>
          </w:p>
        </w:tc>
        <w:tc>
          <w:tcPr>
            <w:tcW w:w="0" w:type="auto"/>
            <w:hideMark/>
          </w:tcPr>
          <w:p w14:paraId="40466736"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7F2626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-0.669</w:t>
            </w:r>
            <w:r w:rsidRPr="00286FAB">
              <w:rPr>
                <w:sz w:val="20"/>
                <w:szCs w:val="20"/>
                <w:vertAlign w:val="superscript"/>
              </w:rPr>
              <w:t>**</w:t>
            </w:r>
          </w:p>
        </w:tc>
        <w:tc>
          <w:tcPr>
            <w:tcW w:w="0" w:type="auto"/>
            <w:hideMark/>
          </w:tcPr>
          <w:p w14:paraId="58B4DBF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D67331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-0.495</w:t>
            </w:r>
          </w:p>
        </w:tc>
      </w:tr>
      <w:tr w:rsidR="00F643FD" w:rsidRPr="00286FAB" w14:paraId="44F8EB3C"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D27535E" w14:textId="77777777" w:rsidR="00F643FD" w:rsidRPr="00286FAB" w:rsidRDefault="00F643FD" w:rsidP="00A303C8">
            <w:pPr>
              <w:jc w:val="center"/>
              <w:rPr>
                <w:sz w:val="20"/>
                <w:szCs w:val="20"/>
              </w:rPr>
            </w:pPr>
          </w:p>
        </w:tc>
        <w:tc>
          <w:tcPr>
            <w:tcW w:w="0" w:type="auto"/>
            <w:hideMark/>
          </w:tcPr>
          <w:p w14:paraId="78B61EED"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DCD6BD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(0.288)</w:t>
            </w:r>
          </w:p>
        </w:tc>
        <w:tc>
          <w:tcPr>
            <w:tcW w:w="0" w:type="auto"/>
            <w:hideMark/>
          </w:tcPr>
          <w:p w14:paraId="4CB03AE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FD18C1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(0.311)</w:t>
            </w:r>
          </w:p>
        </w:tc>
      </w:tr>
      <w:tr w:rsidR="00F643FD" w:rsidRPr="00286FAB" w14:paraId="2CF5D113"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C652734" w14:textId="77777777" w:rsidR="00F643FD" w:rsidRPr="00286FAB" w:rsidRDefault="00F643FD" w:rsidP="00A303C8">
            <w:pPr>
              <w:jc w:val="center"/>
              <w:rPr>
                <w:sz w:val="20"/>
                <w:szCs w:val="20"/>
              </w:rPr>
            </w:pPr>
          </w:p>
        </w:tc>
        <w:tc>
          <w:tcPr>
            <w:tcW w:w="0" w:type="auto"/>
            <w:hideMark/>
          </w:tcPr>
          <w:p w14:paraId="6F9DB786"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096946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BC71B1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06710A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08BA5272"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D627E8C" w14:textId="77777777" w:rsidR="00F643FD" w:rsidRPr="00286FAB" w:rsidRDefault="00F643FD" w:rsidP="00A303C8">
            <w:pPr>
              <w:rPr>
                <w:sz w:val="20"/>
                <w:szCs w:val="20"/>
              </w:rPr>
            </w:pPr>
            <w:proofErr w:type="gramStart"/>
            <w:r w:rsidRPr="00286FAB">
              <w:rPr>
                <w:sz w:val="20"/>
                <w:szCs w:val="20"/>
              </w:rPr>
              <w:t>Log(</w:t>
            </w:r>
            <w:proofErr w:type="gramEnd"/>
            <w:r w:rsidRPr="00286FAB">
              <w:rPr>
                <w:sz w:val="20"/>
                <w:szCs w:val="20"/>
              </w:rPr>
              <w:t>Duration)</w:t>
            </w:r>
          </w:p>
        </w:tc>
        <w:tc>
          <w:tcPr>
            <w:tcW w:w="0" w:type="auto"/>
            <w:hideMark/>
          </w:tcPr>
          <w:p w14:paraId="769DA6FC"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91C019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0.061</w:t>
            </w:r>
            <w:r w:rsidRPr="00286FAB">
              <w:rPr>
                <w:sz w:val="20"/>
                <w:szCs w:val="20"/>
                <w:vertAlign w:val="superscript"/>
              </w:rPr>
              <w:t>*</w:t>
            </w:r>
          </w:p>
        </w:tc>
        <w:tc>
          <w:tcPr>
            <w:tcW w:w="0" w:type="auto"/>
            <w:hideMark/>
          </w:tcPr>
          <w:p w14:paraId="6274E06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8D2C41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-0.005</w:t>
            </w:r>
          </w:p>
        </w:tc>
      </w:tr>
      <w:tr w:rsidR="00F643FD" w:rsidRPr="00286FAB" w14:paraId="371818A1"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F9A4F2" w14:textId="77777777" w:rsidR="00F643FD" w:rsidRPr="00286FAB" w:rsidRDefault="00F643FD" w:rsidP="00A303C8">
            <w:pPr>
              <w:jc w:val="center"/>
              <w:rPr>
                <w:sz w:val="20"/>
                <w:szCs w:val="20"/>
              </w:rPr>
            </w:pPr>
          </w:p>
        </w:tc>
        <w:tc>
          <w:tcPr>
            <w:tcW w:w="0" w:type="auto"/>
            <w:hideMark/>
          </w:tcPr>
          <w:p w14:paraId="7A39C754"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5A0E59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(0.029)</w:t>
            </w:r>
          </w:p>
        </w:tc>
        <w:tc>
          <w:tcPr>
            <w:tcW w:w="0" w:type="auto"/>
            <w:hideMark/>
          </w:tcPr>
          <w:p w14:paraId="58959AD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E63008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(0.032)</w:t>
            </w:r>
          </w:p>
        </w:tc>
      </w:tr>
      <w:tr w:rsidR="00F643FD" w:rsidRPr="00286FAB" w14:paraId="62027CF2"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275AD62" w14:textId="77777777" w:rsidR="00F643FD" w:rsidRPr="00286FAB" w:rsidRDefault="00F643FD" w:rsidP="00A303C8">
            <w:pPr>
              <w:jc w:val="center"/>
              <w:rPr>
                <w:sz w:val="20"/>
                <w:szCs w:val="20"/>
              </w:rPr>
            </w:pPr>
          </w:p>
        </w:tc>
        <w:tc>
          <w:tcPr>
            <w:tcW w:w="0" w:type="auto"/>
            <w:hideMark/>
          </w:tcPr>
          <w:p w14:paraId="67895AB9"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B6A480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75AA9D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C332AE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30DD1E8E"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802842" w14:textId="77777777" w:rsidR="00F643FD" w:rsidRPr="00286FAB" w:rsidRDefault="00F643FD" w:rsidP="00A303C8">
            <w:pPr>
              <w:rPr>
                <w:sz w:val="20"/>
                <w:szCs w:val="20"/>
              </w:rPr>
            </w:pPr>
            <w:r w:rsidRPr="00286FAB">
              <w:rPr>
                <w:sz w:val="20"/>
                <w:szCs w:val="20"/>
              </w:rPr>
              <w:t>Cold War</w:t>
            </w:r>
          </w:p>
        </w:tc>
        <w:tc>
          <w:tcPr>
            <w:tcW w:w="0" w:type="auto"/>
            <w:hideMark/>
          </w:tcPr>
          <w:p w14:paraId="13952560"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BC78C9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-0.518</w:t>
            </w:r>
            <w:r w:rsidRPr="00286FAB">
              <w:rPr>
                <w:sz w:val="20"/>
                <w:szCs w:val="20"/>
                <w:vertAlign w:val="superscript"/>
              </w:rPr>
              <w:t>**</w:t>
            </w:r>
          </w:p>
        </w:tc>
        <w:tc>
          <w:tcPr>
            <w:tcW w:w="0" w:type="auto"/>
            <w:hideMark/>
          </w:tcPr>
          <w:p w14:paraId="1169905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9D238E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-0.749</w:t>
            </w:r>
            <w:r w:rsidRPr="00286FAB">
              <w:rPr>
                <w:sz w:val="20"/>
                <w:szCs w:val="20"/>
                <w:vertAlign w:val="superscript"/>
              </w:rPr>
              <w:t>**</w:t>
            </w:r>
          </w:p>
        </w:tc>
      </w:tr>
      <w:tr w:rsidR="00F643FD" w:rsidRPr="00286FAB" w14:paraId="251B70FC"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2DE9E901" w14:textId="77777777" w:rsidR="00F643FD" w:rsidRPr="00286FAB" w:rsidRDefault="00F643FD" w:rsidP="00A303C8">
            <w:pPr>
              <w:jc w:val="center"/>
              <w:rPr>
                <w:sz w:val="20"/>
                <w:szCs w:val="20"/>
              </w:rPr>
            </w:pPr>
          </w:p>
        </w:tc>
        <w:tc>
          <w:tcPr>
            <w:tcW w:w="0" w:type="auto"/>
            <w:hideMark/>
          </w:tcPr>
          <w:p w14:paraId="019CA6C8"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1B6EAD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(0.178)</w:t>
            </w:r>
          </w:p>
        </w:tc>
        <w:tc>
          <w:tcPr>
            <w:tcW w:w="0" w:type="auto"/>
            <w:hideMark/>
          </w:tcPr>
          <w:p w14:paraId="115C566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E6BB56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(0.208)</w:t>
            </w:r>
          </w:p>
        </w:tc>
      </w:tr>
      <w:tr w:rsidR="00F643FD" w:rsidRPr="00286FAB" w14:paraId="467E2658"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8CA4658" w14:textId="77777777" w:rsidR="00F643FD" w:rsidRPr="00286FAB" w:rsidRDefault="00F643FD" w:rsidP="00A303C8">
            <w:pPr>
              <w:jc w:val="center"/>
              <w:rPr>
                <w:sz w:val="20"/>
                <w:szCs w:val="20"/>
              </w:rPr>
            </w:pPr>
          </w:p>
        </w:tc>
        <w:tc>
          <w:tcPr>
            <w:tcW w:w="0" w:type="auto"/>
            <w:hideMark/>
          </w:tcPr>
          <w:p w14:paraId="72F96CCA"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5CF84E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529A38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9741CB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06C4114E"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091C898" w14:textId="77777777" w:rsidR="00F643FD" w:rsidRPr="00286FAB" w:rsidRDefault="00F643FD" w:rsidP="00A303C8">
            <w:pPr>
              <w:rPr>
                <w:sz w:val="20"/>
                <w:szCs w:val="20"/>
              </w:rPr>
            </w:pPr>
            <w:proofErr w:type="gramStart"/>
            <w:r w:rsidRPr="00286FAB">
              <w:rPr>
                <w:sz w:val="20"/>
                <w:szCs w:val="20"/>
              </w:rPr>
              <w:t>Log(</w:t>
            </w:r>
            <w:proofErr w:type="gramEnd"/>
            <w:r w:rsidRPr="00286FAB">
              <w:rPr>
                <w:sz w:val="20"/>
                <w:szCs w:val="20"/>
              </w:rPr>
              <w:t>GDP per Capita)</w:t>
            </w:r>
          </w:p>
        </w:tc>
        <w:tc>
          <w:tcPr>
            <w:tcW w:w="0" w:type="auto"/>
            <w:hideMark/>
          </w:tcPr>
          <w:p w14:paraId="23C96C20"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145D9A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-0.056</w:t>
            </w:r>
          </w:p>
        </w:tc>
        <w:tc>
          <w:tcPr>
            <w:tcW w:w="0" w:type="auto"/>
            <w:hideMark/>
          </w:tcPr>
          <w:p w14:paraId="6FBC715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B5569A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-0.060</w:t>
            </w:r>
          </w:p>
        </w:tc>
      </w:tr>
      <w:tr w:rsidR="00F643FD" w:rsidRPr="00286FAB" w14:paraId="1194F0FA"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D88FB0" w14:textId="77777777" w:rsidR="00F643FD" w:rsidRPr="00286FAB" w:rsidRDefault="00F643FD" w:rsidP="00A303C8">
            <w:pPr>
              <w:jc w:val="center"/>
              <w:rPr>
                <w:sz w:val="20"/>
                <w:szCs w:val="20"/>
              </w:rPr>
            </w:pPr>
          </w:p>
        </w:tc>
        <w:tc>
          <w:tcPr>
            <w:tcW w:w="0" w:type="auto"/>
            <w:hideMark/>
          </w:tcPr>
          <w:p w14:paraId="510D2F2C"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1D79BD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(0.056)</w:t>
            </w:r>
          </w:p>
        </w:tc>
        <w:tc>
          <w:tcPr>
            <w:tcW w:w="0" w:type="auto"/>
            <w:hideMark/>
          </w:tcPr>
          <w:p w14:paraId="4781DC9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BF999F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(0.063)</w:t>
            </w:r>
          </w:p>
        </w:tc>
      </w:tr>
      <w:tr w:rsidR="00F643FD" w:rsidRPr="00286FAB" w14:paraId="74011D12"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9ED628A" w14:textId="77777777" w:rsidR="00F643FD" w:rsidRPr="00286FAB" w:rsidRDefault="00F643FD" w:rsidP="00A303C8">
            <w:pPr>
              <w:jc w:val="center"/>
              <w:rPr>
                <w:sz w:val="20"/>
                <w:szCs w:val="20"/>
              </w:rPr>
            </w:pPr>
          </w:p>
        </w:tc>
        <w:tc>
          <w:tcPr>
            <w:tcW w:w="0" w:type="auto"/>
            <w:hideMark/>
          </w:tcPr>
          <w:p w14:paraId="42EA190E"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9D00E8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DC9D56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30C255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05850C9C"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C52AA8" w14:textId="77777777" w:rsidR="00F643FD" w:rsidRPr="00286FAB" w:rsidRDefault="00F643FD" w:rsidP="00A303C8">
            <w:pPr>
              <w:rPr>
                <w:sz w:val="20"/>
                <w:szCs w:val="20"/>
              </w:rPr>
            </w:pPr>
            <w:r w:rsidRPr="00286FAB">
              <w:rPr>
                <w:sz w:val="20"/>
                <w:szCs w:val="20"/>
              </w:rPr>
              <w:t>War over Territory</w:t>
            </w:r>
          </w:p>
        </w:tc>
        <w:tc>
          <w:tcPr>
            <w:tcW w:w="0" w:type="auto"/>
            <w:hideMark/>
          </w:tcPr>
          <w:p w14:paraId="4C025742"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0DA4BD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-0.168</w:t>
            </w:r>
          </w:p>
        </w:tc>
        <w:tc>
          <w:tcPr>
            <w:tcW w:w="0" w:type="auto"/>
            <w:hideMark/>
          </w:tcPr>
          <w:p w14:paraId="219CD1F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83006E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0.192</w:t>
            </w:r>
          </w:p>
        </w:tc>
      </w:tr>
      <w:tr w:rsidR="00F643FD" w:rsidRPr="00286FAB" w14:paraId="48A99C7B"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C415D7D" w14:textId="77777777" w:rsidR="00F643FD" w:rsidRPr="00286FAB" w:rsidRDefault="00F643FD" w:rsidP="00A303C8">
            <w:pPr>
              <w:jc w:val="center"/>
              <w:rPr>
                <w:sz w:val="20"/>
                <w:szCs w:val="20"/>
              </w:rPr>
            </w:pPr>
          </w:p>
        </w:tc>
        <w:tc>
          <w:tcPr>
            <w:tcW w:w="0" w:type="auto"/>
            <w:hideMark/>
          </w:tcPr>
          <w:p w14:paraId="52AC73AE"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CDEA9E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(0.160)</w:t>
            </w:r>
          </w:p>
        </w:tc>
        <w:tc>
          <w:tcPr>
            <w:tcW w:w="0" w:type="auto"/>
            <w:hideMark/>
          </w:tcPr>
          <w:p w14:paraId="452A19D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B2EACD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(0.175)</w:t>
            </w:r>
          </w:p>
        </w:tc>
      </w:tr>
      <w:tr w:rsidR="00F643FD" w:rsidRPr="00286FAB" w14:paraId="2C9065C0"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E4F593" w14:textId="77777777" w:rsidR="00F643FD" w:rsidRPr="00286FAB" w:rsidRDefault="00F643FD" w:rsidP="00A303C8">
            <w:pPr>
              <w:jc w:val="center"/>
              <w:rPr>
                <w:sz w:val="20"/>
                <w:szCs w:val="20"/>
              </w:rPr>
            </w:pPr>
          </w:p>
        </w:tc>
        <w:tc>
          <w:tcPr>
            <w:tcW w:w="0" w:type="auto"/>
            <w:hideMark/>
          </w:tcPr>
          <w:p w14:paraId="43ADC88B"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CF3428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B4D150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72DA14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4DB9AF29"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A9C4B7F" w14:textId="77777777" w:rsidR="00F643FD" w:rsidRPr="00286FAB" w:rsidRDefault="00F643FD" w:rsidP="00A303C8">
            <w:pPr>
              <w:rPr>
                <w:sz w:val="20"/>
                <w:szCs w:val="20"/>
              </w:rPr>
            </w:pPr>
            <w:r w:rsidRPr="00286FAB">
              <w:rPr>
                <w:sz w:val="20"/>
                <w:szCs w:val="20"/>
              </w:rPr>
              <w:t>Democracy</w:t>
            </w:r>
          </w:p>
        </w:tc>
        <w:tc>
          <w:tcPr>
            <w:tcW w:w="0" w:type="auto"/>
            <w:hideMark/>
          </w:tcPr>
          <w:p w14:paraId="19090B53"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B042DD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0.018</w:t>
            </w:r>
          </w:p>
        </w:tc>
        <w:tc>
          <w:tcPr>
            <w:tcW w:w="0" w:type="auto"/>
            <w:hideMark/>
          </w:tcPr>
          <w:p w14:paraId="3A6078C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205A5E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-0.209</w:t>
            </w:r>
          </w:p>
        </w:tc>
      </w:tr>
      <w:tr w:rsidR="00F643FD" w:rsidRPr="00286FAB" w14:paraId="436E257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818C7D" w14:textId="77777777" w:rsidR="00F643FD" w:rsidRPr="00286FAB" w:rsidRDefault="00F643FD" w:rsidP="00A303C8">
            <w:pPr>
              <w:jc w:val="center"/>
              <w:rPr>
                <w:sz w:val="20"/>
                <w:szCs w:val="20"/>
              </w:rPr>
            </w:pPr>
          </w:p>
        </w:tc>
        <w:tc>
          <w:tcPr>
            <w:tcW w:w="0" w:type="auto"/>
            <w:hideMark/>
          </w:tcPr>
          <w:p w14:paraId="6FF77405"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32AD12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(0.260)</w:t>
            </w:r>
          </w:p>
        </w:tc>
        <w:tc>
          <w:tcPr>
            <w:tcW w:w="0" w:type="auto"/>
            <w:hideMark/>
          </w:tcPr>
          <w:p w14:paraId="1CA6062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846E93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(0.292)</w:t>
            </w:r>
          </w:p>
        </w:tc>
      </w:tr>
      <w:tr w:rsidR="00F643FD" w:rsidRPr="00286FAB" w14:paraId="044BB089"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3A1414A" w14:textId="77777777" w:rsidR="00F643FD" w:rsidRPr="00286FAB" w:rsidRDefault="00F643FD" w:rsidP="00A303C8">
            <w:pPr>
              <w:jc w:val="center"/>
              <w:rPr>
                <w:sz w:val="20"/>
                <w:szCs w:val="20"/>
              </w:rPr>
            </w:pPr>
          </w:p>
        </w:tc>
        <w:tc>
          <w:tcPr>
            <w:tcW w:w="0" w:type="auto"/>
            <w:hideMark/>
          </w:tcPr>
          <w:p w14:paraId="0C52B104"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B5DA6F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2DB3AA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F6517B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39A0125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C01E35" w14:textId="77777777" w:rsidR="00F643FD" w:rsidRPr="00286FAB" w:rsidRDefault="00F643FD" w:rsidP="00A303C8">
            <w:pPr>
              <w:rPr>
                <w:sz w:val="20"/>
                <w:szCs w:val="20"/>
              </w:rPr>
            </w:pPr>
            <w:r w:rsidRPr="00286FAB">
              <w:rPr>
                <w:sz w:val="20"/>
                <w:szCs w:val="20"/>
              </w:rPr>
              <w:t>Ethnic Fractionalization</w:t>
            </w:r>
          </w:p>
        </w:tc>
        <w:tc>
          <w:tcPr>
            <w:tcW w:w="0" w:type="auto"/>
            <w:hideMark/>
          </w:tcPr>
          <w:p w14:paraId="7353B80F"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DC90B5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0.734</w:t>
            </w:r>
            <w:r w:rsidRPr="00286FAB">
              <w:rPr>
                <w:sz w:val="20"/>
                <w:szCs w:val="20"/>
                <w:vertAlign w:val="superscript"/>
              </w:rPr>
              <w:t>*</w:t>
            </w:r>
          </w:p>
        </w:tc>
        <w:tc>
          <w:tcPr>
            <w:tcW w:w="0" w:type="auto"/>
            <w:hideMark/>
          </w:tcPr>
          <w:p w14:paraId="54C5C8A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2AE73D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0.992</w:t>
            </w:r>
            <w:r w:rsidRPr="00286FAB">
              <w:rPr>
                <w:sz w:val="20"/>
                <w:szCs w:val="20"/>
                <w:vertAlign w:val="superscript"/>
              </w:rPr>
              <w:t>*</w:t>
            </w:r>
          </w:p>
        </w:tc>
      </w:tr>
      <w:tr w:rsidR="00F643FD" w:rsidRPr="00286FAB" w14:paraId="0A649DF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CED909E" w14:textId="77777777" w:rsidR="00F643FD" w:rsidRPr="00286FAB" w:rsidRDefault="00F643FD" w:rsidP="00A303C8">
            <w:pPr>
              <w:jc w:val="center"/>
              <w:rPr>
                <w:sz w:val="20"/>
                <w:szCs w:val="20"/>
              </w:rPr>
            </w:pPr>
          </w:p>
        </w:tc>
        <w:tc>
          <w:tcPr>
            <w:tcW w:w="0" w:type="auto"/>
            <w:hideMark/>
          </w:tcPr>
          <w:p w14:paraId="50D1C986"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B2D088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(0.376)</w:t>
            </w:r>
          </w:p>
        </w:tc>
        <w:tc>
          <w:tcPr>
            <w:tcW w:w="0" w:type="auto"/>
            <w:hideMark/>
          </w:tcPr>
          <w:p w14:paraId="29ABE2C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227C2A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(0.432)</w:t>
            </w:r>
          </w:p>
        </w:tc>
      </w:tr>
      <w:tr w:rsidR="00F643FD" w:rsidRPr="00286FAB" w14:paraId="16F67229"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0D3099" w14:textId="77777777" w:rsidR="00F643FD" w:rsidRPr="00286FAB" w:rsidRDefault="00F643FD" w:rsidP="00A303C8">
            <w:pPr>
              <w:jc w:val="center"/>
              <w:rPr>
                <w:sz w:val="20"/>
                <w:szCs w:val="20"/>
              </w:rPr>
            </w:pPr>
          </w:p>
        </w:tc>
        <w:tc>
          <w:tcPr>
            <w:tcW w:w="0" w:type="auto"/>
            <w:hideMark/>
          </w:tcPr>
          <w:p w14:paraId="020E40F1"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7DE0B7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C6B54C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CA0916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7A696461"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078657A7" w14:textId="77777777" w:rsidR="00F643FD" w:rsidRPr="00286FAB" w:rsidRDefault="00F643FD" w:rsidP="00A303C8">
            <w:pPr>
              <w:rPr>
                <w:sz w:val="20"/>
                <w:szCs w:val="20"/>
              </w:rPr>
            </w:pPr>
            <w:r w:rsidRPr="00286FAB">
              <w:rPr>
                <w:sz w:val="20"/>
                <w:szCs w:val="20"/>
              </w:rPr>
              <w:t>Number of Veto Players</w:t>
            </w:r>
          </w:p>
        </w:tc>
        <w:tc>
          <w:tcPr>
            <w:tcW w:w="0" w:type="auto"/>
            <w:hideMark/>
          </w:tcPr>
          <w:p w14:paraId="47DD6374"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33D456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0.233</w:t>
            </w:r>
            <w:r w:rsidRPr="00286FAB">
              <w:rPr>
                <w:sz w:val="20"/>
                <w:szCs w:val="20"/>
                <w:vertAlign w:val="superscript"/>
              </w:rPr>
              <w:t>**</w:t>
            </w:r>
          </w:p>
        </w:tc>
        <w:tc>
          <w:tcPr>
            <w:tcW w:w="0" w:type="auto"/>
            <w:hideMark/>
          </w:tcPr>
          <w:p w14:paraId="309CB90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773A40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0.208</w:t>
            </w:r>
            <w:r w:rsidRPr="00286FAB">
              <w:rPr>
                <w:sz w:val="20"/>
                <w:szCs w:val="20"/>
                <w:vertAlign w:val="superscript"/>
              </w:rPr>
              <w:t>*</w:t>
            </w:r>
          </w:p>
        </w:tc>
      </w:tr>
      <w:tr w:rsidR="00F643FD" w:rsidRPr="00286FAB" w14:paraId="3525958E"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3CDF64" w14:textId="77777777" w:rsidR="00F643FD" w:rsidRPr="00286FAB" w:rsidRDefault="00F643FD" w:rsidP="00A303C8">
            <w:pPr>
              <w:jc w:val="center"/>
              <w:rPr>
                <w:sz w:val="20"/>
                <w:szCs w:val="20"/>
              </w:rPr>
            </w:pPr>
          </w:p>
        </w:tc>
        <w:tc>
          <w:tcPr>
            <w:tcW w:w="0" w:type="auto"/>
            <w:hideMark/>
          </w:tcPr>
          <w:p w14:paraId="1252C670"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C9378A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(0.087)</w:t>
            </w:r>
          </w:p>
        </w:tc>
        <w:tc>
          <w:tcPr>
            <w:tcW w:w="0" w:type="auto"/>
            <w:hideMark/>
          </w:tcPr>
          <w:p w14:paraId="108765F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55FBEC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(0.093)</w:t>
            </w:r>
          </w:p>
        </w:tc>
      </w:tr>
      <w:tr w:rsidR="00F643FD" w:rsidRPr="00286FAB" w14:paraId="6E719323"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DE73F33" w14:textId="77777777" w:rsidR="00F643FD" w:rsidRPr="00286FAB" w:rsidRDefault="00F643FD" w:rsidP="00A303C8">
            <w:pPr>
              <w:jc w:val="center"/>
              <w:rPr>
                <w:sz w:val="20"/>
                <w:szCs w:val="20"/>
              </w:rPr>
            </w:pPr>
          </w:p>
        </w:tc>
        <w:tc>
          <w:tcPr>
            <w:tcW w:w="0" w:type="auto"/>
            <w:hideMark/>
          </w:tcPr>
          <w:p w14:paraId="2B7086D5"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6F1643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59F16E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33DA1B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03023E2B"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26A59F" w14:textId="77777777" w:rsidR="00F643FD" w:rsidRPr="00286FAB" w:rsidRDefault="00F643FD" w:rsidP="00A303C8">
            <w:pPr>
              <w:rPr>
                <w:sz w:val="20"/>
                <w:szCs w:val="20"/>
              </w:rPr>
            </w:pPr>
            <w:r w:rsidRPr="00286FAB">
              <w:rPr>
                <w:sz w:val="20"/>
                <w:szCs w:val="20"/>
              </w:rPr>
              <w:t>Log (Population)</w:t>
            </w:r>
          </w:p>
        </w:tc>
        <w:tc>
          <w:tcPr>
            <w:tcW w:w="0" w:type="auto"/>
            <w:hideMark/>
          </w:tcPr>
          <w:p w14:paraId="63AC9190"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E59221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-0.023</w:t>
            </w:r>
          </w:p>
        </w:tc>
        <w:tc>
          <w:tcPr>
            <w:tcW w:w="0" w:type="auto"/>
            <w:hideMark/>
          </w:tcPr>
          <w:p w14:paraId="6C7ECCC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784216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-0.092</w:t>
            </w:r>
          </w:p>
        </w:tc>
      </w:tr>
      <w:tr w:rsidR="00F643FD" w:rsidRPr="00286FAB" w14:paraId="2D8F5568"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0817B19F" w14:textId="77777777" w:rsidR="00F643FD" w:rsidRPr="00286FAB" w:rsidRDefault="00F643FD" w:rsidP="00A303C8">
            <w:pPr>
              <w:jc w:val="center"/>
              <w:rPr>
                <w:sz w:val="20"/>
                <w:szCs w:val="20"/>
              </w:rPr>
            </w:pPr>
          </w:p>
        </w:tc>
        <w:tc>
          <w:tcPr>
            <w:tcW w:w="0" w:type="auto"/>
            <w:hideMark/>
          </w:tcPr>
          <w:p w14:paraId="1005C482"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8506BF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(0.057)</w:t>
            </w:r>
          </w:p>
        </w:tc>
        <w:tc>
          <w:tcPr>
            <w:tcW w:w="0" w:type="auto"/>
            <w:hideMark/>
          </w:tcPr>
          <w:p w14:paraId="504B790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A6FC96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(0.065)</w:t>
            </w:r>
          </w:p>
        </w:tc>
      </w:tr>
      <w:tr w:rsidR="00F643FD" w:rsidRPr="00286FAB" w14:paraId="4BAAAE0D"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CC4587" w14:textId="77777777" w:rsidR="00F643FD" w:rsidRPr="00286FAB" w:rsidRDefault="00F643FD" w:rsidP="00A303C8">
            <w:pPr>
              <w:jc w:val="center"/>
              <w:rPr>
                <w:sz w:val="20"/>
                <w:szCs w:val="20"/>
              </w:rPr>
            </w:pPr>
          </w:p>
        </w:tc>
        <w:tc>
          <w:tcPr>
            <w:tcW w:w="0" w:type="auto"/>
            <w:hideMark/>
          </w:tcPr>
          <w:p w14:paraId="2D944893"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CB104E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E15A8B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FF596E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206A5461"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DE400E9" w14:textId="77777777" w:rsidR="00F643FD" w:rsidRPr="00286FAB" w:rsidRDefault="00F643FD" w:rsidP="00A303C8">
            <w:pPr>
              <w:rPr>
                <w:sz w:val="20"/>
                <w:szCs w:val="20"/>
              </w:rPr>
            </w:pPr>
            <w:r w:rsidRPr="00286FAB">
              <w:rPr>
                <w:sz w:val="20"/>
                <w:szCs w:val="20"/>
              </w:rPr>
              <w:t>Religious Fractionalization</w:t>
            </w:r>
          </w:p>
        </w:tc>
        <w:tc>
          <w:tcPr>
            <w:tcW w:w="0" w:type="auto"/>
            <w:hideMark/>
          </w:tcPr>
          <w:p w14:paraId="5F03E2D4"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321C65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0.210</w:t>
            </w:r>
          </w:p>
        </w:tc>
        <w:tc>
          <w:tcPr>
            <w:tcW w:w="0" w:type="auto"/>
            <w:hideMark/>
          </w:tcPr>
          <w:p w14:paraId="31C2E3F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CAFD42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-0.090</w:t>
            </w:r>
          </w:p>
        </w:tc>
      </w:tr>
      <w:tr w:rsidR="00F643FD" w:rsidRPr="00286FAB" w14:paraId="3A8C652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A33C4E9" w14:textId="77777777" w:rsidR="00F643FD" w:rsidRPr="00286FAB" w:rsidRDefault="00F643FD" w:rsidP="00A303C8">
            <w:pPr>
              <w:jc w:val="center"/>
              <w:rPr>
                <w:sz w:val="20"/>
                <w:szCs w:val="20"/>
              </w:rPr>
            </w:pPr>
          </w:p>
        </w:tc>
        <w:tc>
          <w:tcPr>
            <w:tcW w:w="0" w:type="auto"/>
            <w:hideMark/>
          </w:tcPr>
          <w:p w14:paraId="1F15F6EA"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8AE217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(0.356)</w:t>
            </w:r>
          </w:p>
        </w:tc>
        <w:tc>
          <w:tcPr>
            <w:tcW w:w="0" w:type="auto"/>
            <w:hideMark/>
          </w:tcPr>
          <w:p w14:paraId="3B45828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4AD61C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(0.398)</w:t>
            </w:r>
          </w:p>
        </w:tc>
      </w:tr>
      <w:tr w:rsidR="00F643FD" w:rsidRPr="00286FAB" w14:paraId="6DED9CA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71292C4" w14:textId="77777777" w:rsidR="00F643FD" w:rsidRPr="00286FAB" w:rsidRDefault="00F643FD" w:rsidP="00A303C8">
            <w:pPr>
              <w:jc w:val="center"/>
              <w:rPr>
                <w:sz w:val="20"/>
                <w:szCs w:val="20"/>
              </w:rPr>
            </w:pPr>
          </w:p>
        </w:tc>
        <w:tc>
          <w:tcPr>
            <w:tcW w:w="0" w:type="auto"/>
            <w:hideMark/>
          </w:tcPr>
          <w:p w14:paraId="5E95491C"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022A43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C01D0A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CAE833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645B2500"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9F257B" w14:textId="77777777" w:rsidR="00F643FD" w:rsidRPr="00286FAB" w:rsidRDefault="00F643FD" w:rsidP="00A303C8">
            <w:pPr>
              <w:rPr>
                <w:sz w:val="20"/>
                <w:szCs w:val="20"/>
              </w:rPr>
            </w:pPr>
            <w:r w:rsidRPr="00286FAB">
              <w:rPr>
                <w:sz w:val="20"/>
                <w:szCs w:val="20"/>
              </w:rPr>
              <w:t>Coalition Size</w:t>
            </w:r>
          </w:p>
        </w:tc>
        <w:tc>
          <w:tcPr>
            <w:tcW w:w="0" w:type="auto"/>
            <w:hideMark/>
          </w:tcPr>
          <w:p w14:paraId="276DBAB9"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7A1194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-0.736</w:t>
            </w:r>
          </w:p>
        </w:tc>
        <w:tc>
          <w:tcPr>
            <w:tcW w:w="0" w:type="auto"/>
            <w:hideMark/>
          </w:tcPr>
          <w:p w14:paraId="3A53C35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A798E7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-0.126</w:t>
            </w:r>
          </w:p>
        </w:tc>
      </w:tr>
      <w:tr w:rsidR="00F643FD" w:rsidRPr="00286FAB" w14:paraId="148424E6"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7A74C91" w14:textId="77777777" w:rsidR="00F643FD" w:rsidRPr="00286FAB" w:rsidRDefault="00F643FD" w:rsidP="00A303C8">
            <w:pPr>
              <w:jc w:val="center"/>
              <w:rPr>
                <w:sz w:val="20"/>
                <w:szCs w:val="20"/>
              </w:rPr>
            </w:pPr>
          </w:p>
        </w:tc>
        <w:tc>
          <w:tcPr>
            <w:tcW w:w="0" w:type="auto"/>
            <w:hideMark/>
          </w:tcPr>
          <w:p w14:paraId="083108CE"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C2B8E2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(0.507)</w:t>
            </w:r>
          </w:p>
        </w:tc>
        <w:tc>
          <w:tcPr>
            <w:tcW w:w="0" w:type="auto"/>
            <w:hideMark/>
          </w:tcPr>
          <w:p w14:paraId="0DF9DE7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5D842B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(0.572)</w:t>
            </w:r>
          </w:p>
        </w:tc>
      </w:tr>
      <w:tr w:rsidR="00F643FD" w:rsidRPr="00286FAB" w14:paraId="6BEF37B8"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884ACC" w14:textId="77777777" w:rsidR="00F643FD" w:rsidRPr="00286FAB" w:rsidRDefault="00F643FD" w:rsidP="00A303C8">
            <w:pPr>
              <w:jc w:val="center"/>
              <w:rPr>
                <w:sz w:val="20"/>
                <w:szCs w:val="20"/>
              </w:rPr>
            </w:pPr>
          </w:p>
        </w:tc>
        <w:tc>
          <w:tcPr>
            <w:tcW w:w="0" w:type="auto"/>
            <w:hideMark/>
          </w:tcPr>
          <w:p w14:paraId="03AA3347"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37DE2F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F79E69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290112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6B9C953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3398847" w14:textId="77777777" w:rsidR="00F643FD" w:rsidRPr="00286FAB" w:rsidRDefault="00F643FD" w:rsidP="00A303C8">
            <w:pPr>
              <w:rPr>
                <w:sz w:val="20"/>
                <w:szCs w:val="20"/>
              </w:rPr>
            </w:pPr>
            <w:r w:rsidRPr="00286FAB">
              <w:rPr>
                <w:sz w:val="20"/>
                <w:szCs w:val="20"/>
              </w:rPr>
              <w:t>Power-Sharing</w:t>
            </w:r>
          </w:p>
        </w:tc>
        <w:tc>
          <w:tcPr>
            <w:tcW w:w="0" w:type="auto"/>
            <w:hideMark/>
          </w:tcPr>
          <w:p w14:paraId="612DF4EA"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B19AF2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0.024</w:t>
            </w:r>
          </w:p>
        </w:tc>
        <w:tc>
          <w:tcPr>
            <w:tcW w:w="0" w:type="auto"/>
            <w:hideMark/>
          </w:tcPr>
          <w:p w14:paraId="6360D4C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4CF312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-0.086</w:t>
            </w:r>
          </w:p>
        </w:tc>
      </w:tr>
      <w:tr w:rsidR="00F643FD" w:rsidRPr="00286FAB" w14:paraId="1E1CE7A1"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5D4E4" w14:textId="77777777" w:rsidR="00F643FD" w:rsidRPr="00286FAB" w:rsidRDefault="00F643FD" w:rsidP="00A303C8">
            <w:pPr>
              <w:jc w:val="center"/>
              <w:rPr>
                <w:sz w:val="20"/>
                <w:szCs w:val="20"/>
              </w:rPr>
            </w:pPr>
          </w:p>
        </w:tc>
        <w:tc>
          <w:tcPr>
            <w:tcW w:w="0" w:type="auto"/>
            <w:hideMark/>
          </w:tcPr>
          <w:p w14:paraId="6D953493"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00ECE1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(0.250)</w:t>
            </w:r>
          </w:p>
        </w:tc>
        <w:tc>
          <w:tcPr>
            <w:tcW w:w="0" w:type="auto"/>
            <w:hideMark/>
          </w:tcPr>
          <w:p w14:paraId="2304DE0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CC5DF8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(0.272)</w:t>
            </w:r>
          </w:p>
        </w:tc>
      </w:tr>
      <w:tr w:rsidR="00F643FD" w:rsidRPr="00286FAB" w14:paraId="204899D9"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5EEDE0F" w14:textId="77777777" w:rsidR="00F643FD" w:rsidRPr="00286FAB" w:rsidRDefault="00F643FD" w:rsidP="00A303C8">
            <w:pPr>
              <w:jc w:val="center"/>
              <w:rPr>
                <w:sz w:val="20"/>
                <w:szCs w:val="20"/>
              </w:rPr>
            </w:pPr>
          </w:p>
        </w:tc>
        <w:tc>
          <w:tcPr>
            <w:tcW w:w="0" w:type="auto"/>
            <w:hideMark/>
          </w:tcPr>
          <w:p w14:paraId="47C9C5BB"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2B3806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B52F29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830B97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4C5D63C1"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1C42DE78" w14:textId="77777777" w:rsidR="00F643FD" w:rsidRPr="00286FAB" w:rsidRDefault="00F643FD" w:rsidP="00A303C8">
            <w:pPr>
              <w:jc w:val="center"/>
              <w:rPr>
                <w:sz w:val="20"/>
                <w:szCs w:val="20"/>
              </w:rPr>
            </w:pPr>
          </w:p>
        </w:tc>
      </w:tr>
      <w:tr w:rsidR="00F643FD" w:rsidRPr="00286FAB" w14:paraId="3C4C1547"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5C8CBDD" w14:textId="77777777" w:rsidR="00F643FD" w:rsidRPr="00286FAB" w:rsidRDefault="00F643FD" w:rsidP="00A303C8">
            <w:pPr>
              <w:rPr>
                <w:sz w:val="20"/>
                <w:szCs w:val="20"/>
              </w:rPr>
            </w:pPr>
            <w:r w:rsidRPr="00286FAB">
              <w:rPr>
                <w:sz w:val="20"/>
                <w:szCs w:val="20"/>
              </w:rPr>
              <w:t>Observations</w:t>
            </w:r>
          </w:p>
        </w:tc>
        <w:tc>
          <w:tcPr>
            <w:tcW w:w="0" w:type="auto"/>
            <w:hideMark/>
          </w:tcPr>
          <w:p w14:paraId="7341B49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c>
          <w:tcPr>
            <w:tcW w:w="0" w:type="auto"/>
            <w:hideMark/>
          </w:tcPr>
          <w:p w14:paraId="3AB95CB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c>
          <w:tcPr>
            <w:tcW w:w="0" w:type="auto"/>
            <w:hideMark/>
          </w:tcPr>
          <w:p w14:paraId="7425E4B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c>
          <w:tcPr>
            <w:tcW w:w="0" w:type="auto"/>
            <w:hideMark/>
          </w:tcPr>
          <w:p w14:paraId="6CC4285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r>
      <w:tr w:rsidR="00F643FD" w:rsidRPr="00286FAB" w14:paraId="31FF37A9"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D91AE3" w14:textId="77777777" w:rsidR="00F643FD" w:rsidRPr="00286FAB" w:rsidRDefault="00F643FD" w:rsidP="00A303C8">
            <w:pPr>
              <w:rPr>
                <w:sz w:val="20"/>
                <w:szCs w:val="20"/>
              </w:rPr>
            </w:pPr>
            <w:r w:rsidRPr="00286FAB">
              <w:rPr>
                <w:sz w:val="20"/>
                <w:szCs w:val="20"/>
              </w:rPr>
              <w:t>R</w:t>
            </w:r>
            <w:r w:rsidRPr="00286FAB">
              <w:rPr>
                <w:sz w:val="20"/>
                <w:szCs w:val="20"/>
                <w:vertAlign w:val="superscript"/>
              </w:rPr>
              <w:t>2</w:t>
            </w:r>
          </w:p>
        </w:tc>
        <w:tc>
          <w:tcPr>
            <w:tcW w:w="0" w:type="auto"/>
            <w:hideMark/>
          </w:tcPr>
          <w:p w14:paraId="1CE944F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0.129</w:t>
            </w:r>
          </w:p>
        </w:tc>
        <w:tc>
          <w:tcPr>
            <w:tcW w:w="0" w:type="auto"/>
            <w:hideMark/>
          </w:tcPr>
          <w:p w14:paraId="3C08858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0.218</w:t>
            </w:r>
          </w:p>
        </w:tc>
        <w:tc>
          <w:tcPr>
            <w:tcW w:w="0" w:type="auto"/>
            <w:hideMark/>
          </w:tcPr>
          <w:p w14:paraId="2DF7BAA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0.206</w:t>
            </w:r>
          </w:p>
        </w:tc>
        <w:tc>
          <w:tcPr>
            <w:tcW w:w="0" w:type="auto"/>
            <w:hideMark/>
          </w:tcPr>
          <w:p w14:paraId="13BF6E8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0.280</w:t>
            </w:r>
          </w:p>
        </w:tc>
      </w:tr>
      <w:tr w:rsidR="00F643FD" w:rsidRPr="00286FAB" w14:paraId="0095C4FB"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27071E58" w14:textId="77777777" w:rsidR="00F643FD" w:rsidRPr="00286FAB" w:rsidRDefault="00F643FD" w:rsidP="00A303C8">
            <w:pPr>
              <w:rPr>
                <w:sz w:val="20"/>
                <w:szCs w:val="20"/>
              </w:rPr>
            </w:pPr>
            <w:r w:rsidRPr="00286FAB">
              <w:rPr>
                <w:sz w:val="20"/>
                <w:szCs w:val="20"/>
              </w:rPr>
              <w:t>Max. Possible R</w:t>
            </w:r>
            <w:r w:rsidRPr="00286FAB">
              <w:rPr>
                <w:sz w:val="20"/>
                <w:szCs w:val="20"/>
                <w:vertAlign w:val="superscript"/>
              </w:rPr>
              <w:t>2</w:t>
            </w:r>
          </w:p>
        </w:tc>
        <w:tc>
          <w:tcPr>
            <w:tcW w:w="0" w:type="auto"/>
            <w:hideMark/>
          </w:tcPr>
          <w:p w14:paraId="5723E88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0.999</w:t>
            </w:r>
          </w:p>
        </w:tc>
        <w:tc>
          <w:tcPr>
            <w:tcW w:w="0" w:type="auto"/>
            <w:hideMark/>
          </w:tcPr>
          <w:p w14:paraId="179CD66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0.999</w:t>
            </w:r>
          </w:p>
        </w:tc>
        <w:tc>
          <w:tcPr>
            <w:tcW w:w="0" w:type="auto"/>
            <w:hideMark/>
          </w:tcPr>
          <w:p w14:paraId="76DA8A0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0.997</w:t>
            </w:r>
          </w:p>
        </w:tc>
        <w:tc>
          <w:tcPr>
            <w:tcW w:w="0" w:type="auto"/>
            <w:hideMark/>
          </w:tcPr>
          <w:p w14:paraId="38ED3EF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0.997</w:t>
            </w:r>
          </w:p>
        </w:tc>
      </w:tr>
      <w:tr w:rsidR="00F643FD" w:rsidRPr="00286FAB" w14:paraId="24EF765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B28197" w14:textId="77777777" w:rsidR="00F643FD" w:rsidRPr="00286FAB" w:rsidRDefault="00F643FD" w:rsidP="00A303C8">
            <w:pPr>
              <w:rPr>
                <w:sz w:val="20"/>
                <w:szCs w:val="20"/>
              </w:rPr>
            </w:pPr>
            <w:r w:rsidRPr="00286FAB">
              <w:rPr>
                <w:sz w:val="20"/>
                <w:szCs w:val="20"/>
              </w:rPr>
              <w:t>Log Likelihood</w:t>
            </w:r>
          </w:p>
        </w:tc>
        <w:tc>
          <w:tcPr>
            <w:tcW w:w="0" w:type="auto"/>
            <w:hideMark/>
          </w:tcPr>
          <w:p w14:paraId="37223E5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-1,119.696</w:t>
            </w:r>
          </w:p>
        </w:tc>
        <w:tc>
          <w:tcPr>
            <w:tcW w:w="0" w:type="auto"/>
            <w:hideMark/>
          </w:tcPr>
          <w:p w14:paraId="37BF908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-1,102.039</w:t>
            </w:r>
          </w:p>
        </w:tc>
        <w:tc>
          <w:tcPr>
            <w:tcW w:w="0" w:type="auto"/>
            <w:hideMark/>
          </w:tcPr>
          <w:p w14:paraId="4B193EC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-912.937</w:t>
            </w:r>
          </w:p>
        </w:tc>
        <w:tc>
          <w:tcPr>
            <w:tcW w:w="0" w:type="auto"/>
            <w:hideMark/>
          </w:tcPr>
          <w:p w14:paraId="228A0BB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-896.865</w:t>
            </w:r>
          </w:p>
        </w:tc>
      </w:tr>
      <w:tr w:rsidR="00F643FD" w:rsidRPr="00286FAB" w14:paraId="6D5542A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19CD1A9" w14:textId="77777777" w:rsidR="00F643FD" w:rsidRPr="00286FAB" w:rsidRDefault="00F643FD" w:rsidP="00A303C8">
            <w:pPr>
              <w:rPr>
                <w:sz w:val="20"/>
                <w:szCs w:val="20"/>
              </w:rPr>
            </w:pPr>
            <w:r w:rsidRPr="00286FAB">
              <w:rPr>
                <w:sz w:val="20"/>
                <w:szCs w:val="20"/>
              </w:rPr>
              <w:t>Wald Test</w:t>
            </w:r>
          </w:p>
        </w:tc>
        <w:tc>
          <w:tcPr>
            <w:tcW w:w="0" w:type="auto"/>
            <w:hideMark/>
          </w:tcPr>
          <w:p w14:paraId="48240E3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39.350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2A43562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97.830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c>
          <w:tcPr>
            <w:tcW w:w="0" w:type="auto"/>
            <w:hideMark/>
          </w:tcPr>
          <w:p w14:paraId="744D437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72.810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53227E5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95.860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r>
      <w:tr w:rsidR="00F643FD" w:rsidRPr="00286FAB" w14:paraId="332DB0BE"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EA7D85" w14:textId="77777777" w:rsidR="00F643FD" w:rsidRPr="00286FAB" w:rsidRDefault="00F643FD" w:rsidP="00A303C8">
            <w:pPr>
              <w:rPr>
                <w:sz w:val="20"/>
                <w:szCs w:val="20"/>
              </w:rPr>
            </w:pPr>
            <w:r w:rsidRPr="00286FAB">
              <w:rPr>
                <w:sz w:val="20"/>
                <w:szCs w:val="20"/>
              </w:rPr>
              <w:t>LR Test</w:t>
            </w:r>
          </w:p>
        </w:tc>
        <w:tc>
          <w:tcPr>
            <w:tcW w:w="0" w:type="auto"/>
            <w:hideMark/>
          </w:tcPr>
          <w:p w14:paraId="10DE3F6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45.433</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3932C4B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80.747</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c>
          <w:tcPr>
            <w:tcW w:w="0" w:type="auto"/>
            <w:hideMark/>
          </w:tcPr>
          <w:p w14:paraId="6BB1246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76.059</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05CD61C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108.204</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r>
      <w:tr w:rsidR="00F643FD" w:rsidRPr="00286FAB" w14:paraId="3287583E"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AE2367F" w14:textId="77777777" w:rsidR="00F643FD" w:rsidRPr="00286FAB" w:rsidRDefault="00F643FD" w:rsidP="00A303C8">
            <w:pPr>
              <w:rPr>
                <w:sz w:val="20"/>
                <w:szCs w:val="20"/>
              </w:rPr>
            </w:pPr>
            <w:r w:rsidRPr="00286FAB">
              <w:rPr>
                <w:sz w:val="20"/>
                <w:szCs w:val="20"/>
              </w:rPr>
              <w:t>Score (</w:t>
            </w:r>
            <w:proofErr w:type="spellStart"/>
            <w:r w:rsidRPr="00286FAB">
              <w:rPr>
                <w:sz w:val="20"/>
                <w:szCs w:val="20"/>
              </w:rPr>
              <w:t>Logrank</w:t>
            </w:r>
            <w:proofErr w:type="spellEnd"/>
            <w:r w:rsidRPr="00286FAB">
              <w:rPr>
                <w:sz w:val="20"/>
                <w:szCs w:val="20"/>
              </w:rPr>
              <w:t>) Test</w:t>
            </w:r>
          </w:p>
        </w:tc>
        <w:tc>
          <w:tcPr>
            <w:tcW w:w="0" w:type="auto"/>
            <w:hideMark/>
          </w:tcPr>
          <w:p w14:paraId="53519F4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44.053</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7D58F58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80.416</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c>
          <w:tcPr>
            <w:tcW w:w="0" w:type="auto"/>
            <w:hideMark/>
          </w:tcPr>
          <w:p w14:paraId="58CF605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70.508</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26AF6A2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101.576</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r>
      <w:tr w:rsidR="00F643FD" w:rsidRPr="00286FAB" w14:paraId="7BEDAB20"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0D511DB7" w14:textId="77777777" w:rsidR="00F643FD" w:rsidRPr="00286FAB" w:rsidRDefault="00F643FD" w:rsidP="00A303C8">
            <w:pPr>
              <w:jc w:val="center"/>
              <w:rPr>
                <w:sz w:val="20"/>
                <w:szCs w:val="20"/>
              </w:rPr>
            </w:pPr>
          </w:p>
        </w:tc>
      </w:tr>
      <w:tr w:rsidR="00F643FD" w:rsidRPr="00286FAB" w14:paraId="0B67E62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7CAECEC" w14:textId="77777777" w:rsidR="00F643FD" w:rsidRPr="00286FAB" w:rsidRDefault="00F643FD" w:rsidP="00A303C8">
            <w:pPr>
              <w:rPr>
                <w:sz w:val="20"/>
                <w:szCs w:val="20"/>
              </w:rPr>
            </w:pPr>
            <w:r w:rsidRPr="00286FAB">
              <w:rPr>
                <w:rStyle w:val="Emphasis"/>
                <w:sz w:val="20"/>
                <w:szCs w:val="20"/>
              </w:rPr>
              <w:t>Note:</w:t>
            </w:r>
          </w:p>
        </w:tc>
        <w:tc>
          <w:tcPr>
            <w:tcW w:w="0" w:type="auto"/>
            <w:gridSpan w:val="4"/>
            <w:hideMark/>
          </w:tcPr>
          <w:p w14:paraId="6EF01524" w14:textId="77777777" w:rsidR="00F643FD" w:rsidRPr="00286FAB" w:rsidRDefault="00F643FD" w:rsidP="00A303C8">
            <w:pPr>
              <w:jc w:val="right"/>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vertAlign w:val="superscript"/>
              </w:rPr>
              <w:t>*</w:t>
            </w:r>
            <w:r w:rsidRPr="00286FAB">
              <w:rPr>
                <w:sz w:val="20"/>
                <w:szCs w:val="20"/>
              </w:rPr>
              <w:t>p</w:t>
            </w:r>
            <w:r w:rsidRPr="00286FAB">
              <w:rPr>
                <w:sz w:val="20"/>
                <w:szCs w:val="20"/>
                <w:vertAlign w:val="superscript"/>
              </w:rPr>
              <w:t>**</w:t>
            </w:r>
            <w:r w:rsidRPr="00286FAB">
              <w:rPr>
                <w:sz w:val="20"/>
                <w:szCs w:val="20"/>
              </w:rPr>
              <w:t>p</w:t>
            </w:r>
            <w:r w:rsidRPr="00286FAB">
              <w:rPr>
                <w:sz w:val="20"/>
                <w:szCs w:val="20"/>
                <w:vertAlign w:val="superscript"/>
              </w:rPr>
              <w:t>***</w:t>
            </w:r>
            <w:r w:rsidRPr="00286FAB">
              <w:rPr>
                <w:sz w:val="20"/>
                <w:szCs w:val="20"/>
              </w:rPr>
              <w:t>p&lt;0.01</w:t>
            </w:r>
          </w:p>
        </w:tc>
      </w:tr>
    </w:tbl>
    <w:p w14:paraId="038B3901" w14:textId="77777777" w:rsidR="00530E8B" w:rsidRPr="00286FAB" w:rsidRDefault="00F643FD" w:rsidP="00F643FD">
      <w:pPr>
        <w:rPr>
          <w:sz w:val="20"/>
          <w:szCs w:val="20"/>
        </w:rPr>
      </w:pPr>
      <w:r w:rsidRPr="00286FAB">
        <w:rPr>
          <w:sz w:val="20"/>
          <w:szCs w:val="20"/>
        </w:rPr>
        <w:t xml:space="preserve">         </w:t>
      </w:r>
    </w:p>
    <w:p w14:paraId="2BF4A14F" w14:textId="233D58FA" w:rsidR="00F643FD" w:rsidRPr="00286FAB" w:rsidRDefault="00F643FD" w:rsidP="00530E8B">
      <w:pPr>
        <w:ind w:left="1440"/>
        <w:rPr>
          <w:sz w:val="20"/>
          <w:szCs w:val="20"/>
        </w:rPr>
      </w:pPr>
      <w:r w:rsidRPr="00286FAB">
        <w:rPr>
          <w:sz w:val="20"/>
          <w:szCs w:val="20"/>
        </w:rPr>
        <w:t>Robust standard errors clustered by conflict ID.</w:t>
      </w:r>
    </w:p>
    <w:p w14:paraId="62DD304F" w14:textId="77777777" w:rsidR="00F643FD" w:rsidRPr="00286FAB" w:rsidRDefault="00F643FD" w:rsidP="00F643FD">
      <w:pPr>
        <w:rPr>
          <w:sz w:val="20"/>
          <w:szCs w:val="20"/>
        </w:rPr>
      </w:pPr>
    </w:p>
    <w:p w14:paraId="5A933405" w14:textId="77777777" w:rsidR="00F643FD" w:rsidRPr="00286FAB" w:rsidRDefault="00F643FD" w:rsidP="00F643FD">
      <w:pPr>
        <w:rPr>
          <w:sz w:val="20"/>
          <w:szCs w:val="20"/>
        </w:rPr>
      </w:pPr>
    </w:p>
    <w:p w14:paraId="5C3F7E2E" w14:textId="77777777" w:rsidR="00F643FD" w:rsidRPr="00286FAB" w:rsidRDefault="00F643FD" w:rsidP="00F643FD">
      <w:pPr>
        <w:rPr>
          <w:sz w:val="20"/>
          <w:szCs w:val="20"/>
        </w:rPr>
      </w:pPr>
    </w:p>
    <w:p w14:paraId="6DEC6375" w14:textId="77777777" w:rsidR="00F643FD" w:rsidRPr="00286FAB" w:rsidRDefault="00F643FD" w:rsidP="00F643FD">
      <w:pPr>
        <w:rPr>
          <w:b/>
          <w:bCs/>
          <w:sz w:val="20"/>
          <w:szCs w:val="20"/>
        </w:rPr>
      </w:pPr>
    </w:p>
    <w:p w14:paraId="2FB82304" w14:textId="77777777" w:rsidR="00F643FD" w:rsidRPr="00286FAB" w:rsidRDefault="00F643FD" w:rsidP="00F643FD">
      <w:pPr>
        <w:rPr>
          <w:b/>
          <w:bCs/>
        </w:rPr>
      </w:pPr>
      <w:r w:rsidRPr="00286FAB">
        <w:rPr>
          <w:b/>
          <w:bCs/>
        </w:rPr>
        <w:t xml:space="preserve">Table 3: Factors Influencing War Recurrence – No Weighting Applied  </w:t>
      </w:r>
    </w:p>
    <w:tbl>
      <w:tblPr>
        <w:tblStyle w:val="PlainTable5"/>
        <w:tblW w:w="0" w:type="auto"/>
        <w:tblLook w:val="04A0" w:firstRow="1" w:lastRow="0" w:firstColumn="1" w:lastColumn="0" w:noHBand="0" w:noVBand="1"/>
      </w:tblPr>
      <w:tblGrid>
        <w:gridCol w:w="2271"/>
        <w:gridCol w:w="1510"/>
        <w:gridCol w:w="1680"/>
        <w:gridCol w:w="1499"/>
        <w:gridCol w:w="1680"/>
      </w:tblGrid>
      <w:tr w:rsidR="00F643FD" w:rsidRPr="00286FAB" w14:paraId="731E606F" w14:textId="77777777" w:rsidTr="00A303C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gridSpan w:val="5"/>
            <w:hideMark/>
          </w:tcPr>
          <w:p w14:paraId="4624214D" w14:textId="77777777" w:rsidR="00F643FD" w:rsidRPr="00286FAB" w:rsidRDefault="00F643FD" w:rsidP="00A303C8">
            <w:pPr>
              <w:rPr>
                <w:sz w:val="20"/>
                <w:szCs w:val="20"/>
              </w:rPr>
            </w:pPr>
          </w:p>
        </w:tc>
      </w:tr>
      <w:tr w:rsidR="00F643FD" w:rsidRPr="00286FAB" w14:paraId="4C5CEE98"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667DE1" w14:textId="77777777" w:rsidR="00F643FD" w:rsidRPr="00286FAB" w:rsidRDefault="00F643FD" w:rsidP="00A303C8">
            <w:pPr>
              <w:jc w:val="center"/>
              <w:rPr>
                <w:sz w:val="20"/>
                <w:szCs w:val="20"/>
              </w:rPr>
            </w:pPr>
          </w:p>
        </w:tc>
        <w:tc>
          <w:tcPr>
            <w:tcW w:w="0" w:type="auto"/>
            <w:gridSpan w:val="4"/>
            <w:hideMark/>
          </w:tcPr>
          <w:p w14:paraId="49F80EC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rStyle w:val="Emphasis"/>
                <w:sz w:val="20"/>
                <w:szCs w:val="20"/>
              </w:rPr>
              <w:t>Dependent variable:</w:t>
            </w:r>
          </w:p>
        </w:tc>
      </w:tr>
      <w:tr w:rsidR="00F643FD" w:rsidRPr="00286FAB" w14:paraId="4708E35C"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243A1D6E" w14:textId="77777777" w:rsidR="00F643FD" w:rsidRPr="00286FAB" w:rsidRDefault="00F643FD" w:rsidP="00A303C8">
            <w:pPr>
              <w:jc w:val="center"/>
              <w:rPr>
                <w:sz w:val="20"/>
                <w:szCs w:val="20"/>
              </w:rPr>
            </w:pPr>
          </w:p>
        </w:tc>
        <w:tc>
          <w:tcPr>
            <w:tcW w:w="0" w:type="auto"/>
            <w:gridSpan w:val="4"/>
            <w:hideMark/>
          </w:tcPr>
          <w:p w14:paraId="6487C12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34EA45D7"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070821" w14:textId="77777777" w:rsidR="00F643FD" w:rsidRPr="00286FAB" w:rsidRDefault="00F643FD" w:rsidP="00A303C8">
            <w:pPr>
              <w:jc w:val="center"/>
              <w:rPr>
                <w:sz w:val="20"/>
                <w:szCs w:val="20"/>
              </w:rPr>
            </w:pPr>
          </w:p>
        </w:tc>
        <w:tc>
          <w:tcPr>
            <w:tcW w:w="0" w:type="auto"/>
            <w:gridSpan w:val="2"/>
            <w:hideMark/>
          </w:tcPr>
          <w:p w14:paraId="17CFAD5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UCDP ID-Based War Recurrence</w:t>
            </w:r>
          </w:p>
        </w:tc>
        <w:tc>
          <w:tcPr>
            <w:tcW w:w="0" w:type="auto"/>
            <w:gridSpan w:val="2"/>
            <w:hideMark/>
          </w:tcPr>
          <w:p w14:paraId="153888F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UCDP ID-Based War Recurrence</w:t>
            </w:r>
          </w:p>
        </w:tc>
      </w:tr>
      <w:tr w:rsidR="00F643FD" w:rsidRPr="00286FAB" w14:paraId="1D5CDBEE"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A861D1A" w14:textId="77777777" w:rsidR="00F643FD" w:rsidRPr="00286FAB" w:rsidRDefault="00F643FD" w:rsidP="00A303C8">
            <w:pPr>
              <w:jc w:val="center"/>
              <w:rPr>
                <w:sz w:val="20"/>
                <w:szCs w:val="20"/>
              </w:rPr>
            </w:pPr>
          </w:p>
        </w:tc>
        <w:tc>
          <w:tcPr>
            <w:tcW w:w="0" w:type="auto"/>
            <w:hideMark/>
          </w:tcPr>
          <w:p w14:paraId="261739A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w:t>
            </w:r>
          </w:p>
        </w:tc>
        <w:tc>
          <w:tcPr>
            <w:tcW w:w="0" w:type="auto"/>
            <w:hideMark/>
          </w:tcPr>
          <w:p w14:paraId="640C636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(2)</w:t>
            </w:r>
          </w:p>
        </w:tc>
        <w:tc>
          <w:tcPr>
            <w:tcW w:w="0" w:type="auto"/>
            <w:hideMark/>
          </w:tcPr>
          <w:p w14:paraId="4A4E8A8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w:t>
            </w:r>
          </w:p>
        </w:tc>
        <w:tc>
          <w:tcPr>
            <w:tcW w:w="0" w:type="auto"/>
            <w:hideMark/>
          </w:tcPr>
          <w:p w14:paraId="4224957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(4)</w:t>
            </w:r>
          </w:p>
        </w:tc>
      </w:tr>
      <w:tr w:rsidR="00F643FD" w:rsidRPr="00286FAB" w14:paraId="47F30941"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3EB885D5" w14:textId="77777777" w:rsidR="00F643FD" w:rsidRPr="00286FAB" w:rsidRDefault="00F643FD" w:rsidP="00A303C8">
            <w:pPr>
              <w:jc w:val="center"/>
              <w:rPr>
                <w:sz w:val="20"/>
                <w:szCs w:val="20"/>
              </w:rPr>
            </w:pPr>
          </w:p>
        </w:tc>
      </w:tr>
      <w:tr w:rsidR="00F643FD" w:rsidRPr="00286FAB" w14:paraId="2DA50BDD"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1B6EA63" w14:textId="77777777" w:rsidR="00F643FD" w:rsidRPr="00286FAB" w:rsidRDefault="00F643FD" w:rsidP="00A303C8">
            <w:pPr>
              <w:jc w:val="left"/>
              <w:rPr>
                <w:sz w:val="20"/>
                <w:szCs w:val="20"/>
              </w:rPr>
            </w:pPr>
            <w:r w:rsidRPr="00286FAB">
              <w:rPr>
                <w:sz w:val="20"/>
                <w:szCs w:val="20"/>
              </w:rPr>
              <w:t>Ceasefire</w:t>
            </w:r>
          </w:p>
        </w:tc>
        <w:tc>
          <w:tcPr>
            <w:tcW w:w="0" w:type="auto"/>
            <w:hideMark/>
          </w:tcPr>
          <w:p w14:paraId="714AC7C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0.937</w:t>
            </w:r>
            <w:r w:rsidRPr="00286FAB">
              <w:rPr>
                <w:sz w:val="20"/>
                <w:szCs w:val="20"/>
                <w:vertAlign w:val="superscript"/>
              </w:rPr>
              <w:t>***</w:t>
            </w:r>
          </w:p>
        </w:tc>
        <w:tc>
          <w:tcPr>
            <w:tcW w:w="0" w:type="auto"/>
            <w:hideMark/>
          </w:tcPr>
          <w:p w14:paraId="5CDE379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1.149</w:t>
            </w:r>
            <w:r w:rsidRPr="00286FAB">
              <w:rPr>
                <w:sz w:val="20"/>
                <w:szCs w:val="20"/>
                <w:vertAlign w:val="superscript"/>
              </w:rPr>
              <w:t>***</w:t>
            </w:r>
          </w:p>
        </w:tc>
        <w:tc>
          <w:tcPr>
            <w:tcW w:w="0" w:type="auto"/>
            <w:hideMark/>
          </w:tcPr>
          <w:p w14:paraId="54086FA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0.825</w:t>
            </w:r>
            <w:r w:rsidRPr="00286FAB">
              <w:rPr>
                <w:sz w:val="20"/>
                <w:szCs w:val="20"/>
                <w:vertAlign w:val="superscript"/>
              </w:rPr>
              <w:t>***</w:t>
            </w:r>
          </w:p>
        </w:tc>
        <w:tc>
          <w:tcPr>
            <w:tcW w:w="0" w:type="auto"/>
            <w:hideMark/>
          </w:tcPr>
          <w:p w14:paraId="62B04FE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0.896</w:t>
            </w:r>
            <w:r w:rsidRPr="00286FAB">
              <w:rPr>
                <w:sz w:val="20"/>
                <w:szCs w:val="20"/>
                <w:vertAlign w:val="superscript"/>
              </w:rPr>
              <w:t>**</w:t>
            </w:r>
          </w:p>
        </w:tc>
      </w:tr>
      <w:tr w:rsidR="00F643FD" w:rsidRPr="00286FAB" w14:paraId="057E86EE"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70BC82" w14:textId="77777777" w:rsidR="00F643FD" w:rsidRPr="00286FAB" w:rsidRDefault="00F643FD" w:rsidP="00A303C8">
            <w:pPr>
              <w:jc w:val="center"/>
              <w:rPr>
                <w:sz w:val="20"/>
                <w:szCs w:val="20"/>
              </w:rPr>
            </w:pPr>
          </w:p>
        </w:tc>
        <w:tc>
          <w:tcPr>
            <w:tcW w:w="0" w:type="auto"/>
            <w:hideMark/>
          </w:tcPr>
          <w:p w14:paraId="59FC89F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(0.304)</w:t>
            </w:r>
          </w:p>
        </w:tc>
        <w:tc>
          <w:tcPr>
            <w:tcW w:w="0" w:type="auto"/>
            <w:hideMark/>
          </w:tcPr>
          <w:p w14:paraId="484682A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(0.367)</w:t>
            </w:r>
          </w:p>
        </w:tc>
        <w:tc>
          <w:tcPr>
            <w:tcW w:w="0" w:type="auto"/>
            <w:hideMark/>
          </w:tcPr>
          <w:p w14:paraId="541029E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(0.323)</w:t>
            </w:r>
          </w:p>
        </w:tc>
        <w:tc>
          <w:tcPr>
            <w:tcW w:w="0" w:type="auto"/>
            <w:hideMark/>
          </w:tcPr>
          <w:p w14:paraId="0B242A7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(0.384)</w:t>
            </w:r>
          </w:p>
        </w:tc>
      </w:tr>
      <w:tr w:rsidR="00F643FD" w:rsidRPr="00286FAB" w14:paraId="00CA9EDE"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20B0E8F" w14:textId="77777777" w:rsidR="00F643FD" w:rsidRPr="00286FAB" w:rsidRDefault="00F643FD" w:rsidP="00A303C8">
            <w:pPr>
              <w:jc w:val="center"/>
              <w:rPr>
                <w:sz w:val="20"/>
                <w:szCs w:val="20"/>
              </w:rPr>
            </w:pPr>
          </w:p>
        </w:tc>
        <w:tc>
          <w:tcPr>
            <w:tcW w:w="0" w:type="auto"/>
            <w:hideMark/>
          </w:tcPr>
          <w:p w14:paraId="5D3A6355"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401967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BF6EE6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7B240F8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7A517F2A"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20782B" w14:textId="77777777" w:rsidR="00F643FD" w:rsidRPr="00286FAB" w:rsidRDefault="00F643FD" w:rsidP="00A303C8">
            <w:pPr>
              <w:jc w:val="left"/>
              <w:rPr>
                <w:sz w:val="20"/>
                <w:szCs w:val="20"/>
              </w:rPr>
            </w:pPr>
            <w:r w:rsidRPr="00286FAB">
              <w:rPr>
                <w:sz w:val="20"/>
                <w:szCs w:val="20"/>
              </w:rPr>
              <w:t>Actor Ceases</w:t>
            </w:r>
          </w:p>
        </w:tc>
        <w:tc>
          <w:tcPr>
            <w:tcW w:w="0" w:type="auto"/>
            <w:hideMark/>
          </w:tcPr>
          <w:p w14:paraId="78AEBC4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-0.053</w:t>
            </w:r>
          </w:p>
        </w:tc>
        <w:tc>
          <w:tcPr>
            <w:tcW w:w="0" w:type="auto"/>
            <w:hideMark/>
          </w:tcPr>
          <w:p w14:paraId="62799B2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0.166</w:t>
            </w:r>
          </w:p>
        </w:tc>
        <w:tc>
          <w:tcPr>
            <w:tcW w:w="0" w:type="auto"/>
            <w:hideMark/>
          </w:tcPr>
          <w:p w14:paraId="6E42FC0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-0.241</w:t>
            </w:r>
          </w:p>
        </w:tc>
        <w:tc>
          <w:tcPr>
            <w:tcW w:w="0" w:type="auto"/>
            <w:hideMark/>
          </w:tcPr>
          <w:p w14:paraId="1ACB0A2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-0.121</w:t>
            </w:r>
          </w:p>
        </w:tc>
      </w:tr>
      <w:tr w:rsidR="00F643FD" w:rsidRPr="00286FAB" w14:paraId="5CF7125D"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238857E9" w14:textId="77777777" w:rsidR="00F643FD" w:rsidRPr="00286FAB" w:rsidRDefault="00F643FD" w:rsidP="00A303C8">
            <w:pPr>
              <w:jc w:val="center"/>
              <w:rPr>
                <w:sz w:val="20"/>
                <w:szCs w:val="20"/>
              </w:rPr>
            </w:pPr>
          </w:p>
        </w:tc>
        <w:tc>
          <w:tcPr>
            <w:tcW w:w="0" w:type="auto"/>
            <w:hideMark/>
          </w:tcPr>
          <w:p w14:paraId="40A13D7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(0.560)</w:t>
            </w:r>
          </w:p>
        </w:tc>
        <w:tc>
          <w:tcPr>
            <w:tcW w:w="0" w:type="auto"/>
            <w:hideMark/>
          </w:tcPr>
          <w:p w14:paraId="04BFE47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(0.607)</w:t>
            </w:r>
          </w:p>
        </w:tc>
        <w:tc>
          <w:tcPr>
            <w:tcW w:w="0" w:type="auto"/>
            <w:hideMark/>
          </w:tcPr>
          <w:p w14:paraId="50AB46D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(0.637)</w:t>
            </w:r>
          </w:p>
        </w:tc>
        <w:tc>
          <w:tcPr>
            <w:tcW w:w="0" w:type="auto"/>
            <w:hideMark/>
          </w:tcPr>
          <w:p w14:paraId="55CABCF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(0.683)</w:t>
            </w:r>
          </w:p>
        </w:tc>
      </w:tr>
      <w:tr w:rsidR="00F643FD" w:rsidRPr="00286FAB" w14:paraId="5D092FC7"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DC347" w14:textId="77777777" w:rsidR="00F643FD" w:rsidRPr="00286FAB" w:rsidRDefault="00F643FD" w:rsidP="00A303C8">
            <w:pPr>
              <w:jc w:val="center"/>
              <w:rPr>
                <w:sz w:val="20"/>
                <w:szCs w:val="20"/>
              </w:rPr>
            </w:pPr>
          </w:p>
        </w:tc>
        <w:tc>
          <w:tcPr>
            <w:tcW w:w="0" w:type="auto"/>
            <w:hideMark/>
          </w:tcPr>
          <w:p w14:paraId="3DC9553B"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FD79B7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D74E93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922F47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1096B52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47AC820" w14:textId="77777777" w:rsidR="00F643FD" w:rsidRPr="00286FAB" w:rsidRDefault="00F643FD" w:rsidP="00A303C8">
            <w:pPr>
              <w:jc w:val="left"/>
              <w:rPr>
                <w:sz w:val="20"/>
                <w:szCs w:val="20"/>
              </w:rPr>
            </w:pPr>
            <w:r w:rsidRPr="00286FAB">
              <w:rPr>
                <w:sz w:val="20"/>
                <w:szCs w:val="20"/>
              </w:rPr>
              <w:t>Government Victory</w:t>
            </w:r>
          </w:p>
        </w:tc>
        <w:tc>
          <w:tcPr>
            <w:tcW w:w="0" w:type="auto"/>
            <w:hideMark/>
          </w:tcPr>
          <w:p w14:paraId="355C3D8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-0.058</w:t>
            </w:r>
          </w:p>
        </w:tc>
        <w:tc>
          <w:tcPr>
            <w:tcW w:w="0" w:type="auto"/>
            <w:hideMark/>
          </w:tcPr>
          <w:p w14:paraId="2EB05B7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0.237</w:t>
            </w:r>
          </w:p>
        </w:tc>
        <w:tc>
          <w:tcPr>
            <w:tcW w:w="0" w:type="auto"/>
            <w:hideMark/>
          </w:tcPr>
          <w:p w14:paraId="3EB11F9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-0.780</w:t>
            </w:r>
            <w:r w:rsidRPr="00286FAB">
              <w:rPr>
                <w:sz w:val="20"/>
                <w:szCs w:val="20"/>
                <w:vertAlign w:val="superscript"/>
              </w:rPr>
              <w:t>**</w:t>
            </w:r>
          </w:p>
        </w:tc>
        <w:tc>
          <w:tcPr>
            <w:tcW w:w="0" w:type="auto"/>
            <w:hideMark/>
          </w:tcPr>
          <w:p w14:paraId="2C15FBB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-0.455</w:t>
            </w:r>
          </w:p>
        </w:tc>
      </w:tr>
      <w:tr w:rsidR="00F643FD" w:rsidRPr="00286FAB" w14:paraId="4EF5F769"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7F651A" w14:textId="77777777" w:rsidR="00F643FD" w:rsidRPr="00286FAB" w:rsidRDefault="00F643FD" w:rsidP="00A303C8">
            <w:pPr>
              <w:jc w:val="center"/>
              <w:rPr>
                <w:sz w:val="20"/>
                <w:szCs w:val="20"/>
              </w:rPr>
            </w:pPr>
          </w:p>
        </w:tc>
        <w:tc>
          <w:tcPr>
            <w:tcW w:w="0" w:type="auto"/>
            <w:hideMark/>
          </w:tcPr>
          <w:p w14:paraId="0B5667F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(0.299)</w:t>
            </w:r>
          </w:p>
        </w:tc>
        <w:tc>
          <w:tcPr>
            <w:tcW w:w="0" w:type="auto"/>
            <w:hideMark/>
          </w:tcPr>
          <w:p w14:paraId="0CDF608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(0.375)</w:t>
            </w:r>
          </w:p>
        </w:tc>
        <w:tc>
          <w:tcPr>
            <w:tcW w:w="0" w:type="auto"/>
            <w:hideMark/>
          </w:tcPr>
          <w:p w14:paraId="7087B15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(0.362)</w:t>
            </w:r>
          </w:p>
        </w:tc>
        <w:tc>
          <w:tcPr>
            <w:tcW w:w="0" w:type="auto"/>
            <w:hideMark/>
          </w:tcPr>
          <w:p w14:paraId="20AAAE8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(0.444)</w:t>
            </w:r>
          </w:p>
        </w:tc>
      </w:tr>
      <w:tr w:rsidR="00F643FD" w:rsidRPr="00286FAB" w14:paraId="5CBE7E31"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D2161D8" w14:textId="77777777" w:rsidR="00F643FD" w:rsidRPr="00286FAB" w:rsidRDefault="00F643FD" w:rsidP="00A303C8">
            <w:pPr>
              <w:jc w:val="center"/>
              <w:rPr>
                <w:sz w:val="20"/>
                <w:szCs w:val="20"/>
              </w:rPr>
            </w:pPr>
          </w:p>
        </w:tc>
        <w:tc>
          <w:tcPr>
            <w:tcW w:w="0" w:type="auto"/>
            <w:hideMark/>
          </w:tcPr>
          <w:p w14:paraId="14B36820"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1AE402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4DF2E2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0FA1A7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5F333428"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09939B" w14:textId="77777777" w:rsidR="00F643FD" w:rsidRPr="00286FAB" w:rsidRDefault="00F643FD" w:rsidP="00A303C8">
            <w:pPr>
              <w:jc w:val="left"/>
              <w:rPr>
                <w:sz w:val="20"/>
                <w:szCs w:val="20"/>
              </w:rPr>
            </w:pPr>
            <w:r w:rsidRPr="00286FAB">
              <w:rPr>
                <w:sz w:val="20"/>
                <w:szCs w:val="20"/>
              </w:rPr>
              <w:t>Rebel Victory</w:t>
            </w:r>
          </w:p>
        </w:tc>
        <w:tc>
          <w:tcPr>
            <w:tcW w:w="0" w:type="auto"/>
            <w:hideMark/>
          </w:tcPr>
          <w:p w14:paraId="487091C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0.414</w:t>
            </w:r>
          </w:p>
        </w:tc>
        <w:tc>
          <w:tcPr>
            <w:tcW w:w="0" w:type="auto"/>
            <w:hideMark/>
          </w:tcPr>
          <w:p w14:paraId="21954B6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0.779</w:t>
            </w:r>
          </w:p>
        </w:tc>
        <w:tc>
          <w:tcPr>
            <w:tcW w:w="0" w:type="auto"/>
            <w:hideMark/>
          </w:tcPr>
          <w:p w14:paraId="777B36B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-0.560</w:t>
            </w:r>
          </w:p>
        </w:tc>
        <w:tc>
          <w:tcPr>
            <w:tcW w:w="0" w:type="auto"/>
            <w:hideMark/>
          </w:tcPr>
          <w:p w14:paraId="4CEDF094"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-0.280</w:t>
            </w:r>
          </w:p>
        </w:tc>
      </w:tr>
      <w:tr w:rsidR="00F643FD" w:rsidRPr="00286FAB" w14:paraId="64B966CD"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A64CCEE" w14:textId="77777777" w:rsidR="00F643FD" w:rsidRPr="00286FAB" w:rsidRDefault="00F643FD" w:rsidP="00A303C8">
            <w:pPr>
              <w:jc w:val="center"/>
              <w:rPr>
                <w:sz w:val="20"/>
                <w:szCs w:val="20"/>
              </w:rPr>
            </w:pPr>
          </w:p>
        </w:tc>
        <w:tc>
          <w:tcPr>
            <w:tcW w:w="0" w:type="auto"/>
            <w:hideMark/>
          </w:tcPr>
          <w:p w14:paraId="18169D9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(0.374)</w:t>
            </w:r>
          </w:p>
        </w:tc>
        <w:tc>
          <w:tcPr>
            <w:tcW w:w="0" w:type="auto"/>
            <w:hideMark/>
          </w:tcPr>
          <w:p w14:paraId="36A9004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(0.442)</w:t>
            </w:r>
          </w:p>
        </w:tc>
        <w:tc>
          <w:tcPr>
            <w:tcW w:w="0" w:type="auto"/>
            <w:hideMark/>
          </w:tcPr>
          <w:p w14:paraId="0C7D5E4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(0.521)</w:t>
            </w:r>
          </w:p>
        </w:tc>
        <w:tc>
          <w:tcPr>
            <w:tcW w:w="0" w:type="auto"/>
            <w:hideMark/>
          </w:tcPr>
          <w:p w14:paraId="40963DC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(0.590)</w:t>
            </w:r>
          </w:p>
        </w:tc>
      </w:tr>
      <w:tr w:rsidR="00F643FD" w:rsidRPr="00286FAB" w14:paraId="6D939D32"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FB7FA9" w14:textId="77777777" w:rsidR="00F643FD" w:rsidRPr="00286FAB" w:rsidRDefault="00F643FD" w:rsidP="00A303C8">
            <w:pPr>
              <w:jc w:val="center"/>
              <w:rPr>
                <w:sz w:val="20"/>
                <w:szCs w:val="20"/>
              </w:rPr>
            </w:pPr>
          </w:p>
        </w:tc>
        <w:tc>
          <w:tcPr>
            <w:tcW w:w="0" w:type="auto"/>
            <w:hideMark/>
          </w:tcPr>
          <w:p w14:paraId="3D5D3A35"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C8EC57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C3B3C2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77E912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6A4CEB36"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302760F" w14:textId="77777777" w:rsidR="00F643FD" w:rsidRPr="00286FAB" w:rsidRDefault="00F643FD" w:rsidP="00A303C8">
            <w:pPr>
              <w:jc w:val="left"/>
              <w:rPr>
                <w:sz w:val="20"/>
                <w:szCs w:val="20"/>
              </w:rPr>
            </w:pPr>
            <w:r w:rsidRPr="00286FAB">
              <w:rPr>
                <w:sz w:val="20"/>
                <w:szCs w:val="20"/>
              </w:rPr>
              <w:t>Low Activity</w:t>
            </w:r>
          </w:p>
        </w:tc>
        <w:tc>
          <w:tcPr>
            <w:tcW w:w="0" w:type="auto"/>
            <w:hideMark/>
          </w:tcPr>
          <w:p w14:paraId="2077F0B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0.981</w:t>
            </w:r>
            <w:r w:rsidRPr="00286FAB">
              <w:rPr>
                <w:sz w:val="20"/>
                <w:szCs w:val="20"/>
                <w:vertAlign w:val="superscript"/>
              </w:rPr>
              <w:t>***</w:t>
            </w:r>
          </w:p>
        </w:tc>
        <w:tc>
          <w:tcPr>
            <w:tcW w:w="0" w:type="auto"/>
            <w:hideMark/>
          </w:tcPr>
          <w:p w14:paraId="3459AEF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1.165</w:t>
            </w:r>
            <w:r w:rsidRPr="00286FAB">
              <w:rPr>
                <w:sz w:val="20"/>
                <w:szCs w:val="20"/>
                <w:vertAlign w:val="superscript"/>
              </w:rPr>
              <w:t>***</w:t>
            </w:r>
          </w:p>
        </w:tc>
        <w:tc>
          <w:tcPr>
            <w:tcW w:w="0" w:type="auto"/>
            <w:hideMark/>
          </w:tcPr>
          <w:p w14:paraId="6F98F19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0.995</w:t>
            </w:r>
            <w:r w:rsidRPr="00286FAB">
              <w:rPr>
                <w:sz w:val="20"/>
                <w:szCs w:val="20"/>
                <w:vertAlign w:val="superscript"/>
              </w:rPr>
              <w:t>***</w:t>
            </w:r>
          </w:p>
        </w:tc>
        <w:tc>
          <w:tcPr>
            <w:tcW w:w="0" w:type="auto"/>
            <w:hideMark/>
          </w:tcPr>
          <w:p w14:paraId="59794E3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1.086</w:t>
            </w:r>
            <w:r w:rsidRPr="00286FAB">
              <w:rPr>
                <w:sz w:val="20"/>
                <w:szCs w:val="20"/>
                <w:vertAlign w:val="superscript"/>
              </w:rPr>
              <w:t>***</w:t>
            </w:r>
          </w:p>
        </w:tc>
      </w:tr>
      <w:tr w:rsidR="00F643FD" w:rsidRPr="00286FAB" w14:paraId="243810D0"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12B3CC0" w14:textId="77777777" w:rsidR="00F643FD" w:rsidRPr="00286FAB" w:rsidRDefault="00F643FD" w:rsidP="00A303C8">
            <w:pPr>
              <w:jc w:val="center"/>
              <w:rPr>
                <w:sz w:val="20"/>
                <w:szCs w:val="20"/>
              </w:rPr>
            </w:pPr>
          </w:p>
        </w:tc>
        <w:tc>
          <w:tcPr>
            <w:tcW w:w="0" w:type="auto"/>
            <w:hideMark/>
          </w:tcPr>
          <w:p w14:paraId="72C640E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(0.268)</w:t>
            </w:r>
          </w:p>
        </w:tc>
        <w:tc>
          <w:tcPr>
            <w:tcW w:w="0" w:type="auto"/>
            <w:hideMark/>
          </w:tcPr>
          <w:p w14:paraId="3AB3DB3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(0.335)</w:t>
            </w:r>
          </w:p>
        </w:tc>
        <w:tc>
          <w:tcPr>
            <w:tcW w:w="0" w:type="auto"/>
            <w:hideMark/>
          </w:tcPr>
          <w:p w14:paraId="20EEC74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(0.285)</w:t>
            </w:r>
          </w:p>
        </w:tc>
        <w:tc>
          <w:tcPr>
            <w:tcW w:w="0" w:type="auto"/>
            <w:hideMark/>
          </w:tcPr>
          <w:p w14:paraId="0360660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(0.358)</w:t>
            </w:r>
          </w:p>
        </w:tc>
      </w:tr>
      <w:tr w:rsidR="00F643FD" w:rsidRPr="00286FAB" w14:paraId="4885CF10"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5E9BA5B" w14:textId="77777777" w:rsidR="00F643FD" w:rsidRPr="00286FAB" w:rsidRDefault="00F643FD" w:rsidP="00A303C8">
            <w:pPr>
              <w:jc w:val="center"/>
              <w:rPr>
                <w:sz w:val="20"/>
                <w:szCs w:val="20"/>
              </w:rPr>
            </w:pPr>
          </w:p>
        </w:tc>
        <w:tc>
          <w:tcPr>
            <w:tcW w:w="0" w:type="auto"/>
            <w:hideMark/>
          </w:tcPr>
          <w:p w14:paraId="429EF0C7"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687D33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3BEC56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8A8449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5EF2F4B4"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4C978C" w14:textId="77777777" w:rsidR="00F643FD" w:rsidRPr="00286FAB" w:rsidRDefault="00F643FD" w:rsidP="00A303C8">
            <w:pPr>
              <w:jc w:val="left"/>
              <w:rPr>
                <w:sz w:val="20"/>
                <w:szCs w:val="20"/>
              </w:rPr>
            </w:pPr>
            <w:r w:rsidRPr="00286FAB">
              <w:rPr>
                <w:sz w:val="20"/>
                <w:szCs w:val="20"/>
              </w:rPr>
              <w:t>Peacekeeping Missions</w:t>
            </w:r>
          </w:p>
        </w:tc>
        <w:tc>
          <w:tcPr>
            <w:tcW w:w="0" w:type="auto"/>
            <w:hideMark/>
          </w:tcPr>
          <w:p w14:paraId="285E9E9E"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0F7D52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-0.519</w:t>
            </w:r>
            <w:r w:rsidRPr="00286FAB">
              <w:rPr>
                <w:sz w:val="20"/>
                <w:szCs w:val="20"/>
                <w:vertAlign w:val="superscript"/>
              </w:rPr>
              <w:t>*</w:t>
            </w:r>
          </w:p>
        </w:tc>
        <w:tc>
          <w:tcPr>
            <w:tcW w:w="0" w:type="auto"/>
            <w:hideMark/>
          </w:tcPr>
          <w:p w14:paraId="4EBA585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DDC13D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-0.388</w:t>
            </w:r>
          </w:p>
        </w:tc>
      </w:tr>
      <w:tr w:rsidR="00F643FD" w:rsidRPr="00286FAB" w14:paraId="3B091A85"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29A27B0D" w14:textId="77777777" w:rsidR="00F643FD" w:rsidRPr="00286FAB" w:rsidRDefault="00F643FD" w:rsidP="00A303C8">
            <w:pPr>
              <w:jc w:val="center"/>
              <w:rPr>
                <w:sz w:val="20"/>
                <w:szCs w:val="20"/>
              </w:rPr>
            </w:pPr>
          </w:p>
        </w:tc>
        <w:tc>
          <w:tcPr>
            <w:tcW w:w="0" w:type="auto"/>
            <w:hideMark/>
          </w:tcPr>
          <w:p w14:paraId="59577D82"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C76D1A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(0.280)</w:t>
            </w:r>
          </w:p>
        </w:tc>
        <w:tc>
          <w:tcPr>
            <w:tcW w:w="0" w:type="auto"/>
            <w:hideMark/>
          </w:tcPr>
          <w:p w14:paraId="4554A21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ADB4AA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(0.305)</w:t>
            </w:r>
          </w:p>
        </w:tc>
      </w:tr>
      <w:tr w:rsidR="00F643FD" w:rsidRPr="00286FAB" w14:paraId="5485B30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859E4E3" w14:textId="77777777" w:rsidR="00F643FD" w:rsidRPr="00286FAB" w:rsidRDefault="00F643FD" w:rsidP="00A303C8">
            <w:pPr>
              <w:jc w:val="center"/>
              <w:rPr>
                <w:sz w:val="20"/>
                <w:szCs w:val="20"/>
              </w:rPr>
            </w:pPr>
          </w:p>
        </w:tc>
        <w:tc>
          <w:tcPr>
            <w:tcW w:w="0" w:type="auto"/>
            <w:hideMark/>
          </w:tcPr>
          <w:p w14:paraId="6BAE9D52"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4D6503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CD050B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EB5EE5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2F0863CF"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2833217D" w14:textId="77777777" w:rsidR="00F643FD" w:rsidRPr="00286FAB" w:rsidRDefault="00F643FD" w:rsidP="00A303C8">
            <w:pPr>
              <w:jc w:val="left"/>
              <w:rPr>
                <w:sz w:val="20"/>
                <w:szCs w:val="20"/>
              </w:rPr>
            </w:pPr>
            <w:proofErr w:type="gramStart"/>
            <w:r w:rsidRPr="00286FAB">
              <w:rPr>
                <w:sz w:val="20"/>
                <w:szCs w:val="20"/>
              </w:rPr>
              <w:t>Log(</w:t>
            </w:r>
            <w:proofErr w:type="gramEnd"/>
            <w:r w:rsidRPr="00286FAB">
              <w:rPr>
                <w:sz w:val="20"/>
                <w:szCs w:val="20"/>
              </w:rPr>
              <w:t>Duration)</w:t>
            </w:r>
          </w:p>
        </w:tc>
        <w:tc>
          <w:tcPr>
            <w:tcW w:w="0" w:type="auto"/>
            <w:hideMark/>
          </w:tcPr>
          <w:p w14:paraId="4C98867C"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26C273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0.056</w:t>
            </w:r>
            <w:r w:rsidRPr="00286FAB">
              <w:rPr>
                <w:sz w:val="20"/>
                <w:szCs w:val="20"/>
                <w:vertAlign w:val="superscript"/>
              </w:rPr>
              <w:t>*</w:t>
            </w:r>
          </w:p>
        </w:tc>
        <w:tc>
          <w:tcPr>
            <w:tcW w:w="0" w:type="auto"/>
            <w:hideMark/>
          </w:tcPr>
          <w:p w14:paraId="5A29B04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C5CE70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-0.005</w:t>
            </w:r>
          </w:p>
        </w:tc>
      </w:tr>
      <w:tr w:rsidR="00F643FD" w:rsidRPr="00286FAB" w14:paraId="258C7133"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B51F2" w14:textId="77777777" w:rsidR="00F643FD" w:rsidRPr="00286FAB" w:rsidRDefault="00F643FD" w:rsidP="00A303C8">
            <w:pPr>
              <w:jc w:val="center"/>
              <w:rPr>
                <w:sz w:val="20"/>
                <w:szCs w:val="20"/>
              </w:rPr>
            </w:pPr>
          </w:p>
        </w:tc>
        <w:tc>
          <w:tcPr>
            <w:tcW w:w="0" w:type="auto"/>
            <w:hideMark/>
          </w:tcPr>
          <w:p w14:paraId="1D137840"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EF8DFB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(0.029)</w:t>
            </w:r>
          </w:p>
        </w:tc>
        <w:tc>
          <w:tcPr>
            <w:tcW w:w="0" w:type="auto"/>
            <w:hideMark/>
          </w:tcPr>
          <w:p w14:paraId="7CABD06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667574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(0.032)</w:t>
            </w:r>
          </w:p>
        </w:tc>
      </w:tr>
      <w:tr w:rsidR="00F643FD" w:rsidRPr="00286FAB" w14:paraId="52353D9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7DF77AA" w14:textId="77777777" w:rsidR="00F643FD" w:rsidRPr="00286FAB" w:rsidRDefault="00F643FD" w:rsidP="00A303C8">
            <w:pPr>
              <w:jc w:val="center"/>
              <w:rPr>
                <w:sz w:val="20"/>
                <w:szCs w:val="20"/>
              </w:rPr>
            </w:pPr>
          </w:p>
        </w:tc>
        <w:tc>
          <w:tcPr>
            <w:tcW w:w="0" w:type="auto"/>
            <w:hideMark/>
          </w:tcPr>
          <w:p w14:paraId="72FE68D5"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508967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57FFF1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A6AA66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76BA8196"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689BCD" w14:textId="77777777" w:rsidR="00F643FD" w:rsidRPr="00286FAB" w:rsidRDefault="00F643FD" w:rsidP="00A303C8">
            <w:pPr>
              <w:jc w:val="left"/>
              <w:rPr>
                <w:sz w:val="20"/>
                <w:szCs w:val="20"/>
              </w:rPr>
            </w:pPr>
            <w:r w:rsidRPr="00286FAB">
              <w:rPr>
                <w:sz w:val="20"/>
                <w:szCs w:val="20"/>
              </w:rPr>
              <w:t>Cold War</w:t>
            </w:r>
          </w:p>
        </w:tc>
        <w:tc>
          <w:tcPr>
            <w:tcW w:w="0" w:type="auto"/>
            <w:hideMark/>
          </w:tcPr>
          <w:p w14:paraId="6B2DF757"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D76A5C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-0.466</w:t>
            </w:r>
            <w:r w:rsidRPr="00286FAB">
              <w:rPr>
                <w:sz w:val="20"/>
                <w:szCs w:val="20"/>
                <w:vertAlign w:val="superscript"/>
              </w:rPr>
              <w:t>***</w:t>
            </w:r>
          </w:p>
        </w:tc>
        <w:tc>
          <w:tcPr>
            <w:tcW w:w="0" w:type="auto"/>
            <w:hideMark/>
          </w:tcPr>
          <w:p w14:paraId="2BC3007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2F6878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-0.808</w:t>
            </w:r>
            <w:r w:rsidRPr="00286FAB">
              <w:rPr>
                <w:sz w:val="20"/>
                <w:szCs w:val="20"/>
                <w:vertAlign w:val="superscript"/>
              </w:rPr>
              <w:t>***</w:t>
            </w:r>
          </w:p>
        </w:tc>
      </w:tr>
      <w:tr w:rsidR="00F643FD" w:rsidRPr="00286FAB" w14:paraId="46E7896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C0A4A34" w14:textId="77777777" w:rsidR="00F643FD" w:rsidRPr="00286FAB" w:rsidRDefault="00F643FD" w:rsidP="00A303C8">
            <w:pPr>
              <w:jc w:val="center"/>
              <w:rPr>
                <w:sz w:val="20"/>
                <w:szCs w:val="20"/>
              </w:rPr>
            </w:pPr>
          </w:p>
        </w:tc>
        <w:tc>
          <w:tcPr>
            <w:tcW w:w="0" w:type="auto"/>
            <w:hideMark/>
          </w:tcPr>
          <w:p w14:paraId="61CDB0B0"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B003D4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(0.173)</w:t>
            </w:r>
          </w:p>
        </w:tc>
        <w:tc>
          <w:tcPr>
            <w:tcW w:w="0" w:type="auto"/>
            <w:hideMark/>
          </w:tcPr>
          <w:p w14:paraId="433AE75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5C9D0B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(0.208)</w:t>
            </w:r>
          </w:p>
        </w:tc>
      </w:tr>
      <w:tr w:rsidR="00F643FD" w:rsidRPr="00286FAB" w14:paraId="21098E87"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00371A" w14:textId="77777777" w:rsidR="00F643FD" w:rsidRPr="00286FAB" w:rsidRDefault="00F643FD" w:rsidP="00A303C8">
            <w:pPr>
              <w:jc w:val="center"/>
              <w:rPr>
                <w:sz w:val="20"/>
                <w:szCs w:val="20"/>
              </w:rPr>
            </w:pPr>
          </w:p>
        </w:tc>
        <w:tc>
          <w:tcPr>
            <w:tcW w:w="0" w:type="auto"/>
            <w:hideMark/>
          </w:tcPr>
          <w:p w14:paraId="3F4EB9E9"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A3EF4D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C43A3B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9ED560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437EDF78"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06AD9801" w14:textId="77777777" w:rsidR="00F643FD" w:rsidRPr="00286FAB" w:rsidRDefault="00F643FD" w:rsidP="00A303C8">
            <w:pPr>
              <w:jc w:val="left"/>
              <w:rPr>
                <w:sz w:val="20"/>
                <w:szCs w:val="20"/>
              </w:rPr>
            </w:pPr>
            <w:proofErr w:type="gramStart"/>
            <w:r w:rsidRPr="00286FAB">
              <w:rPr>
                <w:sz w:val="20"/>
                <w:szCs w:val="20"/>
              </w:rPr>
              <w:t>Log(</w:t>
            </w:r>
            <w:proofErr w:type="gramEnd"/>
            <w:r w:rsidRPr="00286FAB">
              <w:rPr>
                <w:sz w:val="20"/>
                <w:szCs w:val="20"/>
              </w:rPr>
              <w:t>GDP per Capita)</w:t>
            </w:r>
          </w:p>
        </w:tc>
        <w:tc>
          <w:tcPr>
            <w:tcW w:w="0" w:type="auto"/>
            <w:hideMark/>
          </w:tcPr>
          <w:p w14:paraId="4CAD125D"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6A655E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-0.058</w:t>
            </w:r>
          </w:p>
        </w:tc>
        <w:tc>
          <w:tcPr>
            <w:tcW w:w="0" w:type="auto"/>
            <w:hideMark/>
          </w:tcPr>
          <w:p w14:paraId="56392EE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AC9BE3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-0.064</w:t>
            </w:r>
          </w:p>
        </w:tc>
      </w:tr>
      <w:tr w:rsidR="00F643FD" w:rsidRPr="00286FAB" w14:paraId="729E200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9D3165" w14:textId="77777777" w:rsidR="00F643FD" w:rsidRPr="00286FAB" w:rsidRDefault="00F643FD" w:rsidP="00A303C8">
            <w:pPr>
              <w:jc w:val="center"/>
              <w:rPr>
                <w:sz w:val="20"/>
                <w:szCs w:val="20"/>
              </w:rPr>
            </w:pPr>
          </w:p>
        </w:tc>
        <w:tc>
          <w:tcPr>
            <w:tcW w:w="0" w:type="auto"/>
            <w:hideMark/>
          </w:tcPr>
          <w:p w14:paraId="3D7CB753"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491B78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(0.056)</w:t>
            </w:r>
          </w:p>
        </w:tc>
        <w:tc>
          <w:tcPr>
            <w:tcW w:w="0" w:type="auto"/>
            <w:hideMark/>
          </w:tcPr>
          <w:p w14:paraId="1539AD3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0B749F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(0.062)</w:t>
            </w:r>
          </w:p>
        </w:tc>
      </w:tr>
      <w:tr w:rsidR="00F643FD" w:rsidRPr="00286FAB" w14:paraId="115067C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740E5A6" w14:textId="77777777" w:rsidR="00F643FD" w:rsidRPr="00286FAB" w:rsidRDefault="00F643FD" w:rsidP="00A303C8">
            <w:pPr>
              <w:jc w:val="center"/>
              <w:rPr>
                <w:sz w:val="20"/>
                <w:szCs w:val="20"/>
              </w:rPr>
            </w:pPr>
          </w:p>
        </w:tc>
        <w:tc>
          <w:tcPr>
            <w:tcW w:w="0" w:type="auto"/>
            <w:hideMark/>
          </w:tcPr>
          <w:p w14:paraId="4FB6D111"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37F691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9F08BF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C36B4C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7708DDE0"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85DED1" w14:textId="77777777" w:rsidR="00F643FD" w:rsidRPr="00286FAB" w:rsidRDefault="00F643FD" w:rsidP="00A303C8">
            <w:pPr>
              <w:jc w:val="left"/>
              <w:rPr>
                <w:sz w:val="20"/>
                <w:szCs w:val="20"/>
              </w:rPr>
            </w:pPr>
            <w:r w:rsidRPr="00286FAB">
              <w:rPr>
                <w:sz w:val="20"/>
                <w:szCs w:val="20"/>
              </w:rPr>
              <w:t>War over Territory</w:t>
            </w:r>
          </w:p>
        </w:tc>
        <w:tc>
          <w:tcPr>
            <w:tcW w:w="0" w:type="auto"/>
            <w:hideMark/>
          </w:tcPr>
          <w:p w14:paraId="69C1D91B"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CB2D13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-0.133</w:t>
            </w:r>
          </w:p>
        </w:tc>
        <w:tc>
          <w:tcPr>
            <w:tcW w:w="0" w:type="auto"/>
            <w:hideMark/>
          </w:tcPr>
          <w:p w14:paraId="03107D0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A9A284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0.328</w:t>
            </w:r>
            <w:r w:rsidRPr="00286FAB">
              <w:rPr>
                <w:sz w:val="20"/>
                <w:szCs w:val="20"/>
                <w:vertAlign w:val="superscript"/>
              </w:rPr>
              <w:t>*</w:t>
            </w:r>
          </w:p>
        </w:tc>
      </w:tr>
      <w:tr w:rsidR="00F643FD" w:rsidRPr="00286FAB" w14:paraId="6C4DF1DF"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2A34CB4B" w14:textId="77777777" w:rsidR="00F643FD" w:rsidRPr="00286FAB" w:rsidRDefault="00F643FD" w:rsidP="00A303C8">
            <w:pPr>
              <w:jc w:val="center"/>
              <w:rPr>
                <w:sz w:val="20"/>
                <w:szCs w:val="20"/>
              </w:rPr>
            </w:pPr>
          </w:p>
        </w:tc>
        <w:tc>
          <w:tcPr>
            <w:tcW w:w="0" w:type="auto"/>
            <w:hideMark/>
          </w:tcPr>
          <w:p w14:paraId="4667CBE5"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705ED41"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(0.163)</w:t>
            </w:r>
          </w:p>
        </w:tc>
        <w:tc>
          <w:tcPr>
            <w:tcW w:w="0" w:type="auto"/>
            <w:hideMark/>
          </w:tcPr>
          <w:p w14:paraId="596BA10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10CFE7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(0.182)</w:t>
            </w:r>
          </w:p>
        </w:tc>
      </w:tr>
      <w:tr w:rsidR="00F643FD" w:rsidRPr="00286FAB" w14:paraId="5486034D"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55C418" w14:textId="77777777" w:rsidR="00F643FD" w:rsidRPr="00286FAB" w:rsidRDefault="00F643FD" w:rsidP="00A303C8">
            <w:pPr>
              <w:jc w:val="center"/>
              <w:rPr>
                <w:sz w:val="20"/>
                <w:szCs w:val="20"/>
              </w:rPr>
            </w:pPr>
          </w:p>
        </w:tc>
        <w:tc>
          <w:tcPr>
            <w:tcW w:w="0" w:type="auto"/>
            <w:hideMark/>
          </w:tcPr>
          <w:p w14:paraId="4850BB63"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C31A9B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849C3A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0E2B6A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37C030D3"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4398A9F" w14:textId="77777777" w:rsidR="00F643FD" w:rsidRPr="00286FAB" w:rsidRDefault="00F643FD" w:rsidP="00A303C8">
            <w:pPr>
              <w:jc w:val="left"/>
              <w:rPr>
                <w:sz w:val="20"/>
                <w:szCs w:val="20"/>
              </w:rPr>
            </w:pPr>
            <w:r w:rsidRPr="00286FAB">
              <w:rPr>
                <w:sz w:val="20"/>
                <w:szCs w:val="20"/>
              </w:rPr>
              <w:t>Democracy</w:t>
            </w:r>
          </w:p>
        </w:tc>
        <w:tc>
          <w:tcPr>
            <w:tcW w:w="0" w:type="auto"/>
            <w:hideMark/>
          </w:tcPr>
          <w:p w14:paraId="1E87D3F3"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5BDAD11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0.047</w:t>
            </w:r>
          </w:p>
        </w:tc>
        <w:tc>
          <w:tcPr>
            <w:tcW w:w="0" w:type="auto"/>
            <w:hideMark/>
          </w:tcPr>
          <w:p w14:paraId="74953C7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C3CC55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-0.212</w:t>
            </w:r>
          </w:p>
        </w:tc>
      </w:tr>
      <w:tr w:rsidR="00F643FD" w:rsidRPr="00286FAB" w14:paraId="790B8372"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636725" w14:textId="77777777" w:rsidR="00F643FD" w:rsidRPr="00286FAB" w:rsidRDefault="00F643FD" w:rsidP="00A303C8">
            <w:pPr>
              <w:jc w:val="center"/>
              <w:rPr>
                <w:sz w:val="20"/>
                <w:szCs w:val="20"/>
              </w:rPr>
            </w:pPr>
          </w:p>
        </w:tc>
        <w:tc>
          <w:tcPr>
            <w:tcW w:w="0" w:type="auto"/>
            <w:hideMark/>
          </w:tcPr>
          <w:p w14:paraId="7578F73D"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CB1E8A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(0.256)</w:t>
            </w:r>
          </w:p>
        </w:tc>
        <w:tc>
          <w:tcPr>
            <w:tcW w:w="0" w:type="auto"/>
            <w:hideMark/>
          </w:tcPr>
          <w:p w14:paraId="10373480"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0E5C03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(0.285)</w:t>
            </w:r>
          </w:p>
        </w:tc>
      </w:tr>
      <w:tr w:rsidR="00F643FD" w:rsidRPr="00286FAB" w14:paraId="19A22551"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9BEB695" w14:textId="77777777" w:rsidR="00F643FD" w:rsidRPr="00286FAB" w:rsidRDefault="00F643FD" w:rsidP="00A303C8">
            <w:pPr>
              <w:jc w:val="center"/>
              <w:rPr>
                <w:sz w:val="20"/>
                <w:szCs w:val="20"/>
              </w:rPr>
            </w:pPr>
          </w:p>
        </w:tc>
        <w:tc>
          <w:tcPr>
            <w:tcW w:w="0" w:type="auto"/>
            <w:hideMark/>
          </w:tcPr>
          <w:p w14:paraId="346F49DF"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C71BE6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2A1B5A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0C2B1C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1D0AFF42"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01838" w14:textId="77777777" w:rsidR="00F643FD" w:rsidRPr="00286FAB" w:rsidRDefault="00F643FD" w:rsidP="00A303C8">
            <w:pPr>
              <w:jc w:val="left"/>
              <w:rPr>
                <w:sz w:val="20"/>
                <w:szCs w:val="20"/>
              </w:rPr>
            </w:pPr>
            <w:r w:rsidRPr="00286FAB">
              <w:rPr>
                <w:sz w:val="20"/>
                <w:szCs w:val="20"/>
              </w:rPr>
              <w:t>Ethnic Fractionalization</w:t>
            </w:r>
          </w:p>
        </w:tc>
        <w:tc>
          <w:tcPr>
            <w:tcW w:w="0" w:type="auto"/>
            <w:hideMark/>
          </w:tcPr>
          <w:p w14:paraId="59FDEF23"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DCC06E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0.631</w:t>
            </w:r>
          </w:p>
        </w:tc>
        <w:tc>
          <w:tcPr>
            <w:tcW w:w="0" w:type="auto"/>
            <w:hideMark/>
          </w:tcPr>
          <w:p w14:paraId="1731A90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72F4F8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0.761</w:t>
            </w:r>
          </w:p>
        </w:tc>
      </w:tr>
      <w:tr w:rsidR="00F643FD" w:rsidRPr="00286FAB" w14:paraId="0F68DBB1"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9EF3B34" w14:textId="77777777" w:rsidR="00F643FD" w:rsidRPr="00286FAB" w:rsidRDefault="00F643FD" w:rsidP="00A303C8">
            <w:pPr>
              <w:jc w:val="center"/>
              <w:rPr>
                <w:sz w:val="20"/>
                <w:szCs w:val="20"/>
              </w:rPr>
            </w:pPr>
          </w:p>
        </w:tc>
        <w:tc>
          <w:tcPr>
            <w:tcW w:w="0" w:type="auto"/>
            <w:hideMark/>
          </w:tcPr>
          <w:p w14:paraId="79BF0484"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01D38DC"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(0.369)</w:t>
            </w:r>
          </w:p>
        </w:tc>
        <w:tc>
          <w:tcPr>
            <w:tcW w:w="0" w:type="auto"/>
            <w:hideMark/>
          </w:tcPr>
          <w:p w14:paraId="6C1B21F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7F2FCF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(0.428)</w:t>
            </w:r>
          </w:p>
        </w:tc>
      </w:tr>
      <w:tr w:rsidR="00F643FD" w:rsidRPr="00286FAB" w14:paraId="1422014E"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0DCF52" w14:textId="77777777" w:rsidR="00F643FD" w:rsidRPr="00286FAB" w:rsidRDefault="00F643FD" w:rsidP="00A303C8">
            <w:pPr>
              <w:jc w:val="center"/>
              <w:rPr>
                <w:sz w:val="20"/>
                <w:szCs w:val="20"/>
              </w:rPr>
            </w:pPr>
          </w:p>
        </w:tc>
        <w:tc>
          <w:tcPr>
            <w:tcW w:w="0" w:type="auto"/>
            <w:hideMark/>
          </w:tcPr>
          <w:p w14:paraId="00D75D87"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12BA44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2497C3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82F92D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61581B80"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7798B8B7" w14:textId="77777777" w:rsidR="00F643FD" w:rsidRPr="00286FAB" w:rsidRDefault="00F643FD" w:rsidP="00A303C8">
            <w:pPr>
              <w:jc w:val="left"/>
              <w:rPr>
                <w:sz w:val="20"/>
                <w:szCs w:val="20"/>
              </w:rPr>
            </w:pPr>
            <w:r w:rsidRPr="00286FAB">
              <w:rPr>
                <w:sz w:val="20"/>
                <w:szCs w:val="20"/>
              </w:rPr>
              <w:t>Number of Veto Players</w:t>
            </w:r>
          </w:p>
        </w:tc>
        <w:tc>
          <w:tcPr>
            <w:tcW w:w="0" w:type="auto"/>
            <w:hideMark/>
          </w:tcPr>
          <w:p w14:paraId="38F34B34"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898D3FE"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0.216</w:t>
            </w:r>
            <w:r w:rsidRPr="00286FAB">
              <w:rPr>
                <w:sz w:val="20"/>
                <w:szCs w:val="20"/>
                <w:vertAlign w:val="superscript"/>
              </w:rPr>
              <w:t>**</w:t>
            </w:r>
          </w:p>
        </w:tc>
        <w:tc>
          <w:tcPr>
            <w:tcW w:w="0" w:type="auto"/>
            <w:hideMark/>
          </w:tcPr>
          <w:p w14:paraId="4A09A9C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FC28CA8"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0.164</w:t>
            </w:r>
            <w:r w:rsidRPr="00286FAB">
              <w:rPr>
                <w:sz w:val="20"/>
                <w:szCs w:val="20"/>
                <w:vertAlign w:val="superscript"/>
              </w:rPr>
              <w:t>**</w:t>
            </w:r>
          </w:p>
        </w:tc>
      </w:tr>
      <w:tr w:rsidR="00F643FD" w:rsidRPr="00286FAB" w14:paraId="55F7D326"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B5CBE0" w14:textId="77777777" w:rsidR="00F643FD" w:rsidRPr="00286FAB" w:rsidRDefault="00F643FD" w:rsidP="00A303C8">
            <w:pPr>
              <w:jc w:val="center"/>
              <w:rPr>
                <w:sz w:val="20"/>
                <w:szCs w:val="20"/>
              </w:rPr>
            </w:pPr>
          </w:p>
        </w:tc>
        <w:tc>
          <w:tcPr>
            <w:tcW w:w="0" w:type="auto"/>
            <w:hideMark/>
          </w:tcPr>
          <w:p w14:paraId="5A5B3AC6"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8EA951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(0.087)</w:t>
            </w:r>
          </w:p>
        </w:tc>
        <w:tc>
          <w:tcPr>
            <w:tcW w:w="0" w:type="auto"/>
            <w:hideMark/>
          </w:tcPr>
          <w:p w14:paraId="5A65B6E5"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B26437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(0.093)</w:t>
            </w:r>
          </w:p>
        </w:tc>
      </w:tr>
      <w:tr w:rsidR="00F643FD" w:rsidRPr="00286FAB" w14:paraId="2CA70871"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1F6C3040" w14:textId="77777777" w:rsidR="00F643FD" w:rsidRPr="00286FAB" w:rsidRDefault="00F643FD" w:rsidP="00A303C8">
            <w:pPr>
              <w:jc w:val="center"/>
              <w:rPr>
                <w:sz w:val="20"/>
                <w:szCs w:val="20"/>
              </w:rPr>
            </w:pPr>
          </w:p>
        </w:tc>
        <w:tc>
          <w:tcPr>
            <w:tcW w:w="0" w:type="auto"/>
            <w:hideMark/>
          </w:tcPr>
          <w:p w14:paraId="1483B9C1"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C79E4E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B501A5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B0F1E9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27BDEA0C"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FAB056B" w14:textId="77777777" w:rsidR="00F643FD" w:rsidRPr="00286FAB" w:rsidRDefault="00F643FD" w:rsidP="00A303C8">
            <w:pPr>
              <w:jc w:val="left"/>
              <w:rPr>
                <w:sz w:val="20"/>
                <w:szCs w:val="20"/>
              </w:rPr>
            </w:pPr>
            <w:proofErr w:type="gramStart"/>
            <w:r w:rsidRPr="00286FAB">
              <w:rPr>
                <w:sz w:val="20"/>
                <w:szCs w:val="20"/>
              </w:rPr>
              <w:t>Log(</w:t>
            </w:r>
            <w:proofErr w:type="gramEnd"/>
            <w:r w:rsidRPr="00286FAB">
              <w:rPr>
                <w:sz w:val="20"/>
                <w:szCs w:val="20"/>
              </w:rPr>
              <w:t>Population)</w:t>
            </w:r>
          </w:p>
        </w:tc>
        <w:tc>
          <w:tcPr>
            <w:tcW w:w="0" w:type="auto"/>
            <w:hideMark/>
          </w:tcPr>
          <w:p w14:paraId="2EFBA267"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6921CA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0.002</w:t>
            </w:r>
          </w:p>
        </w:tc>
        <w:tc>
          <w:tcPr>
            <w:tcW w:w="0" w:type="auto"/>
            <w:hideMark/>
          </w:tcPr>
          <w:p w14:paraId="2E62780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2A38F52"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-0.067</w:t>
            </w:r>
          </w:p>
        </w:tc>
      </w:tr>
      <w:tr w:rsidR="00F643FD" w:rsidRPr="00286FAB" w14:paraId="1A627857"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BC89D1C" w14:textId="77777777" w:rsidR="00F643FD" w:rsidRPr="00286FAB" w:rsidRDefault="00F643FD" w:rsidP="00A303C8">
            <w:pPr>
              <w:jc w:val="center"/>
              <w:rPr>
                <w:sz w:val="20"/>
                <w:szCs w:val="20"/>
              </w:rPr>
            </w:pPr>
          </w:p>
        </w:tc>
        <w:tc>
          <w:tcPr>
            <w:tcW w:w="0" w:type="auto"/>
            <w:hideMark/>
          </w:tcPr>
          <w:p w14:paraId="1A401158"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6E60C1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(0.055)</w:t>
            </w:r>
          </w:p>
        </w:tc>
        <w:tc>
          <w:tcPr>
            <w:tcW w:w="0" w:type="auto"/>
            <w:hideMark/>
          </w:tcPr>
          <w:p w14:paraId="626AFE96"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DB5A2B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(0.065)</w:t>
            </w:r>
          </w:p>
        </w:tc>
      </w:tr>
      <w:tr w:rsidR="00F643FD" w:rsidRPr="00286FAB" w14:paraId="19729023"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94CE5D" w14:textId="77777777" w:rsidR="00F643FD" w:rsidRPr="00286FAB" w:rsidRDefault="00F643FD" w:rsidP="00A303C8">
            <w:pPr>
              <w:jc w:val="center"/>
              <w:rPr>
                <w:sz w:val="20"/>
                <w:szCs w:val="20"/>
              </w:rPr>
            </w:pPr>
          </w:p>
        </w:tc>
        <w:tc>
          <w:tcPr>
            <w:tcW w:w="0" w:type="auto"/>
            <w:hideMark/>
          </w:tcPr>
          <w:p w14:paraId="0CBDBE0C"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66309A4A"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19BF11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67D8C0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79F22790"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B105825" w14:textId="77777777" w:rsidR="00F643FD" w:rsidRPr="00286FAB" w:rsidRDefault="00F643FD" w:rsidP="00A303C8">
            <w:pPr>
              <w:jc w:val="left"/>
              <w:rPr>
                <w:sz w:val="20"/>
                <w:szCs w:val="20"/>
              </w:rPr>
            </w:pPr>
            <w:r w:rsidRPr="00286FAB">
              <w:rPr>
                <w:sz w:val="20"/>
                <w:szCs w:val="20"/>
              </w:rPr>
              <w:t>Religious Fractionalization</w:t>
            </w:r>
          </w:p>
        </w:tc>
        <w:tc>
          <w:tcPr>
            <w:tcW w:w="0" w:type="auto"/>
            <w:hideMark/>
          </w:tcPr>
          <w:p w14:paraId="1D125D95"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49CE44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0.032</w:t>
            </w:r>
          </w:p>
        </w:tc>
        <w:tc>
          <w:tcPr>
            <w:tcW w:w="0" w:type="auto"/>
            <w:hideMark/>
          </w:tcPr>
          <w:p w14:paraId="71EF99F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0FF28ED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-0.210</w:t>
            </w:r>
          </w:p>
        </w:tc>
      </w:tr>
      <w:tr w:rsidR="00F643FD" w:rsidRPr="00286FAB" w14:paraId="2F444965"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663C4A" w14:textId="77777777" w:rsidR="00F643FD" w:rsidRPr="00286FAB" w:rsidRDefault="00F643FD" w:rsidP="00A303C8">
            <w:pPr>
              <w:jc w:val="center"/>
              <w:rPr>
                <w:sz w:val="20"/>
                <w:szCs w:val="20"/>
              </w:rPr>
            </w:pPr>
          </w:p>
        </w:tc>
        <w:tc>
          <w:tcPr>
            <w:tcW w:w="0" w:type="auto"/>
            <w:hideMark/>
          </w:tcPr>
          <w:p w14:paraId="3123A4E5"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3F79C00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(0.356)</w:t>
            </w:r>
          </w:p>
        </w:tc>
        <w:tc>
          <w:tcPr>
            <w:tcW w:w="0" w:type="auto"/>
            <w:hideMark/>
          </w:tcPr>
          <w:p w14:paraId="3CC7C5E6"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6FFD2B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(0.396)</w:t>
            </w:r>
          </w:p>
        </w:tc>
      </w:tr>
      <w:tr w:rsidR="00F643FD" w:rsidRPr="00286FAB" w14:paraId="356C139C"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9C06C06" w14:textId="77777777" w:rsidR="00F643FD" w:rsidRPr="00286FAB" w:rsidRDefault="00F643FD" w:rsidP="00A303C8">
            <w:pPr>
              <w:jc w:val="center"/>
              <w:rPr>
                <w:sz w:val="20"/>
                <w:szCs w:val="20"/>
              </w:rPr>
            </w:pPr>
          </w:p>
        </w:tc>
        <w:tc>
          <w:tcPr>
            <w:tcW w:w="0" w:type="auto"/>
            <w:hideMark/>
          </w:tcPr>
          <w:p w14:paraId="15FD1533"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922F20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CAC191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14A53D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2DFC39F4"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42C233" w14:textId="77777777" w:rsidR="00F643FD" w:rsidRPr="00286FAB" w:rsidRDefault="00F643FD" w:rsidP="00A303C8">
            <w:pPr>
              <w:jc w:val="left"/>
              <w:rPr>
                <w:sz w:val="20"/>
                <w:szCs w:val="20"/>
              </w:rPr>
            </w:pPr>
            <w:r w:rsidRPr="00286FAB">
              <w:rPr>
                <w:sz w:val="20"/>
                <w:szCs w:val="20"/>
              </w:rPr>
              <w:t>Coalition Size</w:t>
            </w:r>
          </w:p>
        </w:tc>
        <w:tc>
          <w:tcPr>
            <w:tcW w:w="0" w:type="auto"/>
            <w:hideMark/>
          </w:tcPr>
          <w:p w14:paraId="5420E8A1"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0D895AF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-0.630</w:t>
            </w:r>
          </w:p>
        </w:tc>
        <w:tc>
          <w:tcPr>
            <w:tcW w:w="0" w:type="auto"/>
            <w:hideMark/>
          </w:tcPr>
          <w:p w14:paraId="697417A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25BBBAD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0.181</w:t>
            </w:r>
          </w:p>
        </w:tc>
      </w:tr>
      <w:tr w:rsidR="00F643FD" w:rsidRPr="00286FAB" w14:paraId="260436A2"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04809AD" w14:textId="77777777" w:rsidR="00F643FD" w:rsidRPr="00286FAB" w:rsidRDefault="00F643FD" w:rsidP="00A303C8">
            <w:pPr>
              <w:jc w:val="center"/>
              <w:rPr>
                <w:sz w:val="20"/>
                <w:szCs w:val="20"/>
              </w:rPr>
            </w:pPr>
          </w:p>
        </w:tc>
        <w:tc>
          <w:tcPr>
            <w:tcW w:w="0" w:type="auto"/>
            <w:hideMark/>
          </w:tcPr>
          <w:p w14:paraId="26A808FE"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76DB54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(0.492)</w:t>
            </w:r>
          </w:p>
        </w:tc>
        <w:tc>
          <w:tcPr>
            <w:tcW w:w="0" w:type="auto"/>
            <w:hideMark/>
          </w:tcPr>
          <w:p w14:paraId="66CFC5F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BEBAEB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(0.576)</w:t>
            </w:r>
          </w:p>
        </w:tc>
      </w:tr>
      <w:tr w:rsidR="00F643FD" w:rsidRPr="00286FAB" w14:paraId="481A3458"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C29E50" w14:textId="77777777" w:rsidR="00F643FD" w:rsidRPr="00286FAB" w:rsidRDefault="00F643FD" w:rsidP="00A303C8">
            <w:pPr>
              <w:jc w:val="center"/>
              <w:rPr>
                <w:sz w:val="20"/>
                <w:szCs w:val="20"/>
              </w:rPr>
            </w:pPr>
          </w:p>
        </w:tc>
        <w:tc>
          <w:tcPr>
            <w:tcW w:w="0" w:type="auto"/>
            <w:hideMark/>
          </w:tcPr>
          <w:p w14:paraId="7F4026DE"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5B20219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AB6645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423360E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r>
      <w:tr w:rsidR="00F643FD" w:rsidRPr="00286FAB" w14:paraId="2D7CB073"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057026A" w14:textId="77777777" w:rsidR="00F643FD" w:rsidRPr="00286FAB" w:rsidRDefault="00F643FD" w:rsidP="00A303C8">
            <w:pPr>
              <w:jc w:val="left"/>
              <w:rPr>
                <w:sz w:val="20"/>
                <w:szCs w:val="20"/>
              </w:rPr>
            </w:pPr>
            <w:r w:rsidRPr="00286FAB">
              <w:rPr>
                <w:sz w:val="20"/>
                <w:szCs w:val="20"/>
              </w:rPr>
              <w:t>Power-Sharing</w:t>
            </w:r>
          </w:p>
        </w:tc>
        <w:tc>
          <w:tcPr>
            <w:tcW w:w="0" w:type="auto"/>
            <w:hideMark/>
          </w:tcPr>
          <w:p w14:paraId="15046C4F"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65BBD75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0.144</w:t>
            </w:r>
          </w:p>
        </w:tc>
        <w:tc>
          <w:tcPr>
            <w:tcW w:w="0" w:type="auto"/>
            <w:hideMark/>
          </w:tcPr>
          <w:p w14:paraId="7240C06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3922182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0.056</w:t>
            </w:r>
          </w:p>
        </w:tc>
      </w:tr>
      <w:tr w:rsidR="00F643FD" w:rsidRPr="00286FAB" w14:paraId="16C5B985"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DDBF0" w14:textId="77777777" w:rsidR="00F643FD" w:rsidRPr="00286FAB" w:rsidRDefault="00F643FD" w:rsidP="00A303C8">
            <w:pPr>
              <w:jc w:val="center"/>
              <w:rPr>
                <w:sz w:val="20"/>
                <w:szCs w:val="20"/>
              </w:rPr>
            </w:pPr>
          </w:p>
        </w:tc>
        <w:tc>
          <w:tcPr>
            <w:tcW w:w="0" w:type="auto"/>
            <w:hideMark/>
          </w:tcPr>
          <w:p w14:paraId="54CB523D" w14:textId="77777777" w:rsidR="00F643FD" w:rsidRPr="00286FAB" w:rsidRDefault="00F643FD" w:rsidP="00A303C8">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171ED60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(0.244)</w:t>
            </w:r>
          </w:p>
        </w:tc>
        <w:tc>
          <w:tcPr>
            <w:tcW w:w="0" w:type="auto"/>
            <w:hideMark/>
          </w:tcPr>
          <w:p w14:paraId="1505017E"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hideMark/>
          </w:tcPr>
          <w:p w14:paraId="7C16EE6D"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(0.269)</w:t>
            </w:r>
          </w:p>
        </w:tc>
      </w:tr>
      <w:tr w:rsidR="00F643FD" w:rsidRPr="00286FAB" w14:paraId="507CF18A"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A6AE8C7" w14:textId="77777777" w:rsidR="00F643FD" w:rsidRPr="00286FAB" w:rsidRDefault="00F643FD" w:rsidP="00A303C8">
            <w:pPr>
              <w:jc w:val="center"/>
              <w:rPr>
                <w:sz w:val="20"/>
                <w:szCs w:val="20"/>
              </w:rPr>
            </w:pPr>
          </w:p>
        </w:tc>
        <w:tc>
          <w:tcPr>
            <w:tcW w:w="0" w:type="auto"/>
            <w:hideMark/>
          </w:tcPr>
          <w:p w14:paraId="3270DC62" w14:textId="77777777" w:rsidR="00F643FD" w:rsidRPr="00286FAB" w:rsidRDefault="00F643FD" w:rsidP="00A303C8">
            <w:pP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2EC3570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16EE363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tcW w:w="0" w:type="auto"/>
            <w:hideMark/>
          </w:tcPr>
          <w:p w14:paraId="4BA33FFD"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p>
        </w:tc>
      </w:tr>
      <w:tr w:rsidR="00F643FD" w:rsidRPr="00286FAB" w14:paraId="642E8E9A"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6DB21723" w14:textId="77777777" w:rsidR="00F643FD" w:rsidRPr="00286FAB" w:rsidRDefault="00F643FD" w:rsidP="00A303C8">
            <w:pPr>
              <w:jc w:val="center"/>
              <w:rPr>
                <w:sz w:val="20"/>
                <w:szCs w:val="20"/>
              </w:rPr>
            </w:pPr>
          </w:p>
        </w:tc>
      </w:tr>
      <w:tr w:rsidR="00F643FD" w:rsidRPr="00286FAB" w14:paraId="66399513"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9219192" w14:textId="77777777" w:rsidR="00F643FD" w:rsidRPr="00286FAB" w:rsidRDefault="00F643FD" w:rsidP="00A303C8">
            <w:pPr>
              <w:jc w:val="left"/>
              <w:rPr>
                <w:sz w:val="20"/>
                <w:szCs w:val="20"/>
              </w:rPr>
            </w:pPr>
            <w:r w:rsidRPr="00286FAB">
              <w:rPr>
                <w:sz w:val="20"/>
                <w:szCs w:val="20"/>
              </w:rPr>
              <w:t>Observations</w:t>
            </w:r>
          </w:p>
        </w:tc>
        <w:tc>
          <w:tcPr>
            <w:tcW w:w="0" w:type="auto"/>
            <w:hideMark/>
          </w:tcPr>
          <w:p w14:paraId="47DA6FE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c>
          <w:tcPr>
            <w:tcW w:w="0" w:type="auto"/>
            <w:hideMark/>
          </w:tcPr>
          <w:p w14:paraId="2203869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c>
          <w:tcPr>
            <w:tcW w:w="0" w:type="auto"/>
            <w:hideMark/>
          </w:tcPr>
          <w:p w14:paraId="7C4E7BD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c>
          <w:tcPr>
            <w:tcW w:w="0" w:type="auto"/>
            <w:hideMark/>
          </w:tcPr>
          <w:p w14:paraId="69F190B0"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329</w:t>
            </w:r>
          </w:p>
        </w:tc>
      </w:tr>
      <w:tr w:rsidR="00F643FD" w:rsidRPr="00286FAB" w14:paraId="07F5787A"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86332A" w14:textId="77777777" w:rsidR="00F643FD" w:rsidRPr="00286FAB" w:rsidRDefault="00F643FD" w:rsidP="00A303C8">
            <w:pPr>
              <w:jc w:val="left"/>
              <w:rPr>
                <w:sz w:val="20"/>
                <w:szCs w:val="20"/>
              </w:rPr>
            </w:pPr>
            <w:r w:rsidRPr="00286FAB">
              <w:rPr>
                <w:sz w:val="20"/>
                <w:szCs w:val="20"/>
              </w:rPr>
              <w:t>R</w:t>
            </w:r>
            <w:r w:rsidRPr="00286FAB">
              <w:rPr>
                <w:sz w:val="20"/>
                <w:szCs w:val="20"/>
                <w:vertAlign w:val="superscript"/>
              </w:rPr>
              <w:t>2</w:t>
            </w:r>
          </w:p>
        </w:tc>
        <w:tc>
          <w:tcPr>
            <w:tcW w:w="0" w:type="auto"/>
            <w:hideMark/>
          </w:tcPr>
          <w:p w14:paraId="4865B7A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0.131</w:t>
            </w:r>
          </w:p>
        </w:tc>
        <w:tc>
          <w:tcPr>
            <w:tcW w:w="0" w:type="auto"/>
            <w:hideMark/>
          </w:tcPr>
          <w:p w14:paraId="0142B8D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0.197</w:t>
            </w:r>
          </w:p>
        </w:tc>
        <w:tc>
          <w:tcPr>
            <w:tcW w:w="0" w:type="auto"/>
            <w:hideMark/>
          </w:tcPr>
          <w:p w14:paraId="77B9D4A9"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0.215</w:t>
            </w:r>
          </w:p>
        </w:tc>
        <w:tc>
          <w:tcPr>
            <w:tcW w:w="0" w:type="auto"/>
            <w:hideMark/>
          </w:tcPr>
          <w:p w14:paraId="2F205F5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0.283</w:t>
            </w:r>
          </w:p>
        </w:tc>
      </w:tr>
      <w:tr w:rsidR="00F643FD" w:rsidRPr="00286FAB" w14:paraId="0DA4DB02"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6F1B8FD3" w14:textId="77777777" w:rsidR="00F643FD" w:rsidRPr="00286FAB" w:rsidRDefault="00F643FD" w:rsidP="00A303C8">
            <w:pPr>
              <w:jc w:val="left"/>
              <w:rPr>
                <w:sz w:val="20"/>
                <w:szCs w:val="20"/>
              </w:rPr>
            </w:pPr>
            <w:r w:rsidRPr="00286FAB">
              <w:rPr>
                <w:sz w:val="20"/>
                <w:szCs w:val="20"/>
              </w:rPr>
              <w:t>Max. Possible R</w:t>
            </w:r>
            <w:r w:rsidRPr="00286FAB">
              <w:rPr>
                <w:sz w:val="20"/>
                <w:szCs w:val="20"/>
                <w:vertAlign w:val="superscript"/>
              </w:rPr>
              <w:t>2</w:t>
            </w:r>
          </w:p>
        </w:tc>
        <w:tc>
          <w:tcPr>
            <w:tcW w:w="0" w:type="auto"/>
            <w:hideMark/>
          </w:tcPr>
          <w:p w14:paraId="0F6971A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0.999</w:t>
            </w:r>
          </w:p>
        </w:tc>
        <w:tc>
          <w:tcPr>
            <w:tcW w:w="0" w:type="auto"/>
            <w:hideMark/>
          </w:tcPr>
          <w:p w14:paraId="5B3947E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0.999</w:t>
            </w:r>
          </w:p>
        </w:tc>
        <w:tc>
          <w:tcPr>
            <w:tcW w:w="0" w:type="auto"/>
            <w:hideMark/>
          </w:tcPr>
          <w:p w14:paraId="3F88C3B5"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0.997</w:t>
            </w:r>
          </w:p>
        </w:tc>
        <w:tc>
          <w:tcPr>
            <w:tcW w:w="0" w:type="auto"/>
            <w:hideMark/>
          </w:tcPr>
          <w:p w14:paraId="7CC8DF93"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0.997</w:t>
            </w:r>
          </w:p>
        </w:tc>
      </w:tr>
      <w:tr w:rsidR="00F643FD" w:rsidRPr="00286FAB" w14:paraId="57074A7F"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1EB4659" w14:textId="77777777" w:rsidR="00F643FD" w:rsidRPr="00286FAB" w:rsidRDefault="00F643FD" w:rsidP="00A303C8">
            <w:pPr>
              <w:jc w:val="left"/>
              <w:rPr>
                <w:sz w:val="20"/>
                <w:szCs w:val="20"/>
              </w:rPr>
            </w:pPr>
            <w:r w:rsidRPr="00286FAB">
              <w:rPr>
                <w:sz w:val="20"/>
                <w:szCs w:val="20"/>
              </w:rPr>
              <w:t>Log Likelihood</w:t>
            </w:r>
          </w:p>
        </w:tc>
        <w:tc>
          <w:tcPr>
            <w:tcW w:w="0" w:type="auto"/>
            <w:hideMark/>
          </w:tcPr>
          <w:p w14:paraId="49F6B71F"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-1,129.744</w:t>
            </w:r>
          </w:p>
        </w:tc>
        <w:tc>
          <w:tcPr>
            <w:tcW w:w="0" w:type="auto"/>
            <w:hideMark/>
          </w:tcPr>
          <w:p w14:paraId="18DC0498"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-1,116.611</w:t>
            </w:r>
          </w:p>
        </w:tc>
        <w:tc>
          <w:tcPr>
            <w:tcW w:w="0" w:type="auto"/>
            <w:hideMark/>
          </w:tcPr>
          <w:p w14:paraId="4BA8F703"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-901.361</w:t>
            </w:r>
          </w:p>
        </w:tc>
        <w:tc>
          <w:tcPr>
            <w:tcW w:w="0" w:type="auto"/>
            <w:hideMark/>
          </w:tcPr>
          <w:p w14:paraId="2C1905FB"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-886.398</w:t>
            </w:r>
          </w:p>
        </w:tc>
      </w:tr>
      <w:tr w:rsidR="00F643FD" w:rsidRPr="00286FAB" w14:paraId="16150604"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4DC1BB95" w14:textId="77777777" w:rsidR="00F643FD" w:rsidRPr="00286FAB" w:rsidRDefault="00F643FD" w:rsidP="00A303C8">
            <w:pPr>
              <w:jc w:val="left"/>
              <w:rPr>
                <w:sz w:val="20"/>
                <w:szCs w:val="20"/>
              </w:rPr>
            </w:pPr>
            <w:r w:rsidRPr="00286FAB">
              <w:rPr>
                <w:sz w:val="20"/>
                <w:szCs w:val="20"/>
              </w:rPr>
              <w:t>Wald Test</w:t>
            </w:r>
          </w:p>
        </w:tc>
        <w:tc>
          <w:tcPr>
            <w:tcW w:w="0" w:type="auto"/>
            <w:hideMark/>
          </w:tcPr>
          <w:p w14:paraId="1C462DFB"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38.090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4B5EAA69"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100.590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c>
          <w:tcPr>
            <w:tcW w:w="0" w:type="auto"/>
            <w:hideMark/>
          </w:tcPr>
          <w:p w14:paraId="09BC48C7"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70.990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1740AA7A"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82.750</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r>
      <w:tr w:rsidR="00F643FD" w:rsidRPr="00286FAB" w14:paraId="40AC80F3"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2C83A5C" w14:textId="77777777" w:rsidR="00F643FD" w:rsidRPr="00286FAB" w:rsidRDefault="00F643FD" w:rsidP="00A303C8">
            <w:pPr>
              <w:jc w:val="left"/>
              <w:rPr>
                <w:sz w:val="20"/>
                <w:szCs w:val="20"/>
              </w:rPr>
            </w:pPr>
            <w:r w:rsidRPr="00286FAB">
              <w:rPr>
                <w:sz w:val="20"/>
                <w:szCs w:val="20"/>
              </w:rPr>
              <w:t>LR Test</w:t>
            </w:r>
          </w:p>
        </w:tc>
        <w:tc>
          <w:tcPr>
            <w:tcW w:w="0" w:type="auto"/>
            <w:hideMark/>
          </w:tcPr>
          <w:p w14:paraId="3673BF87"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46.011</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11876B4C"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72.277</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c>
          <w:tcPr>
            <w:tcW w:w="0" w:type="auto"/>
            <w:hideMark/>
          </w:tcPr>
          <w:p w14:paraId="132C008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79.578</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1A1C09B1" w14:textId="77777777" w:rsidR="00F643FD" w:rsidRPr="00286FAB" w:rsidRDefault="00F643FD" w:rsidP="00A303C8">
            <w:pPr>
              <w:jc w:val="center"/>
              <w:cnfStyle w:val="000000100000" w:firstRow="0" w:lastRow="0" w:firstColumn="0" w:lastColumn="0" w:oddVBand="0" w:evenVBand="0" w:oddHBand="1" w:evenHBand="0" w:firstRowFirstColumn="0" w:firstRowLastColumn="0" w:lastRowFirstColumn="0" w:lastRowLastColumn="0"/>
              <w:rPr>
                <w:sz w:val="20"/>
                <w:szCs w:val="20"/>
              </w:rPr>
            </w:pPr>
            <w:r w:rsidRPr="00286FAB">
              <w:rPr>
                <w:sz w:val="20"/>
                <w:szCs w:val="20"/>
              </w:rPr>
              <w:t>109.504</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r>
      <w:tr w:rsidR="00F643FD" w:rsidRPr="00286FAB" w14:paraId="33F8FA77"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34DBC637" w14:textId="77777777" w:rsidR="00F643FD" w:rsidRPr="00286FAB" w:rsidRDefault="00F643FD" w:rsidP="00A303C8">
            <w:pPr>
              <w:jc w:val="left"/>
              <w:rPr>
                <w:sz w:val="20"/>
                <w:szCs w:val="20"/>
              </w:rPr>
            </w:pPr>
            <w:r w:rsidRPr="00286FAB">
              <w:rPr>
                <w:sz w:val="20"/>
                <w:szCs w:val="20"/>
              </w:rPr>
              <w:t>Score (</w:t>
            </w:r>
            <w:proofErr w:type="spellStart"/>
            <w:r w:rsidRPr="00286FAB">
              <w:rPr>
                <w:sz w:val="20"/>
                <w:szCs w:val="20"/>
              </w:rPr>
              <w:t>Logrank</w:t>
            </w:r>
            <w:proofErr w:type="spellEnd"/>
            <w:r w:rsidRPr="00286FAB">
              <w:rPr>
                <w:sz w:val="20"/>
                <w:szCs w:val="20"/>
              </w:rPr>
              <w:t>) Test</w:t>
            </w:r>
          </w:p>
        </w:tc>
        <w:tc>
          <w:tcPr>
            <w:tcW w:w="0" w:type="auto"/>
            <w:hideMark/>
          </w:tcPr>
          <w:p w14:paraId="6E5000F2"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44.796</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0E41435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71.535</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c>
          <w:tcPr>
            <w:tcW w:w="0" w:type="auto"/>
            <w:hideMark/>
          </w:tcPr>
          <w:p w14:paraId="78C245EF"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74.284</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5)</w:t>
            </w:r>
          </w:p>
        </w:tc>
        <w:tc>
          <w:tcPr>
            <w:tcW w:w="0" w:type="auto"/>
            <w:hideMark/>
          </w:tcPr>
          <w:p w14:paraId="5001EB64" w14:textId="77777777" w:rsidR="00F643FD" w:rsidRPr="00286FAB" w:rsidRDefault="00F643FD" w:rsidP="00A303C8">
            <w:pPr>
              <w:jc w:val="center"/>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rPr>
              <w:t>102.775</w:t>
            </w:r>
            <w:r w:rsidRPr="00286FAB">
              <w:rPr>
                <w:sz w:val="20"/>
                <w:szCs w:val="20"/>
                <w:vertAlign w:val="superscript"/>
              </w:rPr>
              <w:t>***</w:t>
            </w:r>
            <w:r w:rsidRPr="00286FAB">
              <w:rPr>
                <w:sz w:val="20"/>
                <w:szCs w:val="20"/>
              </w:rPr>
              <w:t xml:space="preserve"> (</w:t>
            </w:r>
            <w:proofErr w:type="spellStart"/>
            <w:r w:rsidRPr="00286FAB">
              <w:rPr>
                <w:sz w:val="20"/>
                <w:szCs w:val="20"/>
              </w:rPr>
              <w:t>df</w:t>
            </w:r>
            <w:proofErr w:type="spellEnd"/>
            <w:r w:rsidRPr="00286FAB">
              <w:rPr>
                <w:sz w:val="20"/>
                <w:szCs w:val="20"/>
              </w:rPr>
              <w:t xml:space="preserve"> = 17)</w:t>
            </w:r>
          </w:p>
        </w:tc>
      </w:tr>
      <w:tr w:rsidR="00F643FD" w:rsidRPr="00286FAB" w14:paraId="1AD44716"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5"/>
            <w:hideMark/>
          </w:tcPr>
          <w:p w14:paraId="29C8E3B4" w14:textId="77777777" w:rsidR="00F643FD" w:rsidRPr="00286FAB" w:rsidRDefault="00F643FD" w:rsidP="00A303C8">
            <w:pPr>
              <w:jc w:val="center"/>
              <w:rPr>
                <w:sz w:val="20"/>
                <w:szCs w:val="20"/>
              </w:rPr>
            </w:pPr>
          </w:p>
        </w:tc>
      </w:tr>
      <w:tr w:rsidR="00F643FD" w:rsidRPr="00286FAB" w14:paraId="1E6C9E3D" w14:textId="77777777" w:rsidTr="00A303C8">
        <w:tc>
          <w:tcPr>
            <w:cnfStyle w:val="001000000000" w:firstRow="0" w:lastRow="0" w:firstColumn="1" w:lastColumn="0" w:oddVBand="0" w:evenVBand="0" w:oddHBand="0" w:evenHBand="0" w:firstRowFirstColumn="0" w:firstRowLastColumn="0" w:lastRowFirstColumn="0" w:lastRowLastColumn="0"/>
            <w:tcW w:w="0" w:type="auto"/>
            <w:hideMark/>
          </w:tcPr>
          <w:p w14:paraId="5CB7D089" w14:textId="77777777" w:rsidR="00F643FD" w:rsidRPr="00286FAB" w:rsidRDefault="00F643FD" w:rsidP="00A303C8">
            <w:pPr>
              <w:jc w:val="left"/>
              <w:rPr>
                <w:sz w:val="20"/>
                <w:szCs w:val="20"/>
              </w:rPr>
            </w:pPr>
            <w:r w:rsidRPr="00286FAB">
              <w:rPr>
                <w:rStyle w:val="Emphasis"/>
                <w:sz w:val="20"/>
                <w:szCs w:val="20"/>
              </w:rPr>
              <w:t>Note:</w:t>
            </w:r>
          </w:p>
        </w:tc>
        <w:tc>
          <w:tcPr>
            <w:tcW w:w="0" w:type="auto"/>
            <w:gridSpan w:val="4"/>
            <w:hideMark/>
          </w:tcPr>
          <w:p w14:paraId="12C804CB" w14:textId="77777777" w:rsidR="00F643FD" w:rsidRPr="00286FAB" w:rsidRDefault="00F643FD" w:rsidP="00A303C8">
            <w:pPr>
              <w:jc w:val="right"/>
              <w:cnfStyle w:val="000000000000" w:firstRow="0" w:lastRow="0" w:firstColumn="0" w:lastColumn="0" w:oddVBand="0" w:evenVBand="0" w:oddHBand="0" w:evenHBand="0" w:firstRowFirstColumn="0" w:firstRowLastColumn="0" w:lastRowFirstColumn="0" w:lastRowLastColumn="0"/>
              <w:rPr>
                <w:sz w:val="20"/>
                <w:szCs w:val="20"/>
              </w:rPr>
            </w:pPr>
            <w:r w:rsidRPr="00286FAB">
              <w:rPr>
                <w:sz w:val="20"/>
                <w:szCs w:val="20"/>
                <w:vertAlign w:val="superscript"/>
              </w:rPr>
              <w:t>*</w:t>
            </w:r>
            <w:r w:rsidRPr="00286FAB">
              <w:rPr>
                <w:sz w:val="20"/>
                <w:szCs w:val="20"/>
              </w:rPr>
              <w:t>p</w:t>
            </w:r>
            <w:r w:rsidRPr="00286FAB">
              <w:rPr>
                <w:sz w:val="20"/>
                <w:szCs w:val="20"/>
                <w:vertAlign w:val="superscript"/>
              </w:rPr>
              <w:t>**</w:t>
            </w:r>
            <w:r w:rsidRPr="00286FAB">
              <w:rPr>
                <w:sz w:val="20"/>
                <w:szCs w:val="20"/>
              </w:rPr>
              <w:t>p</w:t>
            </w:r>
            <w:r w:rsidRPr="00286FAB">
              <w:rPr>
                <w:sz w:val="20"/>
                <w:szCs w:val="20"/>
                <w:vertAlign w:val="superscript"/>
              </w:rPr>
              <w:t>***</w:t>
            </w:r>
            <w:r w:rsidRPr="00286FAB">
              <w:rPr>
                <w:sz w:val="20"/>
                <w:szCs w:val="20"/>
              </w:rPr>
              <w:t>p&lt;0.01</w:t>
            </w:r>
          </w:p>
        </w:tc>
      </w:tr>
    </w:tbl>
    <w:p w14:paraId="47FF505E" w14:textId="77777777" w:rsidR="00F643FD" w:rsidRPr="00286FAB" w:rsidRDefault="00F643FD" w:rsidP="00F643FD">
      <w:pPr>
        <w:rPr>
          <w:sz w:val="20"/>
          <w:szCs w:val="20"/>
        </w:rPr>
      </w:pPr>
      <w:r w:rsidRPr="00286FAB">
        <w:rPr>
          <w:sz w:val="20"/>
          <w:szCs w:val="20"/>
        </w:rPr>
        <w:t xml:space="preserve">  </w:t>
      </w:r>
    </w:p>
    <w:p w14:paraId="28BB078F" w14:textId="6796CBA0" w:rsidR="00F643FD" w:rsidRPr="00286FAB" w:rsidRDefault="00F643FD" w:rsidP="00F643FD">
      <w:pPr>
        <w:rPr>
          <w:sz w:val="20"/>
          <w:szCs w:val="20"/>
        </w:rPr>
      </w:pPr>
      <w:r w:rsidRPr="00286FAB">
        <w:rPr>
          <w:sz w:val="20"/>
          <w:szCs w:val="20"/>
        </w:rPr>
        <w:t xml:space="preserve">   </w:t>
      </w:r>
      <w:r w:rsidR="00530E8B" w:rsidRPr="00286FAB">
        <w:rPr>
          <w:sz w:val="20"/>
          <w:szCs w:val="20"/>
        </w:rPr>
        <w:tab/>
      </w:r>
      <w:r w:rsidR="00530E8B" w:rsidRPr="00286FAB">
        <w:rPr>
          <w:sz w:val="20"/>
          <w:szCs w:val="20"/>
        </w:rPr>
        <w:tab/>
      </w:r>
      <w:r w:rsidRPr="00286FAB">
        <w:rPr>
          <w:sz w:val="20"/>
          <w:szCs w:val="20"/>
        </w:rPr>
        <w:t>Robust standard errors clustered by conflict ID.</w:t>
      </w:r>
    </w:p>
    <w:p w14:paraId="2A1DB186" w14:textId="77777777" w:rsidR="00F643FD" w:rsidRPr="00286FAB" w:rsidRDefault="00F643FD" w:rsidP="00F643FD">
      <w:pPr>
        <w:rPr>
          <w:sz w:val="20"/>
          <w:szCs w:val="20"/>
        </w:rPr>
      </w:pPr>
    </w:p>
    <w:p w14:paraId="14AC2E62" w14:textId="77777777" w:rsidR="00770812" w:rsidRPr="00286FAB" w:rsidRDefault="00770812" w:rsidP="00302A9B"/>
    <w:p w14:paraId="29C69B4B" w14:textId="1F0E95E3" w:rsidR="006E16C6" w:rsidRPr="00286FAB" w:rsidRDefault="006E16C6">
      <w:pPr>
        <w:rPr>
          <w:b/>
          <w:bCs/>
          <w:shd w:val="clear" w:color="auto" w:fill="FFFFFF"/>
        </w:rPr>
      </w:pPr>
    </w:p>
    <w:p w14:paraId="7FB01A7B" w14:textId="4915FCC6" w:rsidR="006930A7" w:rsidRPr="00286FAB" w:rsidRDefault="006930A7" w:rsidP="001F2827">
      <w:pPr>
        <w:jc w:val="center"/>
        <w:rPr>
          <w:b/>
          <w:bCs/>
          <w:shd w:val="clear" w:color="auto" w:fill="FFFFFF"/>
        </w:rPr>
      </w:pPr>
      <w:r w:rsidRPr="00286FAB">
        <w:rPr>
          <w:b/>
          <w:bCs/>
          <w:shd w:val="clear" w:color="auto" w:fill="FFFFFF"/>
        </w:rPr>
        <w:t xml:space="preserve">Appendix </w:t>
      </w:r>
      <w:r w:rsidR="00773BD0" w:rsidRPr="00286FAB">
        <w:rPr>
          <w:b/>
          <w:bCs/>
          <w:shd w:val="clear" w:color="auto" w:fill="FFFFFF"/>
        </w:rPr>
        <w:t>E</w:t>
      </w:r>
      <w:r w:rsidRPr="00286FAB">
        <w:rPr>
          <w:b/>
          <w:bCs/>
          <w:shd w:val="clear" w:color="auto" w:fill="FFFFFF"/>
        </w:rPr>
        <w:t>:</w:t>
      </w:r>
      <w:r w:rsidR="00F323AF" w:rsidRPr="00286FAB">
        <w:rPr>
          <w:b/>
          <w:bCs/>
          <w:shd w:val="clear" w:color="auto" w:fill="FFFFFF"/>
        </w:rPr>
        <w:t xml:space="preserve"> All Results with Entropy Balancing</w:t>
      </w:r>
    </w:p>
    <w:p w14:paraId="6B6A50A5" w14:textId="77777777" w:rsidR="00B67BB5" w:rsidRPr="00286FAB" w:rsidRDefault="00B67BB5">
      <w:pPr>
        <w:rPr>
          <w:b/>
          <w:bCs/>
          <w:shd w:val="clear" w:color="auto" w:fill="FFFFFF"/>
        </w:rPr>
      </w:pPr>
    </w:p>
    <w:p w14:paraId="0A07DE0D" w14:textId="77777777" w:rsidR="002403E0" w:rsidRPr="00286FAB" w:rsidRDefault="002403E0">
      <w:pPr>
        <w:rPr>
          <w:b/>
          <w:bCs/>
          <w:shd w:val="clear" w:color="auto" w:fill="FFFFFF"/>
        </w:rPr>
      </w:pPr>
    </w:p>
    <w:p w14:paraId="13D5E4F8" w14:textId="4FCCD9A9" w:rsidR="00B67BB5" w:rsidRPr="00286FAB" w:rsidRDefault="00F323AF" w:rsidP="008869CB">
      <w:pPr>
        <w:jc w:val="center"/>
        <w:rPr>
          <w:b/>
          <w:bCs/>
          <w:shd w:val="clear" w:color="auto" w:fill="FFFFFF"/>
        </w:rPr>
      </w:pPr>
      <w:r w:rsidRPr="00286FAB">
        <w:rPr>
          <w:b/>
          <w:bCs/>
          <w:shd w:val="clear" w:color="auto" w:fill="FFFFFF"/>
        </w:rPr>
        <w:t>Figure 4a and 4b: Kaplan-Meier Survival Curves for Various Outcomes</w:t>
      </w:r>
    </w:p>
    <w:p w14:paraId="71864D85" w14:textId="77777777" w:rsidR="008869CB" w:rsidRPr="00286FAB" w:rsidRDefault="008869CB">
      <w:pPr>
        <w:rPr>
          <w:b/>
          <w:bCs/>
          <w:shd w:val="clear" w:color="auto" w:fill="FFFFFF"/>
        </w:rPr>
      </w:pPr>
    </w:p>
    <w:p w14:paraId="3A49E7D9" w14:textId="41D361BE" w:rsidR="00B67BB5" w:rsidRPr="00286FAB" w:rsidRDefault="00B67BB5">
      <w:r w:rsidRPr="00286FAB">
        <w:rPr>
          <w:b/>
          <w:bCs/>
          <w:shd w:val="clear" w:color="auto" w:fill="FFFFFF"/>
          <w:rPrChange w:id="73" w:author="Namig Abbasov" w:date="2025-03-25T14:27:00Z" w16du:dateUtc="2025-03-25T21:27:00Z">
            <w:rPr>
              <w:b/>
              <w:bCs/>
              <w:noProof/>
              <w:shd w:val="clear" w:color="auto" w:fill="FFFFFF"/>
            </w:rPr>
          </w:rPrChange>
        </w:rPr>
        <w:drawing>
          <wp:inline distT="0" distB="0" distL="0" distR="0" wp14:anchorId="519040AF" wp14:editId="37ED1717">
            <wp:extent cx="2721536" cy="3454209"/>
            <wp:effectExtent l="0" t="0" r="0" b="635"/>
            <wp:docPr id="521216685" name="Picture 1" descr="A graph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16685" name="Picture 1" descr="A graph with numbers and a number on it&#10;&#10;Description automatically generated"/>
                    <pic:cNvPicPr/>
                  </pic:nvPicPr>
                  <pic:blipFill>
                    <a:blip r:embed="rId29"/>
                    <a:stretch>
                      <a:fillRect/>
                    </a:stretch>
                  </pic:blipFill>
                  <pic:spPr>
                    <a:xfrm>
                      <a:off x="0" y="0"/>
                      <a:ext cx="2751129" cy="3491769"/>
                    </a:xfrm>
                    <a:prstGeom prst="rect">
                      <a:avLst/>
                    </a:prstGeom>
                  </pic:spPr>
                </pic:pic>
              </a:graphicData>
            </a:graphic>
          </wp:inline>
        </w:drawing>
      </w:r>
      <w:r w:rsidRPr="00286FAB">
        <w:t xml:space="preserve"> </w:t>
      </w:r>
      <w:r w:rsidRPr="00286FAB">
        <w:rPr>
          <w:b/>
          <w:bCs/>
          <w:shd w:val="clear" w:color="auto" w:fill="FFFFFF"/>
          <w:rPrChange w:id="74" w:author="Namig Abbasov" w:date="2025-03-25T14:27:00Z" w16du:dateUtc="2025-03-25T21:27:00Z">
            <w:rPr>
              <w:b/>
              <w:bCs/>
              <w:noProof/>
              <w:shd w:val="clear" w:color="auto" w:fill="FFFFFF"/>
            </w:rPr>
          </w:rPrChange>
        </w:rPr>
        <w:drawing>
          <wp:inline distT="0" distB="0" distL="0" distR="0" wp14:anchorId="11AC5D29" wp14:editId="0DADB261">
            <wp:extent cx="2721687" cy="3454400"/>
            <wp:effectExtent l="0" t="0" r="0" b="0"/>
            <wp:docPr id="1162972179" name="Picture 1" descr="A graph of cancer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72179" name="Picture 1" descr="A graph of cancer patients&#10;&#10;Description automatically generated"/>
                    <pic:cNvPicPr/>
                  </pic:nvPicPr>
                  <pic:blipFill>
                    <a:blip r:embed="rId30"/>
                    <a:stretch>
                      <a:fillRect/>
                    </a:stretch>
                  </pic:blipFill>
                  <pic:spPr>
                    <a:xfrm>
                      <a:off x="0" y="0"/>
                      <a:ext cx="2730203" cy="3465209"/>
                    </a:xfrm>
                    <a:prstGeom prst="rect">
                      <a:avLst/>
                    </a:prstGeom>
                  </pic:spPr>
                </pic:pic>
              </a:graphicData>
            </a:graphic>
          </wp:inline>
        </w:drawing>
      </w:r>
    </w:p>
    <w:p w14:paraId="1F8D96E5" w14:textId="77777777" w:rsidR="00F323AF" w:rsidRPr="00286FAB" w:rsidRDefault="00F323AF" w:rsidP="00F323AF">
      <w:pPr>
        <w:rPr>
          <w:b/>
        </w:rPr>
      </w:pPr>
    </w:p>
    <w:p w14:paraId="5F0F13EB" w14:textId="77777777" w:rsidR="002403E0" w:rsidRPr="00286FAB" w:rsidRDefault="002403E0" w:rsidP="00F323AF">
      <w:pPr>
        <w:rPr>
          <w:b/>
        </w:rPr>
      </w:pPr>
    </w:p>
    <w:p w14:paraId="2867F92A" w14:textId="77777777" w:rsidR="002403E0" w:rsidRPr="00286FAB" w:rsidRDefault="002403E0" w:rsidP="00F323AF">
      <w:pPr>
        <w:rPr>
          <w:b/>
        </w:rPr>
      </w:pPr>
    </w:p>
    <w:p w14:paraId="0F91E2F5" w14:textId="3912FC5B" w:rsidR="00F323AF" w:rsidRPr="00286FAB" w:rsidRDefault="00F323AF" w:rsidP="00F323AF">
      <w:pPr>
        <w:rPr>
          <w:b/>
        </w:rPr>
      </w:pPr>
      <w:r w:rsidRPr="00286FAB">
        <w:rPr>
          <w:b/>
        </w:rPr>
        <w:t xml:space="preserve">Figure 5a and 5b: Factors Influencing War Recurrence Based on UCDP Conflict ID </w:t>
      </w:r>
    </w:p>
    <w:p w14:paraId="7C56C057" w14:textId="77777777" w:rsidR="00B67BB5" w:rsidRPr="00286FAB" w:rsidRDefault="00B67BB5"/>
    <w:p w14:paraId="4C2888AF" w14:textId="77777777" w:rsidR="00B67BB5" w:rsidRPr="00286FAB" w:rsidRDefault="00B67BB5" w:rsidP="00B67BB5">
      <w:r w:rsidRPr="00286FAB">
        <w:rPr>
          <w:rPrChange w:id="75" w:author="Namig Abbasov" w:date="2025-03-25T14:27:00Z" w16du:dateUtc="2025-03-25T21:27:00Z">
            <w:rPr>
              <w:noProof/>
            </w:rPr>
          </w:rPrChange>
        </w:rPr>
        <w:drawing>
          <wp:inline distT="0" distB="0" distL="0" distR="0" wp14:anchorId="42703F9C" wp14:editId="29BD2EEA">
            <wp:extent cx="2645896" cy="1926542"/>
            <wp:effectExtent l="0" t="0" r="0" b="4445"/>
            <wp:docPr id="510383171"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383171" name="Picture 1" descr="A graph with blue and black lines&#10;&#10;Description automatically generated"/>
                    <pic:cNvPicPr/>
                  </pic:nvPicPr>
                  <pic:blipFill>
                    <a:blip r:embed="rId31"/>
                    <a:stretch>
                      <a:fillRect/>
                    </a:stretch>
                  </pic:blipFill>
                  <pic:spPr>
                    <a:xfrm>
                      <a:off x="0" y="0"/>
                      <a:ext cx="2667189" cy="1942046"/>
                    </a:xfrm>
                    <a:prstGeom prst="rect">
                      <a:avLst/>
                    </a:prstGeom>
                  </pic:spPr>
                </pic:pic>
              </a:graphicData>
            </a:graphic>
          </wp:inline>
        </w:drawing>
      </w:r>
      <w:r w:rsidRPr="00286FAB">
        <w:t xml:space="preserve"> </w:t>
      </w:r>
      <w:r w:rsidRPr="00286FAB">
        <w:rPr>
          <w:rPrChange w:id="76" w:author="Namig Abbasov" w:date="2025-03-25T14:27:00Z" w16du:dateUtc="2025-03-25T21:27:00Z">
            <w:rPr>
              <w:noProof/>
            </w:rPr>
          </w:rPrChange>
        </w:rPr>
        <w:drawing>
          <wp:inline distT="0" distB="0" distL="0" distR="0" wp14:anchorId="62D1AD84" wp14:editId="70B79F5B">
            <wp:extent cx="2667000" cy="1941909"/>
            <wp:effectExtent l="0" t="0" r="0" b="1270"/>
            <wp:docPr id="644462355"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462355" name="Picture 1" descr="A graph with blue and black lines&#10;&#10;Description automatically generated"/>
                    <pic:cNvPicPr/>
                  </pic:nvPicPr>
                  <pic:blipFill>
                    <a:blip r:embed="rId32"/>
                    <a:stretch>
                      <a:fillRect/>
                    </a:stretch>
                  </pic:blipFill>
                  <pic:spPr>
                    <a:xfrm>
                      <a:off x="0" y="0"/>
                      <a:ext cx="2693237" cy="1961013"/>
                    </a:xfrm>
                    <a:prstGeom prst="rect">
                      <a:avLst/>
                    </a:prstGeom>
                  </pic:spPr>
                </pic:pic>
              </a:graphicData>
            </a:graphic>
          </wp:inline>
        </w:drawing>
      </w:r>
    </w:p>
    <w:p w14:paraId="158CE11E" w14:textId="77777777" w:rsidR="002523EB" w:rsidRPr="00286FAB" w:rsidRDefault="002523EB" w:rsidP="00B67BB5"/>
    <w:p w14:paraId="6C34D2C5" w14:textId="77777777" w:rsidR="002403E0" w:rsidRPr="00286FAB" w:rsidRDefault="002403E0" w:rsidP="00F323AF">
      <w:pPr>
        <w:rPr>
          <w:b/>
          <w:bCs/>
          <w:shd w:val="clear" w:color="auto" w:fill="FFFFFF"/>
        </w:rPr>
      </w:pPr>
    </w:p>
    <w:p w14:paraId="3958C19C" w14:textId="77777777" w:rsidR="002403E0" w:rsidRPr="00286FAB" w:rsidRDefault="002403E0" w:rsidP="00F323AF">
      <w:pPr>
        <w:rPr>
          <w:b/>
          <w:bCs/>
          <w:shd w:val="clear" w:color="auto" w:fill="FFFFFF"/>
        </w:rPr>
      </w:pPr>
    </w:p>
    <w:p w14:paraId="314CF36A" w14:textId="77777777" w:rsidR="002403E0" w:rsidRPr="00286FAB" w:rsidRDefault="002403E0" w:rsidP="00F323AF">
      <w:pPr>
        <w:rPr>
          <w:b/>
          <w:bCs/>
          <w:shd w:val="clear" w:color="auto" w:fill="FFFFFF"/>
        </w:rPr>
      </w:pPr>
    </w:p>
    <w:p w14:paraId="6A45A446" w14:textId="77777777" w:rsidR="002403E0" w:rsidRPr="00286FAB" w:rsidRDefault="002403E0" w:rsidP="00F323AF">
      <w:pPr>
        <w:rPr>
          <w:b/>
          <w:bCs/>
          <w:shd w:val="clear" w:color="auto" w:fill="FFFFFF"/>
        </w:rPr>
      </w:pPr>
    </w:p>
    <w:p w14:paraId="6E4D3CB3" w14:textId="4858CBA5" w:rsidR="00AA207F" w:rsidRPr="00286FAB" w:rsidRDefault="00AA207F">
      <w:pPr>
        <w:rPr>
          <w:b/>
          <w:bCs/>
          <w:shd w:val="clear" w:color="auto" w:fill="FFFFFF"/>
        </w:rPr>
      </w:pPr>
    </w:p>
    <w:p w14:paraId="41CD8BC2" w14:textId="11895B2D" w:rsidR="00F323AF" w:rsidRPr="00286FAB" w:rsidRDefault="00F323AF" w:rsidP="008869CB">
      <w:pPr>
        <w:jc w:val="center"/>
        <w:rPr>
          <w:b/>
          <w:bCs/>
          <w:shd w:val="clear" w:color="auto" w:fill="FFFFFF"/>
        </w:rPr>
      </w:pPr>
      <w:r w:rsidRPr="00286FAB">
        <w:rPr>
          <w:b/>
          <w:bCs/>
          <w:shd w:val="clear" w:color="auto" w:fill="FFFFFF"/>
        </w:rPr>
        <w:t>Figure 6a and 6b: Survival Rates for Different War Termination Outcomes</w:t>
      </w:r>
    </w:p>
    <w:p w14:paraId="7FFEBF28" w14:textId="77777777" w:rsidR="00F323AF" w:rsidRPr="00286FAB" w:rsidRDefault="00F323AF" w:rsidP="00B67BB5"/>
    <w:p w14:paraId="0EF69531" w14:textId="33E56C0A" w:rsidR="002523EB" w:rsidRPr="00286FAB" w:rsidRDefault="002523EB" w:rsidP="00B67BB5">
      <w:r w:rsidRPr="00286FAB">
        <w:rPr>
          <w:rPrChange w:id="77" w:author="Namig Abbasov" w:date="2025-03-25T14:27:00Z" w16du:dateUtc="2025-03-25T21:27:00Z">
            <w:rPr>
              <w:noProof/>
            </w:rPr>
          </w:rPrChange>
        </w:rPr>
        <w:drawing>
          <wp:inline distT="0" distB="0" distL="0" distR="0" wp14:anchorId="0ED9DCFF" wp14:editId="25110699">
            <wp:extent cx="2729811" cy="3306736"/>
            <wp:effectExtent l="0" t="0" r="1270" b="0"/>
            <wp:docPr id="19320154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15482" name="Picture 1" descr="A graph of different colored lines&#10;&#10;Description automatically generated"/>
                    <pic:cNvPicPr/>
                  </pic:nvPicPr>
                  <pic:blipFill>
                    <a:blip r:embed="rId33"/>
                    <a:stretch>
                      <a:fillRect/>
                    </a:stretch>
                  </pic:blipFill>
                  <pic:spPr>
                    <a:xfrm>
                      <a:off x="0" y="0"/>
                      <a:ext cx="2751310" cy="3332778"/>
                    </a:xfrm>
                    <a:prstGeom prst="rect">
                      <a:avLst/>
                    </a:prstGeom>
                  </pic:spPr>
                </pic:pic>
              </a:graphicData>
            </a:graphic>
          </wp:inline>
        </w:drawing>
      </w:r>
      <w:r w:rsidRPr="00286FAB">
        <w:rPr>
          <w:rPrChange w:id="78" w:author="Namig Abbasov" w:date="2025-03-25T14:27:00Z" w16du:dateUtc="2025-03-25T21:27:00Z">
            <w:rPr>
              <w:noProof/>
            </w:rPr>
          </w:rPrChange>
        </w:rPr>
        <w:drawing>
          <wp:inline distT="0" distB="0" distL="0" distR="0" wp14:anchorId="036E9C98" wp14:editId="72B7A488">
            <wp:extent cx="2733040" cy="3310648"/>
            <wp:effectExtent l="0" t="0" r="0" b="4445"/>
            <wp:docPr id="1191319068" name="Picture 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319068" name="Picture 1" descr="A graph of a number of people&#10;&#10;Description automatically generated with medium confidence"/>
                    <pic:cNvPicPr/>
                  </pic:nvPicPr>
                  <pic:blipFill>
                    <a:blip r:embed="rId34"/>
                    <a:stretch>
                      <a:fillRect/>
                    </a:stretch>
                  </pic:blipFill>
                  <pic:spPr>
                    <a:xfrm>
                      <a:off x="0" y="0"/>
                      <a:ext cx="2754554" cy="3336709"/>
                    </a:xfrm>
                    <a:prstGeom prst="rect">
                      <a:avLst/>
                    </a:prstGeom>
                  </pic:spPr>
                </pic:pic>
              </a:graphicData>
            </a:graphic>
          </wp:inline>
        </w:drawing>
      </w:r>
    </w:p>
    <w:p w14:paraId="77C1E780" w14:textId="77777777" w:rsidR="00B67BB5" w:rsidRPr="00286FAB" w:rsidRDefault="00B67BB5">
      <w:pPr>
        <w:rPr>
          <w:b/>
          <w:bCs/>
          <w:shd w:val="clear" w:color="auto" w:fill="FFFFFF"/>
        </w:rPr>
      </w:pPr>
    </w:p>
    <w:p w14:paraId="7C4E643D" w14:textId="77777777" w:rsidR="002403E0" w:rsidRPr="00286FAB" w:rsidRDefault="002403E0">
      <w:pPr>
        <w:rPr>
          <w:b/>
          <w:bCs/>
          <w:shd w:val="clear" w:color="auto" w:fill="FFFFFF"/>
        </w:rPr>
      </w:pPr>
    </w:p>
    <w:p w14:paraId="1C3C0459" w14:textId="77777777" w:rsidR="002403E0" w:rsidRPr="00286FAB" w:rsidRDefault="002403E0">
      <w:pPr>
        <w:rPr>
          <w:b/>
          <w:bCs/>
          <w:shd w:val="clear" w:color="auto" w:fill="FFFFFF"/>
        </w:rPr>
      </w:pPr>
    </w:p>
    <w:p w14:paraId="48408DFE" w14:textId="03FE76E3" w:rsidR="006930A7" w:rsidRPr="00286FAB" w:rsidRDefault="00F323AF" w:rsidP="008869CB">
      <w:pPr>
        <w:jc w:val="center"/>
        <w:rPr>
          <w:b/>
        </w:rPr>
      </w:pPr>
      <w:r w:rsidRPr="00286FAB">
        <w:rPr>
          <w:b/>
        </w:rPr>
        <w:t>Figure 7a and 7b: Permutation Variable Importance of Predictors from RSF</w:t>
      </w:r>
    </w:p>
    <w:p w14:paraId="66CA87A8" w14:textId="77777777" w:rsidR="008869CB" w:rsidRPr="00286FAB" w:rsidRDefault="008869CB">
      <w:pPr>
        <w:rPr>
          <w:b/>
          <w:bCs/>
          <w:shd w:val="clear" w:color="auto" w:fill="FFFFFF"/>
        </w:rPr>
      </w:pPr>
    </w:p>
    <w:p w14:paraId="78C1E06F" w14:textId="77777777" w:rsidR="001A2D6E" w:rsidRPr="00286FAB" w:rsidRDefault="006930A7">
      <w:r w:rsidRPr="00286FAB">
        <w:rPr>
          <w:b/>
          <w:bCs/>
          <w:shd w:val="clear" w:color="auto" w:fill="FFFFFF"/>
          <w:rPrChange w:id="79" w:author="Namig Abbasov" w:date="2025-03-25T14:27:00Z" w16du:dateUtc="2025-03-25T21:27:00Z">
            <w:rPr>
              <w:b/>
              <w:bCs/>
              <w:noProof/>
              <w:shd w:val="clear" w:color="auto" w:fill="FFFFFF"/>
            </w:rPr>
          </w:rPrChange>
        </w:rPr>
        <w:drawing>
          <wp:inline distT="0" distB="0" distL="0" distR="0" wp14:anchorId="32B5F554" wp14:editId="1A085330">
            <wp:extent cx="2708243" cy="2183765"/>
            <wp:effectExtent l="0" t="0" r="0" b="635"/>
            <wp:docPr id="806284757"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84757" name="Picture 1" descr="A graph with blue and white bars&#10;&#10;Description automatically generated"/>
                    <pic:cNvPicPr/>
                  </pic:nvPicPr>
                  <pic:blipFill rotWithShape="1">
                    <a:blip r:embed="rId35"/>
                    <a:srcRect t="10032"/>
                    <a:stretch/>
                  </pic:blipFill>
                  <pic:spPr bwMode="auto">
                    <a:xfrm>
                      <a:off x="0" y="0"/>
                      <a:ext cx="2733790" cy="2204364"/>
                    </a:xfrm>
                    <a:prstGeom prst="rect">
                      <a:avLst/>
                    </a:prstGeom>
                    <a:ln>
                      <a:noFill/>
                    </a:ln>
                    <a:extLst>
                      <a:ext uri="{53640926-AAD7-44D8-BBD7-CCE9431645EC}">
                        <a14:shadowObscured xmlns:a14="http://schemas.microsoft.com/office/drawing/2010/main"/>
                      </a:ext>
                    </a:extLst>
                  </pic:spPr>
                </pic:pic>
              </a:graphicData>
            </a:graphic>
          </wp:inline>
        </w:drawing>
      </w:r>
      <w:r w:rsidR="001A2D6E" w:rsidRPr="00286FAB">
        <w:t xml:space="preserve"> </w:t>
      </w:r>
      <w:r w:rsidR="001A2D6E" w:rsidRPr="00286FAB">
        <w:rPr>
          <w:b/>
          <w:bCs/>
          <w:shd w:val="clear" w:color="auto" w:fill="FFFFFF"/>
          <w:rPrChange w:id="80" w:author="Namig Abbasov" w:date="2025-03-25T14:27:00Z" w16du:dateUtc="2025-03-25T21:27:00Z">
            <w:rPr>
              <w:b/>
              <w:bCs/>
              <w:noProof/>
              <w:shd w:val="clear" w:color="auto" w:fill="FFFFFF"/>
            </w:rPr>
          </w:rPrChange>
        </w:rPr>
        <w:drawing>
          <wp:inline distT="0" distB="0" distL="0" distR="0" wp14:anchorId="282E70C8" wp14:editId="562AFCBE">
            <wp:extent cx="2698166" cy="2181860"/>
            <wp:effectExtent l="0" t="0" r="0" b="2540"/>
            <wp:docPr id="381701755"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01755" name="Picture 1" descr="A graph with blue and white bars&#10;&#10;Description automatically generated"/>
                    <pic:cNvPicPr/>
                  </pic:nvPicPr>
                  <pic:blipFill rotWithShape="1">
                    <a:blip r:embed="rId36"/>
                    <a:srcRect t="9775"/>
                    <a:stretch/>
                  </pic:blipFill>
                  <pic:spPr bwMode="auto">
                    <a:xfrm>
                      <a:off x="0" y="0"/>
                      <a:ext cx="2698421" cy="2182066"/>
                    </a:xfrm>
                    <a:prstGeom prst="rect">
                      <a:avLst/>
                    </a:prstGeom>
                    <a:ln>
                      <a:noFill/>
                    </a:ln>
                    <a:extLst>
                      <a:ext uri="{53640926-AAD7-44D8-BBD7-CCE9431645EC}">
                        <a14:shadowObscured xmlns:a14="http://schemas.microsoft.com/office/drawing/2010/main"/>
                      </a:ext>
                    </a:extLst>
                  </pic:spPr>
                </pic:pic>
              </a:graphicData>
            </a:graphic>
          </wp:inline>
        </w:drawing>
      </w:r>
    </w:p>
    <w:p w14:paraId="250995BB" w14:textId="77777777" w:rsidR="008473DD" w:rsidRPr="00286FAB" w:rsidRDefault="008473DD"/>
    <w:p w14:paraId="053AFD56" w14:textId="77777777" w:rsidR="008473DD" w:rsidRPr="00286FAB" w:rsidRDefault="008473DD"/>
    <w:p w14:paraId="3579767E" w14:textId="77777777" w:rsidR="002403E0" w:rsidRPr="00286FAB" w:rsidRDefault="002403E0" w:rsidP="00F323AF">
      <w:pPr>
        <w:spacing w:before="100" w:beforeAutospacing="1" w:after="100" w:afterAutospacing="1"/>
        <w:rPr>
          <w:b/>
          <w:bCs/>
          <w:shd w:val="clear" w:color="auto" w:fill="FFFFFF"/>
        </w:rPr>
      </w:pPr>
    </w:p>
    <w:p w14:paraId="4C20DCDF" w14:textId="77777777" w:rsidR="002403E0" w:rsidRPr="00286FAB" w:rsidRDefault="002403E0" w:rsidP="00F323AF">
      <w:pPr>
        <w:spacing w:before="100" w:beforeAutospacing="1" w:after="100" w:afterAutospacing="1"/>
        <w:rPr>
          <w:b/>
          <w:bCs/>
          <w:shd w:val="clear" w:color="auto" w:fill="FFFFFF"/>
        </w:rPr>
      </w:pPr>
    </w:p>
    <w:p w14:paraId="08669185" w14:textId="77777777" w:rsidR="002403E0" w:rsidRPr="00286FAB" w:rsidRDefault="002403E0" w:rsidP="00F323AF">
      <w:pPr>
        <w:spacing w:before="100" w:beforeAutospacing="1" w:after="100" w:afterAutospacing="1"/>
        <w:rPr>
          <w:b/>
          <w:bCs/>
          <w:shd w:val="clear" w:color="auto" w:fill="FFFFFF"/>
        </w:rPr>
      </w:pPr>
    </w:p>
    <w:p w14:paraId="35CFC1B9" w14:textId="02C33038" w:rsidR="008473DD" w:rsidRPr="00286FAB" w:rsidRDefault="00F323AF" w:rsidP="008869CB">
      <w:pPr>
        <w:spacing w:before="100" w:beforeAutospacing="1" w:after="100" w:afterAutospacing="1"/>
        <w:jc w:val="center"/>
        <w:rPr>
          <w:b/>
          <w:bCs/>
          <w:shd w:val="clear" w:color="auto" w:fill="FFFFFF"/>
        </w:rPr>
      </w:pPr>
      <w:r w:rsidRPr="00286FAB">
        <w:rPr>
          <w:b/>
          <w:bCs/>
          <w:shd w:val="clear" w:color="auto" w:fill="FFFFFF"/>
        </w:rPr>
        <w:t>Figure 8a and 8b: Survival Probabilities from RSF for Termination Outcomes</w:t>
      </w:r>
    </w:p>
    <w:p w14:paraId="75FB8726" w14:textId="69186D4F" w:rsidR="008473DD" w:rsidRPr="00286FAB" w:rsidRDefault="008473DD">
      <w:r w:rsidRPr="00286FAB">
        <w:rPr>
          <w:rPrChange w:id="81" w:author="Namig Abbasov" w:date="2025-03-25T14:27:00Z" w16du:dateUtc="2025-03-25T21:27:00Z">
            <w:rPr>
              <w:noProof/>
            </w:rPr>
          </w:rPrChange>
        </w:rPr>
        <w:drawing>
          <wp:inline distT="0" distB="0" distL="0" distR="0" wp14:anchorId="5FB63B88" wp14:editId="66C38E93">
            <wp:extent cx="2518567" cy="3695065"/>
            <wp:effectExtent l="0" t="0" r="0" b="635"/>
            <wp:docPr id="1008549554"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9554" name="Picture 1" descr="A graph of a graph&#10;&#10;Description automatically generated"/>
                    <pic:cNvPicPr/>
                  </pic:nvPicPr>
                  <pic:blipFill>
                    <a:blip r:embed="rId37"/>
                    <a:stretch>
                      <a:fillRect/>
                    </a:stretch>
                  </pic:blipFill>
                  <pic:spPr>
                    <a:xfrm>
                      <a:off x="0" y="0"/>
                      <a:ext cx="2599369" cy="3813612"/>
                    </a:xfrm>
                    <a:prstGeom prst="rect">
                      <a:avLst/>
                    </a:prstGeom>
                  </pic:spPr>
                </pic:pic>
              </a:graphicData>
            </a:graphic>
          </wp:inline>
        </w:drawing>
      </w:r>
      <w:r w:rsidRPr="00286FAB">
        <w:t xml:space="preserve"> </w:t>
      </w:r>
      <w:r w:rsidRPr="00286FAB">
        <w:rPr>
          <w:rPrChange w:id="82" w:author="Namig Abbasov" w:date="2025-03-25T14:27:00Z" w16du:dateUtc="2025-03-25T21:27:00Z">
            <w:rPr>
              <w:noProof/>
            </w:rPr>
          </w:rPrChange>
        </w:rPr>
        <w:drawing>
          <wp:inline distT="0" distB="0" distL="0" distR="0" wp14:anchorId="4495DE40" wp14:editId="2299527B">
            <wp:extent cx="2519680" cy="3696697"/>
            <wp:effectExtent l="0" t="0" r="0" b="0"/>
            <wp:docPr id="1853687059"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87059" name="Picture 1" descr="A graph of different colored lines&#10;&#10;Description automatically generated"/>
                    <pic:cNvPicPr/>
                  </pic:nvPicPr>
                  <pic:blipFill>
                    <a:blip r:embed="rId38"/>
                    <a:stretch>
                      <a:fillRect/>
                    </a:stretch>
                  </pic:blipFill>
                  <pic:spPr>
                    <a:xfrm>
                      <a:off x="0" y="0"/>
                      <a:ext cx="2532004" cy="3714778"/>
                    </a:xfrm>
                    <a:prstGeom prst="rect">
                      <a:avLst/>
                    </a:prstGeom>
                  </pic:spPr>
                </pic:pic>
              </a:graphicData>
            </a:graphic>
          </wp:inline>
        </w:drawing>
      </w:r>
    </w:p>
    <w:p w14:paraId="6A95C8BA" w14:textId="77777777" w:rsidR="001A2D6E" w:rsidRPr="00286FAB" w:rsidRDefault="001A2D6E"/>
    <w:p w14:paraId="107CA26A" w14:textId="77777777" w:rsidR="00F323AF" w:rsidRPr="00286FAB" w:rsidRDefault="00F323AF">
      <w:pPr>
        <w:rPr>
          <w:b/>
          <w:bCs/>
          <w:shd w:val="clear" w:color="auto" w:fill="FFFFFF"/>
        </w:rPr>
      </w:pPr>
      <w:r w:rsidRPr="00286FAB">
        <w:rPr>
          <w:b/>
          <w:bCs/>
          <w:shd w:val="clear" w:color="auto" w:fill="FFFFFF"/>
        </w:rPr>
        <w:br w:type="page"/>
      </w:r>
    </w:p>
    <w:p w14:paraId="6C0A07A5" w14:textId="1F8D72DF" w:rsidR="00F323AF" w:rsidRPr="00286FAB" w:rsidRDefault="00F323AF" w:rsidP="00F323AF">
      <w:pPr>
        <w:jc w:val="center"/>
        <w:rPr>
          <w:b/>
          <w:bCs/>
          <w:shd w:val="clear" w:color="auto" w:fill="FFFFFF"/>
        </w:rPr>
      </w:pPr>
      <w:r w:rsidRPr="00286FAB">
        <w:rPr>
          <w:b/>
          <w:bCs/>
          <w:shd w:val="clear" w:color="auto" w:fill="FFFFFF"/>
        </w:rPr>
        <w:lastRenderedPageBreak/>
        <w:t>Appendix E: All Results with Entropy Balancing</w:t>
      </w:r>
    </w:p>
    <w:p w14:paraId="05CA3975" w14:textId="77777777" w:rsidR="00F323AF" w:rsidRPr="00286FAB" w:rsidRDefault="00F323AF" w:rsidP="00F323AF">
      <w:pPr>
        <w:jc w:val="center"/>
        <w:rPr>
          <w:b/>
          <w:bCs/>
          <w:shd w:val="clear" w:color="auto" w:fill="FFFFFF"/>
        </w:rPr>
      </w:pPr>
    </w:p>
    <w:p w14:paraId="20538EDF" w14:textId="4C8D3623" w:rsidR="00B67BB5" w:rsidRPr="00286FAB" w:rsidRDefault="00F323AF" w:rsidP="00AA207F">
      <w:pPr>
        <w:jc w:val="center"/>
        <w:rPr>
          <w:b/>
          <w:bCs/>
          <w:shd w:val="clear" w:color="auto" w:fill="FFFFFF"/>
        </w:rPr>
      </w:pPr>
      <w:r w:rsidRPr="00286FAB">
        <w:rPr>
          <w:b/>
          <w:bCs/>
          <w:shd w:val="clear" w:color="auto" w:fill="FFFFFF"/>
        </w:rPr>
        <w:t>Figure 4a and 4b: Kaplan-Meier Survival Curves for Various Outcomes</w:t>
      </w:r>
    </w:p>
    <w:p w14:paraId="63162D3C" w14:textId="77777777" w:rsidR="008869CB" w:rsidRPr="00286FAB" w:rsidRDefault="008869CB" w:rsidP="00AA207F">
      <w:pPr>
        <w:jc w:val="center"/>
        <w:rPr>
          <w:b/>
          <w:bCs/>
          <w:shd w:val="clear" w:color="auto" w:fill="FFFFFF"/>
        </w:rPr>
      </w:pPr>
    </w:p>
    <w:p w14:paraId="1E0622FC" w14:textId="241E9F88" w:rsidR="00B67BB5" w:rsidRPr="00286FAB" w:rsidRDefault="00B67BB5" w:rsidP="00AA207F">
      <w:pPr>
        <w:jc w:val="center"/>
      </w:pPr>
      <w:r w:rsidRPr="00286FAB">
        <w:rPr>
          <w:rPrChange w:id="83" w:author="Namig Abbasov" w:date="2025-03-25T14:27:00Z" w16du:dateUtc="2025-03-25T21:27:00Z">
            <w:rPr>
              <w:noProof/>
            </w:rPr>
          </w:rPrChange>
        </w:rPr>
        <w:drawing>
          <wp:inline distT="0" distB="0" distL="0" distR="0" wp14:anchorId="786747AF" wp14:editId="60AB48DC">
            <wp:extent cx="2672080" cy="3391438"/>
            <wp:effectExtent l="0" t="0" r="0" b="0"/>
            <wp:docPr id="55280189" name="Picture 1" descr="A graph of a number of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0189" name="Picture 1" descr="A graph of a number of patients&#10;&#10;Description automatically generated"/>
                    <pic:cNvPicPr/>
                  </pic:nvPicPr>
                  <pic:blipFill>
                    <a:blip r:embed="rId39"/>
                    <a:stretch>
                      <a:fillRect/>
                    </a:stretch>
                  </pic:blipFill>
                  <pic:spPr>
                    <a:xfrm>
                      <a:off x="0" y="0"/>
                      <a:ext cx="2680802" cy="3402508"/>
                    </a:xfrm>
                    <a:prstGeom prst="rect">
                      <a:avLst/>
                    </a:prstGeom>
                  </pic:spPr>
                </pic:pic>
              </a:graphicData>
            </a:graphic>
          </wp:inline>
        </w:drawing>
      </w:r>
      <w:r w:rsidRPr="00286FAB">
        <w:rPr>
          <w:rPrChange w:id="84" w:author="Namig Abbasov" w:date="2025-03-25T14:27:00Z" w16du:dateUtc="2025-03-25T21:27:00Z">
            <w:rPr>
              <w:noProof/>
            </w:rPr>
          </w:rPrChange>
        </w:rPr>
        <w:drawing>
          <wp:inline distT="0" distB="0" distL="0" distR="0" wp14:anchorId="0C2BC4C1" wp14:editId="5769EBBA">
            <wp:extent cx="2717684" cy="3449320"/>
            <wp:effectExtent l="0" t="0" r="635" b="5080"/>
            <wp:docPr id="1166810398" name="Picture 1" descr="A graph of cancer patie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810398" name="Picture 1" descr="A graph of cancer patients&#10;&#10;Description automatically generated"/>
                    <pic:cNvPicPr/>
                  </pic:nvPicPr>
                  <pic:blipFill>
                    <a:blip r:embed="rId40"/>
                    <a:stretch>
                      <a:fillRect/>
                    </a:stretch>
                  </pic:blipFill>
                  <pic:spPr>
                    <a:xfrm>
                      <a:off x="0" y="0"/>
                      <a:ext cx="2725783" cy="3459599"/>
                    </a:xfrm>
                    <a:prstGeom prst="rect">
                      <a:avLst/>
                    </a:prstGeom>
                  </pic:spPr>
                </pic:pic>
              </a:graphicData>
            </a:graphic>
          </wp:inline>
        </w:drawing>
      </w:r>
    </w:p>
    <w:p w14:paraId="653311D1" w14:textId="77777777" w:rsidR="00F323AF" w:rsidRPr="00286FAB" w:rsidRDefault="00F323AF" w:rsidP="00AA207F">
      <w:pPr>
        <w:jc w:val="center"/>
      </w:pPr>
    </w:p>
    <w:p w14:paraId="45984BDC" w14:textId="77777777" w:rsidR="002403E0" w:rsidRPr="00286FAB" w:rsidRDefault="002403E0"/>
    <w:p w14:paraId="7A8FA8A1" w14:textId="77777777" w:rsidR="00AA207F" w:rsidRPr="00286FAB" w:rsidRDefault="00F323AF" w:rsidP="00AA207F">
      <w:pPr>
        <w:jc w:val="center"/>
        <w:rPr>
          <w:b/>
        </w:rPr>
      </w:pPr>
      <w:r w:rsidRPr="00286FAB">
        <w:rPr>
          <w:b/>
        </w:rPr>
        <w:t>Figure 5a and 5b: Factors Influencing War Recurrence Based on UCDP Conflict ID</w:t>
      </w:r>
    </w:p>
    <w:p w14:paraId="6882A32B" w14:textId="74451A74" w:rsidR="00B67BB5" w:rsidRPr="00286FAB" w:rsidRDefault="00B67BB5" w:rsidP="00AA207F">
      <w:pPr>
        <w:jc w:val="center"/>
        <w:rPr>
          <w:b/>
        </w:rPr>
      </w:pPr>
    </w:p>
    <w:p w14:paraId="67B459B9" w14:textId="1A14B89F" w:rsidR="00B67BB5" w:rsidRPr="00286FAB" w:rsidRDefault="00B67BB5" w:rsidP="00AA207F">
      <w:pPr>
        <w:jc w:val="center"/>
      </w:pPr>
      <w:r w:rsidRPr="00286FAB">
        <w:rPr>
          <w:rPrChange w:id="85" w:author="Namig Abbasov" w:date="2025-03-25T14:27:00Z" w16du:dateUtc="2025-03-25T21:27:00Z">
            <w:rPr>
              <w:noProof/>
            </w:rPr>
          </w:rPrChange>
        </w:rPr>
        <w:drawing>
          <wp:inline distT="0" distB="0" distL="0" distR="0" wp14:anchorId="22CF51B3" wp14:editId="11C05CF5">
            <wp:extent cx="2673748" cy="1946823"/>
            <wp:effectExtent l="0" t="0" r="0" b="0"/>
            <wp:docPr id="788977088" name="Picture 1" descr="A graph with black and blue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977088" name="Picture 1" descr="A graph with black and blue lines and dots&#10;&#10;Description automatically generated"/>
                    <pic:cNvPicPr/>
                  </pic:nvPicPr>
                  <pic:blipFill>
                    <a:blip r:embed="rId41"/>
                    <a:stretch>
                      <a:fillRect/>
                    </a:stretch>
                  </pic:blipFill>
                  <pic:spPr>
                    <a:xfrm>
                      <a:off x="0" y="0"/>
                      <a:ext cx="2700250" cy="1966119"/>
                    </a:xfrm>
                    <a:prstGeom prst="rect">
                      <a:avLst/>
                    </a:prstGeom>
                  </pic:spPr>
                </pic:pic>
              </a:graphicData>
            </a:graphic>
          </wp:inline>
        </w:drawing>
      </w:r>
      <w:r w:rsidRPr="00286FAB">
        <w:rPr>
          <w:rPrChange w:id="86" w:author="Namig Abbasov" w:date="2025-03-25T14:27:00Z" w16du:dateUtc="2025-03-25T21:27:00Z">
            <w:rPr>
              <w:noProof/>
            </w:rPr>
          </w:rPrChange>
        </w:rPr>
        <w:drawing>
          <wp:inline distT="0" distB="0" distL="0" distR="0" wp14:anchorId="70D9F06C" wp14:editId="370DA84C">
            <wp:extent cx="2743200" cy="1997392"/>
            <wp:effectExtent l="0" t="0" r="0" b="0"/>
            <wp:docPr id="169321344" name="Picture 1" descr="A graph with blue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1344" name="Picture 1" descr="A graph with blue and black lines&#10;&#10;Description automatically generated"/>
                    <pic:cNvPicPr/>
                  </pic:nvPicPr>
                  <pic:blipFill>
                    <a:blip r:embed="rId42"/>
                    <a:stretch>
                      <a:fillRect/>
                    </a:stretch>
                  </pic:blipFill>
                  <pic:spPr>
                    <a:xfrm>
                      <a:off x="0" y="0"/>
                      <a:ext cx="2752108" cy="2003878"/>
                    </a:xfrm>
                    <a:prstGeom prst="rect">
                      <a:avLst/>
                    </a:prstGeom>
                  </pic:spPr>
                </pic:pic>
              </a:graphicData>
            </a:graphic>
          </wp:inline>
        </w:drawing>
      </w:r>
    </w:p>
    <w:p w14:paraId="7CC3CE4A" w14:textId="77777777" w:rsidR="00B67BB5" w:rsidRPr="00286FAB" w:rsidRDefault="00B67BB5"/>
    <w:p w14:paraId="5BF58421" w14:textId="77777777" w:rsidR="00F323AF" w:rsidRPr="00286FAB" w:rsidRDefault="00F323AF"/>
    <w:p w14:paraId="624445E8" w14:textId="77777777" w:rsidR="002403E0" w:rsidRPr="00286FAB" w:rsidRDefault="002403E0" w:rsidP="00F323AF">
      <w:pPr>
        <w:rPr>
          <w:b/>
          <w:bCs/>
          <w:shd w:val="clear" w:color="auto" w:fill="FFFFFF"/>
        </w:rPr>
      </w:pPr>
    </w:p>
    <w:p w14:paraId="1914AAA4" w14:textId="77777777" w:rsidR="002403E0" w:rsidRPr="00286FAB" w:rsidRDefault="002403E0" w:rsidP="00F323AF">
      <w:pPr>
        <w:rPr>
          <w:b/>
          <w:bCs/>
          <w:shd w:val="clear" w:color="auto" w:fill="FFFFFF"/>
        </w:rPr>
      </w:pPr>
    </w:p>
    <w:p w14:paraId="48D3B046" w14:textId="77777777" w:rsidR="002403E0" w:rsidRPr="00286FAB" w:rsidRDefault="002403E0" w:rsidP="00F323AF">
      <w:pPr>
        <w:rPr>
          <w:b/>
          <w:bCs/>
          <w:shd w:val="clear" w:color="auto" w:fill="FFFFFF"/>
        </w:rPr>
      </w:pPr>
    </w:p>
    <w:p w14:paraId="3380BC18" w14:textId="77777777" w:rsidR="002403E0" w:rsidRPr="00286FAB" w:rsidRDefault="002403E0" w:rsidP="00F323AF">
      <w:pPr>
        <w:rPr>
          <w:b/>
          <w:bCs/>
          <w:shd w:val="clear" w:color="auto" w:fill="FFFFFF"/>
        </w:rPr>
      </w:pPr>
    </w:p>
    <w:p w14:paraId="2020C309" w14:textId="77777777" w:rsidR="002403E0" w:rsidRPr="00286FAB" w:rsidRDefault="002403E0" w:rsidP="00F323AF">
      <w:pPr>
        <w:rPr>
          <w:b/>
          <w:bCs/>
          <w:shd w:val="clear" w:color="auto" w:fill="FFFFFF"/>
        </w:rPr>
      </w:pPr>
    </w:p>
    <w:p w14:paraId="6BEAECBE" w14:textId="77777777" w:rsidR="002403E0" w:rsidRPr="00286FAB" w:rsidRDefault="002403E0" w:rsidP="00F323AF">
      <w:pPr>
        <w:rPr>
          <w:b/>
          <w:bCs/>
          <w:shd w:val="clear" w:color="auto" w:fill="FFFFFF"/>
        </w:rPr>
      </w:pPr>
    </w:p>
    <w:p w14:paraId="5C3418A3" w14:textId="77777777" w:rsidR="002403E0" w:rsidRPr="00286FAB" w:rsidRDefault="002403E0" w:rsidP="00F323AF">
      <w:pPr>
        <w:rPr>
          <w:b/>
          <w:bCs/>
          <w:shd w:val="clear" w:color="auto" w:fill="FFFFFF"/>
        </w:rPr>
      </w:pPr>
    </w:p>
    <w:p w14:paraId="642B1CAB" w14:textId="27FB7591" w:rsidR="00F323AF" w:rsidRPr="00286FAB" w:rsidRDefault="00F323AF" w:rsidP="00AA207F">
      <w:pPr>
        <w:jc w:val="center"/>
        <w:rPr>
          <w:b/>
          <w:bCs/>
          <w:shd w:val="clear" w:color="auto" w:fill="FFFFFF"/>
        </w:rPr>
      </w:pPr>
      <w:r w:rsidRPr="00286FAB">
        <w:rPr>
          <w:b/>
          <w:bCs/>
          <w:shd w:val="clear" w:color="auto" w:fill="FFFFFF"/>
        </w:rPr>
        <w:t>Figure 6a and 6b: Survival Rates for Different War Termination Outcomes</w:t>
      </w:r>
    </w:p>
    <w:p w14:paraId="1291D741" w14:textId="77777777" w:rsidR="00F323AF" w:rsidRPr="00286FAB" w:rsidRDefault="00F323AF" w:rsidP="00AA207F">
      <w:pPr>
        <w:jc w:val="center"/>
      </w:pPr>
    </w:p>
    <w:p w14:paraId="2578AA8A" w14:textId="5BE9A369" w:rsidR="002523EB" w:rsidRPr="00286FAB" w:rsidRDefault="002523EB" w:rsidP="00AA207F">
      <w:pPr>
        <w:jc w:val="center"/>
      </w:pPr>
      <w:r w:rsidRPr="00286FAB">
        <w:rPr>
          <w:rPrChange w:id="87" w:author="Namig Abbasov" w:date="2025-03-25T14:27:00Z" w16du:dateUtc="2025-03-25T21:27:00Z">
            <w:rPr>
              <w:noProof/>
            </w:rPr>
          </w:rPrChange>
        </w:rPr>
        <w:drawing>
          <wp:inline distT="0" distB="0" distL="0" distR="0" wp14:anchorId="2E4D945C" wp14:editId="4671995C">
            <wp:extent cx="2636520" cy="3193729"/>
            <wp:effectExtent l="0" t="0" r="5080" b="0"/>
            <wp:docPr id="576019155"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19155" name="Picture 1" descr="A graph of different colored lines&#10;&#10;Description automatically generated"/>
                    <pic:cNvPicPr/>
                  </pic:nvPicPr>
                  <pic:blipFill>
                    <a:blip r:embed="rId43"/>
                    <a:stretch>
                      <a:fillRect/>
                    </a:stretch>
                  </pic:blipFill>
                  <pic:spPr>
                    <a:xfrm>
                      <a:off x="0" y="0"/>
                      <a:ext cx="2650815" cy="3211045"/>
                    </a:xfrm>
                    <a:prstGeom prst="rect">
                      <a:avLst/>
                    </a:prstGeom>
                  </pic:spPr>
                </pic:pic>
              </a:graphicData>
            </a:graphic>
          </wp:inline>
        </w:drawing>
      </w:r>
      <w:r w:rsidRPr="00286FAB">
        <w:rPr>
          <w:rPrChange w:id="88" w:author="Namig Abbasov" w:date="2025-03-25T14:27:00Z" w16du:dateUtc="2025-03-25T21:27:00Z">
            <w:rPr>
              <w:noProof/>
            </w:rPr>
          </w:rPrChange>
        </w:rPr>
        <w:drawing>
          <wp:inline distT="0" distB="0" distL="0" distR="0" wp14:anchorId="2D2EDA66" wp14:editId="25373D9A">
            <wp:extent cx="2621280" cy="3175268"/>
            <wp:effectExtent l="0" t="0" r="0" b="0"/>
            <wp:docPr id="11676410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64100" name="Picture 1" descr="A graph of different colored lines&#10;&#10;Description automatically generated"/>
                    <pic:cNvPicPr/>
                  </pic:nvPicPr>
                  <pic:blipFill>
                    <a:blip r:embed="rId44"/>
                    <a:stretch>
                      <a:fillRect/>
                    </a:stretch>
                  </pic:blipFill>
                  <pic:spPr>
                    <a:xfrm>
                      <a:off x="0" y="0"/>
                      <a:ext cx="2628076" cy="3183501"/>
                    </a:xfrm>
                    <a:prstGeom prst="rect">
                      <a:avLst/>
                    </a:prstGeom>
                  </pic:spPr>
                </pic:pic>
              </a:graphicData>
            </a:graphic>
          </wp:inline>
        </w:drawing>
      </w:r>
    </w:p>
    <w:p w14:paraId="3B442B3A" w14:textId="77777777" w:rsidR="00B67BB5" w:rsidRPr="00286FAB" w:rsidRDefault="00B67BB5"/>
    <w:p w14:paraId="18BFA13B" w14:textId="77777777" w:rsidR="00B67BB5" w:rsidRPr="00286FAB" w:rsidRDefault="00B67BB5"/>
    <w:p w14:paraId="48C5554F" w14:textId="77777777" w:rsidR="00B67BB5" w:rsidRPr="00286FAB" w:rsidRDefault="00B67BB5"/>
    <w:p w14:paraId="6C9840A4" w14:textId="7A5223A4" w:rsidR="001A2D6E" w:rsidRPr="00286FAB" w:rsidRDefault="00F323AF" w:rsidP="00C47424">
      <w:pPr>
        <w:jc w:val="center"/>
        <w:rPr>
          <w:b/>
        </w:rPr>
      </w:pPr>
      <w:r w:rsidRPr="00286FAB">
        <w:rPr>
          <w:b/>
        </w:rPr>
        <w:t>Figure 7a and 7b: Permutation Variable Importance of Predictors from RSF</w:t>
      </w:r>
    </w:p>
    <w:p w14:paraId="032FD407" w14:textId="77777777" w:rsidR="00C47424" w:rsidRPr="00286FAB" w:rsidRDefault="00C47424" w:rsidP="00C47424">
      <w:pPr>
        <w:jc w:val="center"/>
      </w:pPr>
    </w:p>
    <w:p w14:paraId="6B9603FA" w14:textId="5CE5CCEF" w:rsidR="001A2D6E" w:rsidRPr="00286FAB" w:rsidRDefault="001A2D6E" w:rsidP="00C47424">
      <w:pPr>
        <w:jc w:val="center"/>
        <w:rPr>
          <w:b/>
          <w:bCs/>
          <w:shd w:val="clear" w:color="auto" w:fill="FFFFFF"/>
        </w:rPr>
      </w:pPr>
      <w:r w:rsidRPr="00286FAB">
        <w:rPr>
          <w:b/>
          <w:bCs/>
          <w:shd w:val="clear" w:color="auto" w:fill="FFFFFF"/>
          <w:rPrChange w:id="89" w:author="Namig Abbasov" w:date="2025-03-25T14:27:00Z" w16du:dateUtc="2025-03-25T21:27:00Z">
            <w:rPr>
              <w:b/>
              <w:bCs/>
              <w:noProof/>
              <w:shd w:val="clear" w:color="auto" w:fill="FFFFFF"/>
            </w:rPr>
          </w:rPrChange>
        </w:rPr>
        <w:drawing>
          <wp:inline distT="0" distB="0" distL="0" distR="0" wp14:anchorId="5053E000" wp14:editId="760E8157">
            <wp:extent cx="2636520" cy="2138089"/>
            <wp:effectExtent l="0" t="0" r="5080" b="0"/>
            <wp:docPr id="1068156754"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56754" name="Picture 1" descr="A graph with blue and white bars&#10;&#10;Description automatically generated"/>
                    <pic:cNvPicPr/>
                  </pic:nvPicPr>
                  <pic:blipFill rotWithShape="1">
                    <a:blip r:embed="rId45"/>
                    <a:srcRect t="9517"/>
                    <a:stretch/>
                  </pic:blipFill>
                  <pic:spPr bwMode="auto">
                    <a:xfrm>
                      <a:off x="0" y="0"/>
                      <a:ext cx="2644140" cy="2144268"/>
                    </a:xfrm>
                    <a:prstGeom prst="rect">
                      <a:avLst/>
                    </a:prstGeom>
                    <a:ln>
                      <a:noFill/>
                    </a:ln>
                    <a:extLst>
                      <a:ext uri="{53640926-AAD7-44D8-BBD7-CCE9431645EC}">
                        <a14:shadowObscured xmlns:a14="http://schemas.microsoft.com/office/drawing/2010/main"/>
                      </a:ext>
                    </a:extLst>
                  </pic:spPr>
                </pic:pic>
              </a:graphicData>
            </a:graphic>
          </wp:inline>
        </w:drawing>
      </w:r>
      <w:r w:rsidRPr="00286FAB">
        <w:rPr>
          <w:b/>
          <w:bCs/>
          <w:shd w:val="clear" w:color="auto" w:fill="FFFFFF"/>
          <w:rPrChange w:id="90" w:author="Namig Abbasov" w:date="2025-03-25T14:27:00Z" w16du:dateUtc="2025-03-25T21:27:00Z">
            <w:rPr>
              <w:b/>
              <w:bCs/>
              <w:noProof/>
              <w:shd w:val="clear" w:color="auto" w:fill="FFFFFF"/>
            </w:rPr>
          </w:rPrChange>
        </w:rPr>
        <w:drawing>
          <wp:inline distT="0" distB="0" distL="0" distR="0" wp14:anchorId="5C72ACF5" wp14:editId="3844E3BF">
            <wp:extent cx="2641802" cy="2133237"/>
            <wp:effectExtent l="0" t="0" r="0" b="635"/>
            <wp:docPr id="571042455" name="Picture 1" descr="A graph with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42455" name="Picture 1" descr="A graph with blue and white bars&#10;&#10;Description automatically generated"/>
                    <pic:cNvPicPr/>
                  </pic:nvPicPr>
                  <pic:blipFill rotWithShape="1">
                    <a:blip r:embed="rId46"/>
                    <a:srcRect t="9903"/>
                    <a:stretch/>
                  </pic:blipFill>
                  <pic:spPr bwMode="auto">
                    <a:xfrm>
                      <a:off x="0" y="0"/>
                      <a:ext cx="2663845" cy="2151036"/>
                    </a:xfrm>
                    <a:prstGeom prst="rect">
                      <a:avLst/>
                    </a:prstGeom>
                    <a:ln>
                      <a:noFill/>
                    </a:ln>
                    <a:extLst>
                      <a:ext uri="{53640926-AAD7-44D8-BBD7-CCE9431645EC}">
                        <a14:shadowObscured xmlns:a14="http://schemas.microsoft.com/office/drawing/2010/main"/>
                      </a:ext>
                    </a:extLst>
                  </pic:spPr>
                </pic:pic>
              </a:graphicData>
            </a:graphic>
          </wp:inline>
        </w:drawing>
      </w:r>
    </w:p>
    <w:p w14:paraId="54A8137C" w14:textId="77777777" w:rsidR="001A2D6E" w:rsidRPr="00286FAB" w:rsidRDefault="001A2D6E">
      <w:pPr>
        <w:rPr>
          <w:b/>
          <w:bCs/>
          <w:shd w:val="clear" w:color="auto" w:fill="FFFFFF"/>
        </w:rPr>
      </w:pPr>
    </w:p>
    <w:p w14:paraId="27FAB10D" w14:textId="77777777" w:rsidR="002403E0" w:rsidRPr="00286FAB" w:rsidRDefault="002403E0" w:rsidP="00F323AF">
      <w:pPr>
        <w:spacing w:before="100" w:beforeAutospacing="1" w:after="100" w:afterAutospacing="1"/>
        <w:rPr>
          <w:b/>
          <w:bCs/>
          <w:shd w:val="clear" w:color="auto" w:fill="FFFFFF"/>
        </w:rPr>
      </w:pPr>
    </w:p>
    <w:p w14:paraId="25E2A24D" w14:textId="77777777" w:rsidR="002403E0" w:rsidRPr="00286FAB" w:rsidRDefault="002403E0" w:rsidP="00F323AF">
      <w:pPr>
        <w:spacing w:before="100" w:beforeAutospacing="1" w:after="100" w:afterAutospacing="1"/>
        <w:rPr>
          <w:b/>
          <w:bCs/>
          <w:shd w:val="clear" w:color="auto" w:fill="FFFFFF"/>
        </w:rPr>
      </w:pPr>
    </w:p>
    <w:p w14:paraId="2CAF9D62" w14:textId="77777777" w:rsidR="002403E0" w:rsidRPr="00286FAB" w:rsidRDefault="002403E0" w:rsidP="00F323AF">
      <w:pPr>
        <w:spacing w:before="100" w:beforeAutospacing="1" w:after="100" w:afterAutospacing="1"/>
        <w:rPr>
          <w:b/>
          <w:bCs/>
          <w:shd w:val="clear" w:color="auto" w:fill="FFFFFF"/>
        </w:rPr>
      </w:pPr>
    </w:p>
    <w:p w14:paraId="021074EC" w14:textId="77777777" w:rsidR="002403E0" w:rsidRPr="00286FAB" w:rsidRDefault="002403E0" w:rsidP="00F323AF">
      <w:pPr>
        <w:spacing w:before="100" w:beforeAutospacing="1" w:after="100" w:afterAutospacing="1"/>
        <w:rPr>
          <w:b/>
          <w:bCs/>
          <w:shd w:val="clear" w:color="auto" w:fill="FFFFFF"/>
        </w:rPr>
      </w:pPr>
    </w:p>
    <w:p w14:paraId="3B74BFAB" w14:textId="76F3D619" w:rsidR="008473DD" w:rsidRPr="00286FAB" w:rsidRDefault="00F323AF" w:rsidP="00C47424">
      <w:pPr>
        <w:spacing w:before="100" w:beforeAutospacing="1" w:after="100" w:afterAutospacing="1"/>
        <w:jc w:val="center"/>
        <w:rPr>
          <w:b/>
          <w:bCs/>
          <w:shd w:val="clear" w:color="auto" w:fill="FFFFFF"/>
        </w:rPr>
      </w:pPr>
      <w:r w:rsidRPr="00286FAB">
        <w:rPr>
          <w:b/>
          <w:bCs/>
          <w:shd w:val="clear" w:color="auto" w:fill="FFFFFF"/>
        </w:rPr>
        <w:t>Figure 8a and 8b: Survival Probabilities from RSF for Termination Outcomes</w:t>
      </w:r>
    </w:p>
    <w:p w14:paraId="3F7DC127" w14:textId="036975CC" w:rsidR="006930A7" w:rsidRPr="00286FAB" w:rsidRDefault="008473DD" w:rsidP="00C47424">
      <w:pPr>
        <w:jc w:val="center"/>
        <w:rPr>
          <w:b/>
          <w:bCs/>
          <w:shd w:val="clear" w:color="auto" w:fill="FFFFFF"/>
        </w:rPr>
      </w:pPr>
      <w:r w:rsidRPr="00286FAB">
        <w:rPr>
          <w:b/>
          <w:bCs/>
          <w:shd w:val="clear" w:color="auto" w:fill="FFFFFF"/>
          <w:rPrChange w:id="91" w:author="Namig Abbasov" w:date="2025-03-25T14:27:00Z" w16du:dateUtc="2025-03-25T21:27:00Z">
            <w:rPr>
              <w:b/>
              <w:bCs/>
              <w:noProof/>
              <w:shd w:val="clear" w:color="auto" w:fill="FFFFFF"/>
            </w:rPr>
          </w:rPrChange>
        </w:rPr>
        <w:drawing>
          <wp:inline distT="0" distB="0" distL="0" distR="0" wp14:anchorId="48DDC42F" wp14:editId="79C8E99D">
            <wp:extent cx="2143760" cy="3145174"/>
            <wp:effectExtent l="0" t="0" r="2540" b="4445"/>
            <wp:docPr id="205060156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601561" name="Picture 1" descr="A graph of different colored lines&#10;&#10;Description automatically generated"/>
                    <pic:cNvPicPr/>
                  </pic:nvPicPr>
                  <pic:blipFill>
                    <a:blip r:embed="rId47"/>
                    <a:stretch>
                      <a:fillRect/>
                    </a:stretch>
                  </pic:blipFill>
                  <pic:spPr>
                    <a:xfrm>
                      <a:off x="0" y="0"/>
                      <a:ext cx="2160549" cy="3169806"/>
                    </a:xfrm>
                    <a:prstGeom prst="rect">
                      <a:avLst/>
                    </a:prstGeom>
                  </pic:spPr>
                </pic:pic>
              </a:graphicData>
            </a:graphic>
          </wp:inline>
        </w:drawing>
      </w:r>
      <w:r w:rsidRPr="00286FAB">
        <w:rPr>
          <w:b/>
          <w:bCs/>
          <w:shd w:val="clear" w:color="auto" w:fill="FFFFFF"/>
          <w:rPrChange w:id="92" w:author="Namig Abbasov" w:date="2025-03-25T14:27:00Z" w16du:dateUtc="2025-03-25T21:27:00Z">
            <w:rPr>
              <w:b/>
              <w:bCs/>
              <w:noProof/>
              <w:shd w:val="clear" w:color="auto" w:fill="FFFFFF"/>
            </w:rPr>
          </w:rPrChange>
        </w:rPr>
        <w:drawing>
          <wp:inline distT="0" distB="0" distL="0" distR="0" wp14:anchorId="4FF0971C" wp14:editId="2E90E0E5">
            <wp:extent cx="2159000" cy="3167533"/>
            <wp:effectExtent l="0" t="0" r="0" b="0"/>
            <wp:docPr id="37398446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84460" name="Picture 1" descr="A graph of different colored lines&#10;&#10;Description automatically generated"/>
                    <pic:cNvPicPr/>
                  </pic:nvPicPr>
                  <pic:blipFill>
                    <a:blip r:embed="rId48"/>
                    <a:stretch>
                      <a:fillRect/>
                    </a:stretch>
                  </pic:blipFill>
                  <pic:spPr>
                    <a:xfrm>
                      <a:off x="0" y="0"/>
                      <a:ext cx="2170136" cy="3183871"/>
                    </a:xfrm>
                    <a:prstGeom prst="rect">
                      <a:avLst/>
                    </a:prstGeom>
                  </pic:spPr>
                </pic:pic>
              </a:graphicData>
            </a:graphic>
          </wp:inline>
        </w:drawing>
      </w:r>
      <w:r w:rsidR="006930A7" w:rsidRPr="00286FAB">
        <w:rPr>
          <w:b/>
          <w:bCs/>
          <w:shd w:val="clear" w:color="auto" w:fill="FFFFFF"/>
        </w:rPr>
        <w:br w:type="page"/>
      </w:r>
    </w:p>
    <w:p w14:paraId="48082E2F" w14:textId="77777777" w:rsidR="00FB53CD" w:rsidRPr="00286FAB" w:rsidRDefault="00FB53CD" w:rsidP="00FB53CD">
      <w:pPr>
        <w:rPr>
          <w:b/>
          <w:bCs/>
          <w:u w:color="3E454C"/>
          <w:shd w:val="clear" w:color="auto" w:fill="FFFFFF"/>
        </w:rPr>
      </w:pPr>
      <w:r w:rsidRPr="00286FAB">
        <w:rPr>
          <w:b/>
          <w:bCs/>
          <w:u w:color="3E454C"/>
          <w:shd w:val="clear" w:color="auto" w:fill="FFFFFF"/>
        </w:rPr>
        <w:lastRenderedPageBreak/>
        <w:t>Appendix G. Descriptive Statistics about Respondents</w:t>
      </w:r>
    </w:p>
    <w:p w14:paraId="32E5AFA4" w14:textId="77777777" w:rsidR="00FB53CD" w:rsidRPr="00286FAB" w:rsidRDefault="00FB53CD" w:rsidP="001F2827">
      <w:pPr>
        <w:rPr>
          <w:sz w:val="20"/>
          <w:szCs w:val="20"/>
        </w:rPr>
      </w:pPr>
    </w:p>
    <w:p w14:paraId="5C64B649" w14:textId="08926D49" w:rsidR="00FB53CD" w:rsidRPr="00286FAB" w:rsidRDefault="00FB53CD" w:rsidP="001F2827">
      <w:pPr>
        <w:rPr>
          <w:b/>
          <w:bCs/>
          <w:u w:color="3E454C"/>
          <w:shd w:val="clear" w:color="auto" w:fill="FFFFFF"/>
        </w:rPr>
      </w:pPr>
      <w:r w:rsidRPr="00286FAB">
        <w:rPr>
          <w:sz w:val="20"/>
          <w:szCs w:val="20"/>
        </w:rPr>
        <w:t>W</w:t>
      </w:r>
      <w:r w:rsidR="00005A20" w:rsidRPr="00286FAB">
        <w:rPr>
          <w:sz w:val="20"/>
          <w:szCs w:val="20"/>
        </w:rPr>
        <w:t xml:space="preserve">e </w:t>
      </w:r>
      <w:r w:rsidRPr="00286FAB">
        <w:rPr>
          <w:sz w:val="20"/>
          <w:szCs w:val="20"/>
        </w:rPr>
        <w:t xml:space="preserve">obtained informed and voluntary consent at the beginning of each interview. Consent for interviews with elites and experts was documented as part of the university’s Institutional Review Board (IRB) process, and the IRB determined that the protocol was considered exempt under Federal Regulations 45CFR46 (2) on 11/25/2020. Consent for interviews with ethnic minorities was documented as part of the Institutional Review process at the National Academy of Sciences in Azerbaijan on 10/01/2015. Our approach to ethical issues is consistent with the APSA Principles and Guidance. No exceptions were made from these principles in our study. Full university details will be provided after anonymity is removed. The nature of the research and the careful design of the interview process ensured that participants were treated with respect and dignity throughout the study. Participants were not paid to participate in our interviews. We selected experts and elites for their professional knowledge of the relevant aspects of the conflict. We chose to interview members of the </w:t>
      </w:r>
      <w:proofErr w:type="spellStart"/>
      <w:r w:rsidRPr="00286FAB">
        <w:rPr>
          <w:sz w:val="20"/>
          <w:szCs w:val="20"/>
        </w:rPr>
        <w:t>Talysh</w:t>
      </w:r>
      <w:proofErr w:type="spellEnd"/>
      <w:r w:rsidRPr="00286FAB">
        <w:rPr>
          <w:sz w:val="20"/>
          <w:szCs w:val="20"/>
        </w:rPr>
        <w:t xml:space="preserve"> and Lezgin ethnic groups due to their involvement in separatist movements and their later support for the Azerbaijani government’s war in Karabakh. The selection was aimed at exploring whether civic national identity building during the ceasefire period played a role in the recurrence of war in Karabakh. Our research did not include participants who should be considered members of vulnerable or marginalized groups. The focus on individuals and groups involved in significant historical and political events was driven by the research objectives rather than any considerations of vulnerability. The research did not differentially benefit or harm any </w:t>
      </w:r>
      <w:proofErr w:type="gramStart"/>
      <w:r w:rsidRPr="00286FAB">
        <w:rPr>
          <w:sz w:val="20"/>
          <w:szCs w:val="20"/>
        </w:rPr>
        <w:t>particular groups</w:t>
      </w:r>
      <w:proofErr w:type="gramEnd"/>
      <w:r w:rsidRPr="00286FAB">
        <w:rPr>
          <w:sz w:val="20"/>
          <w:szCs w:val="20"/>
        </w:rPr>
        <w:t>.</w:t>
      </w:r>
    </w:p>
    <w:p w14:paraId="23B639E0" w14:textId="77777777" w:rsidR="00FB53CD" w:rsidRPr="00286FAB" w:rsidRDefault="00FB53CD" w:rsidP="001F2827">
      <w:pPr>
        <w:rPr>
          <w:b/>
          <w:bCs/>
          <w:u w:color="3E454C"/>
          <w:shd w:val="clear" w:color="auto" w:fill="FFFFFF"/>
        </w:rPr>
      </w:pPr>
    </w:p>
    <w:p w14:paraId="50E3FB28" w14:textId="77777777" w:rsidR="00773BD0" w:rsidRPr="00286FAB" w:rsidRDefault="00773BD0" w:rsidP="00773BD0">
      <w:pPr>
        <w:jc w:val="center"/>
        <w:rPr>
          <w:b/>
          <w:bCs/>
          <w:u w:color="3E454C"/>
          <w:shd w:val="clear" w:color="auto" w:fill="FFFFFF"/>
        </w:rPr>
      </w:pPr>
    </w:p>
    <w:tbl>
      <w:tblPr>
        <w:tblStyle w:val="PlainTable5"/>
        <w:tblW w:w="8190" w:type="dxa"/>
        <w:tblLayout w:type="fixed"/>
        <w:tblLook w:val="04A0" w:firstRow="1" w:lastRow="0" w:firstColumn="1" w:lastColumn="0" w:noHBand="0" w:noVBand="1"/>
      </w:tblPr>
      <w:tblGrid>
        <w:gridCol w:w="1023"/>
        <w:gridCol w:w="1023"/>
        <w:gridCol w:w="1024"/>
        <w:gridCol w:w="1024"/>
        <w:gridCol w:w="1024"/>
        <w:gridCol w:w="1024"/>
        <w:gridCol w:w="1024"/>
        <w:gridCol w:w="1024"/>
      </w:tblGrid>
      <w:tr w:rsidR="00773BD0" w:rsidRPr="00286FAB" w14:paraId="3156E291" w14:textId="77777777" w:rsidTr="00A303C8">
        <w:trPr>
          <w:cnfStyle w:val="100000000000" w:firstRow="1" w:lastRow="0" w:firstColumn="0" w:lastColumn="0" w:oddVBand="0" w:evenVBand="0" w:oddHBand="0" w:evenHBand="0" w:firstRowFirstColumn="0" w:firstRowLastColumn="0" w:lastRowFirstColumn="0" w:lastRowLastColumn="0"/>
          <w:trHeight w:val="278"/>
        </w:trPr>
        <w:tc>
          <w:tcPr>
            <w:cnfStyle w:val="001000000100" w:firstRow="0" w:lastRow="0" w:firstColumn="1" w:lastColumn="0" w:oddVBand="0" w:evenVBand="0" w:oddHBand="0" w:evenHBand="0" w:firstRowFirstColumn="1" w:firstRowLastColumn="0" w:lastRowFirstColumn="0" w:lastRowLastColumn="0"/>
            <w:tcW w:w="0" w:type="dxa"/>
            <w:vMerge w:val="restart"/>
          </w:tcPr>
          <w:p w14:paraId="55271A1A" w14:textId="77777777" w:rsidR="00773BD0" w:rsidRPr="00286FAB" w:rsidRDefault="00773BD0" w:rsidP="00A303C8">
            <w:pPr>
              <w:jc w:val="center"/>
              <w:rPr>
                <w:shd w:val="clear" w:color="auto" w:fill="FFFFFF"/>
              </w:rPr>
            </w:pPr>
            <w:r w:rsidRPr="00286FAB">
              <w:rPr>
                <w:shd w:val="clear" w:color="auto" w:fill="FFFFFF"/>
              </w:rPr>
              <w:t>Region</w:t>
            </w:r>
          </w:p>
        </w:tc>
        <w:tc>
          <w:tcPr>
            <w:tcW w:w="0" w:type="dxa"/>
            <w:vMerge w:val="restart"/>
          </w:tcPr>
          <w:p w14:paraId="582138DA" w14:textId="77777777" w:rsidR="00773BD0" w:rsidRPr="00286FAB" w:rsidRDefault="00773BD0" w:rsidP="00A303C8">
            <w:pPr>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N</w:t>
            </w:r>
          </w:p>
        </w:tc>
        <w:tc>
          <w:tcPr>
            <w:tcW w:w="0" w:type="dxa"/>
            <w:gridSpan w:val="2"/>
          </w:tcPr>
          <w:p w14:paraId="0D8EE222" w14:textId="77777777" w:rsidR="00773BD0" w:rsidRPr="00286FAB" w:rsidRDefault="00773BD0" w:rsidP="00A303C8">
            <w:pPr>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Gender</w:t>
            </w:r>
          </w:p>
        </w:tc>
        <w:tc>
          <w:tcPr>
            <w:tcW w:w="0" w:type="dxa"/>
            <w:gridSpan w:val="2"/>
          </w:tcPr>
          <w:p w14:paraId="3D85EB26" w14:textId="77777777" w:rsidR="00773BD0" w:rsidRPr="00286FAB" w:rsidRDefault="00773BD0" w:rsidP="00A303C8">
            <w:pPr>
              <w:jc w:val="center"/>
              <w:cnfStyle w:val="100000000000" w:firstRow="1"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Education</w:t>
            </w:r>
          </w:p>
        </w:tc>
        <w:tc>
          <w:tcPr>
            <w:tcW w:w="0" w:type="dxa"/>
            <w:gridSpan w:val="2"/>
          </w:tcPr>
          <w:p w14:paraId="559ADE81" w14:textId="77777777" w:rsidR="00773BD0" w:rsidRPr="00286FAB" w:rsidRDefault="00773BD0" w:rsidP="00A303C8">
            <w:pPr>
              <w:cnfStyle w:val="100000000000" w:firstRow="1"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N of Ethnic group</w:t>
            </w:r>
          </w:p>
        </w:tc>
      </w:tr>
      <w:tr w:rsidR="00773BD0" w:rsidRPr="00286FAB" w14:paraId="7FAE24B7" w14:textId="77777777" w:rsidTr="00A303C8">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0" w:type="dxa"/>
            <w:vMerge/>
          </w:tcPr>
          <w:p w14:paraId="6D3E9722" w14:textId="77777777" w:rsidR="00773BD0" w:rsidRPr="00286FAB" w:rsidRDefault="00773BD0" w:rsidP="00A303C8">
            <w:pPr>
              <w:jc w:val="center"/>
              <w:rPr>
                <w:shd w:val="clear" w:color="auto" w:fill="FFFFFF"/>
              </w:rPr>
            </w:pPr>
          </w:p>
        </w:tc>
        <w:tc>
          <w:tcPr>
            <w:tcW w:w="0" w:type="dxa"/>
            <w:vMerge/>
          </w:tcPr>
          <w:p w14:paraId="1538F7FA"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p>
        </w:tc>
        <w:tc>
          <w:tcPr>
            <w:tcW w:w="0" w:type="dxa"/>
          </w:tcPr>
          <w:p w14:paraId="458DF8A1"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F</w:t>
            </w:r>
          </w:p>
        </w:tc>
        <w:tc>
          <w:tcPr>
            <w:tcW w:w="0" w:type="dxa"/>
          </w:tcPr>
          <w:p w14:paraId="728804EA"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M</w:t>
            </w:r>
          </w:p>
        </w:tc>
        <w:tc>
          <w:tcPr>
            <w:tcW w:w="0" w:type="dxa"/>
          </w:tcPr>
          <w:p w14:paraId="67316956"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Higher</w:t>
            </w:r>
          </w:p>
        </w:tc>
        <w:tc>
          <w:tcPr>
            <w:tcW w:w="0" w:type="dxa"/>
          </w:tcPr>
          <w:p w14:paraId="6DA2EA79"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Other</w:t>
            </w:r>
          </w:p>
        </w:tc>
        <w:tc>
          <w:tcPr>
            <w:tcW w:w="0" w:type="dxa"/>
          </w:tcPr>
          <w:p w14:paraId="1E0A02D2"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proofErr w:type="spellStart"/>
            <w:r w:rsidRPr="00286FAB">
              <w:rPr>
                <w:shd w:val="clear" w:color="auto" w:fill="FFFFFF"/>
              </w:rPr>
              <w:t>Talysh</w:t>
            </w:r>
            <w:proofErr w:type="spellEnd"/>
          </w:p>
        </w:tc>
        <w:tc>
          <w:tcPr>
            <w:tcW w:w="0" w:type="dxa"/>
          </w:tcPr>
          <w:p w14:paraId="011AE41F"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Lezgin</w:t>
            </w:r>
          </w:p>
        </w:tc>
      </w:tr>
      <w:tr w:rsidR="00773BD0" w:rsidRPr="00286FAB" w14:paraId="5F194753" w14:textId="77777777" w:rsidTr="00A303C8">
        <w:tc>
          <w:tcPr>
            <w:cnfStyle w:val="001000000000" w:firstRow="0" w:lastRow="0" w:firstColumn="1" w:lastColumn="0" w:oddVBand="0" w:evenVBand="0" w:oddHBand="0" w:evenHBand="0" w:firstRowFirstColumn="0" w:firstRowLastColumn="0" w:lastRowFirstColumn="0" w:lastRowLastColumn="0"/>
            <w:tcW w:w="0" w:type="dxa"/>
          </w:tcPr>
          <w:p w14:paraId="56C38E2C" w14:textId="77777777" w:rsidR="00773BD0" w:rsidRPr="00286FAB" w:rsidRDefault="00773BD0" w:rsidP="00A303C8">
            <w:pPr>
              <w:jc w:val="center"/>
              <w:rPr>
                <w:sz w:val="20"/>
                <w:szCs w:val="20"/>
                <w:shd w:val="clear" w:color="auto" w:fill="FFFFFF"/>
              </w:rPr>
            </w:pPr>
            <w:proofErr w:type="spellStart"/>
            <w:r w:rsidRPr="00286FAB">
              <w:rPr>
                <w:sz w:val="20"/>
                <w:szCs w:val="20"/>
                <w:shd w:val="clear" w:color="auto" w:fill="FFFFFF"/>
              </w:rPr>
              <w:t>Lenkeran</w:t>
            </w:r>
            <w:proofErr w:type="spellEnd"/>
          </w:p>
        </w:tc>
        <w:tc>
          <w:tcPr>
            <w:tcW w:w="0" w:type="dxa"/>
          </w:tcPr>
          <w:p w14:paraId="2731FF6F"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12</w:t>
            </w:r>
          </w:p>
        </w:tc>
        <w:tc>
          <w:tcPr>
            <w:tcW w:w="0" w:type="dxa"/>
          </w:tcPr>
          <w:p w14:paraId="442109CF"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4</w:t>
            </w:r>
          </w:p>
        </w:tc>
        <w:tc>
          <w:tcPr>
            <w:tcW w:w="0" w:type="dxa"/>
          </w:tcPr>
          <w:p w14:paraId="428224CA"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8</w:t>
            </w:r>
          </w:p>
        </w:tc>
        <w:tc>
          <w:tcPr>
            <w:tcW w:w="0" w:type="dxa"/>
          </w:tcPr>
          <w:p w14:paraId="15CA2404"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6</w:t>
            </w:r>
          </w:p>
        </w:tc>
        <w:tc>
          <w:tcPr>
            <w:tcW w:w="0" w:type="dxa"/>
          </w:tcPr>
          <w:p w14:paraId="06D45DA3"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6</w:t>
            </w:r>
          </w:p>
        </w:tc>
        <w:tc>
          <w:tcPr>
            <w:tcW w:w="0" w:type="dxa"/>
          </w:tcPr>
          <w:p w14:paraId="1C18E1D3"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12</w:t>
            </w:r>
          </w:p>
        </w:tc>
        <w:tc>
          <w:tcPr>
            <w:tcW w:w="0" w:type="dxa"/>
          </w:tcPr>
          <w:p w14:paraId="019C2A8E"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0</w:t>
            </w:r>
          </w:p>
        </w:tc>
      </w:tr>
      <w:tr w:rsidR="00773BD0" w:rsidRPr="00286FAB" w14:paraId="22616BEE"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67D22EC4" w14:textId="77777777" w:rsidR="00773BD0" w:rsidRPr="00286FAB" w:rsidRDefault="00773BD0" w:rsidP="00A303C8">
            <w:pPr>
              <w:jc w:val="center"/>
              <w:rPr>
                <w:sz w:val="20"/>
                <w:szCs w:val="20"/>
                <w:shd w:val="clear" w:color="auto" w:fill="FFFFFF"/>
              </w:rPr>
            </w:pPr>
            <w:proofErr w:type="spellStart"/>
            <w:r w:rsidRPr="00286FAB">
              <w:rPr>
                <w:sz w:val="20"/>
                <w:szCs w:val="20"/>
                <w:shd w:val="clear" w:color="auto" w:fill="FFFFFF"/>
              </w:rPr>
              <w:t>Lerik</w:t>
            </w:r>
            <w:proofErr w:type="spellEnd"/>
          </w:p>
        </w:tc>
        <w:tc>
          <w:tcPr>
            <w:tcW w:w="0" w:type="dxa"/>
          </w:tcPr>
          <w:p w14:paraId="055904ED"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11</w:t>
            </w:r>
          </w:p>
        </w:tc>
        <w:tc>
          <w:tcPr>
            <w:tcW w:w="0" w:type="dxa"/>
          </w:tcPr>
          <w:p w14:paraId="431EA4E8"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3</w:t>
            </w:r>
          </w:p>
        </w:tc>
        <w:tc>
          <w:tcPr>
            <w:tcW w:w="0" w:type="dxa"/>
          </w:tcPr>
          <w:p w14:paraId="09A92396"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8</w:t>
            </w:r>
          </w:p>
        </w:tc>
        <w:tc>
          <w:tcPr>
            <w:tcW w:w="0" w:type="dxa"/>
          </w:tcPr>
          <w:p w14:paraId="38C6FA06"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8</w:t>
            </w:r>
          </w:p>
        </w:tc>
        <w:tc>
          <w:tcPr>
            <w:tcW w:w="0" w:type="dxa"/>
          </w:tcPr>
          <w:p w14:paraId="44728B6D"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3</w:t>
            </w:r>
          </w:p>
        </w:tc>
        <w:tc>
          <w:tcPr>
            <w:tcW w:w="0" w:type="dxa"/>
          </w:tcPr>
          <w:p w14:paraId="795BA6DE"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11</w:t>
            </w:r>
          </w:p>
        </w:tc>
        <w:tc>
          <w:tcPr>
            <w:tcW w:w="0" w:type="dxa"/>
          </w:tcPr>
          <w:p w14:paraId="4C1D7D6C"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0</w:t>
            </w:r>
          </w:p>
        </w:tc>
      </w:tr>
      <w:tr w:rsidR="00773BD0" w:rsidRPr="00286FAB" w14:paraId="0DB8A858" w14:textId="77777777" w:rsidTr="00A303C8">
        <w:tc>
          <w:tcPr>
            <w:cnfStyle w:val="001000000000" w:firstRow="0" w:lastRow="0" w:firstColumn="1" w:lastColumn="0" w:oddVBand="0" w:evenVBand="0" w:oddHBand="0" w:evenHBand="0" w:firstRowFirstColumn="0" w:firstRowLastColumn="0" w:lastRowFirstColumn="0" w:lastRowLastColumn="0"/>
            <w:tcW w:w="0" w:type="dxa"/>
          </w:tcPr>
          <w:p w14:paraId="0E765F2F" w14:textId="77777777" w:rsidR="00773BD0" w:rsidRPr="00286FAB" w:rsidRDefault="00773BD0" w:rsidP="00A303C8">
            <w:pPr>
              <w:jc w:val="center"/>
              <w:rPr>
                <w:sz w:val="20"/>
                <w:szCs w:val="20"/>
                <w:shd w:val="clear" w:color="auto" w:fill="FFFFFF"/>
              </w:rPr>
            </w:pPr>
            <w:r w:rsidRPr="00286FAB">
              <w:rPr>
                <w:sz w:val="20"/>
                <w:szCs w:val="20"/>
                <w:shd w:val="clear" w:color="auto" w:fill="FFFFFF"/>
              </w:rPr>
              <w:t>Guba</w:t>
            </w:r>
          </w:p>
        </w:tc>
        <w:tc>
          <w:tcPr>
            <w:tcW w:w="0" w:type="dxa"/>
          </w:tcPr>
          <w:p w14:paraId="6E2E39C1"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10</w:t>
            </w:r>
          </w:p>
        </w:tc>
        <w:tc>
          <w:tcPr>
            <w:tcW w:w="0" w:type="dxa"/>
          </w:tcPr>
          <w:p w14:paraId="7E6A9D57"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4</w:t>
            </w:r>
          </w:p>
        </w:tc>
        <w:tc>
          <w:tcPr>
            <w:tcW w:w="0" w:type="dxa"/>
          </w:tcPr>
          <w:p w14:paraId="5B2318F3"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6</w:t>
            </w:r>
          </w:p>
        </w:tc>
        <w:tc>
          <w:tcPr>
            <w:tcW w:w="0" w:type="dxa"/>
          </w:tcPr>
          <w:p w14:paraId="6C811657"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7</w:t>
            </w:r>
          </w:p>
        </w:tc>
        <w:tc>
          <w:tcPr>
            <w:tcW w:w="0" w:type="dxa"/>
          </w:tcPr>
          <w:p w14:paraId="2F42EF4F"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3</w:t>
            </w:r>
          </w:p>
        </w:tc>
        <w:tc>
          <w:tcPr>
            <w:tcW w:w="0" w:type="dxa"/>
          </w:tcPr>
          <w:p w14:paraId="35E36C29"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0</w:t>
            </w:r>
          </w:p>
        </w:tc>
        <w:tc>
          <w:tcPr>
            <w:tcW w:w="0" w:type="dxa"/>
          </w:tcPr>
          <w:p w14:paraId="70B93F27"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10</w:t>
            </w:r>
          </w:p>
        </w:tc>
      </w:tr>
      <w:tr w:rsidR="00773BD0" w:rsidRPr="00286FAB" w14:paraId="1CE16D25"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001EDE1D" w14:textId="77777777" w:rsidR="00773BD0" w:rsidRPr="00286FAB" w:rsidRDefault="00773BD0" w:rsidP="00A303C8">
            <w:pPr>
              <w:jc w:val="center"/>
              <w:rPr>
                <w:sz w:val="20"/>
                <w:szCs w:val="20"/>
                <w:shd w:val="clear" w:color="auto" w:fill="FFFFFF"/>
              </w:rPr>
            </w:pPr>
            <w:proofErr w:type="spellStart"/>
            <w:r w:rsidRPr="00286FAB">
              <w:rPr>
                <w:sz w:val="20"/>
                <w:szCs w:val="20"/>
                <w:shd w:val="clear" w:color="auto" w:fill="FFFFFF"/>
              </w:rPr>
              <w:t>Gusar</w:t>
            </w:r>
            <w:proofErr w:type="spellEnd"/>
          </w:p>
        </w:tc>
        <w:tc>
          <w:tcPr>
            <w:tcW w:w="0" w:type="dxa"/>
          </w:tcPr>
          <w:p w14:paraId="3B3B9D1B"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7</w:t>
            </w:r>
          </w:p>
        </w:tc>
        <w:tc>
          <w:tcPr>
            <w:tcW w:w="0" w:type="dxa"/>
          </w:tcPr>
          <w:p w14:paraId="7906F2D8"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1</w:t>
            </w:r>
          </w:p>
        </w:tc>
        <w:tc>
          <w:tcPr>
            <w:tcW w:w="0" w:type="dxa"/>
          </w:tcPr>
          <w:p w14:paraId="1A9F2F20"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6</w:t>
            </w:r>
          </w:p>
        </w:tc>
        <w:tc>
          <w:tcPr>
            <w:tcW w:w="0" w:type="dxa"/>
          </w:tcPr>
          <w:p w14:paraId="67DF8C41"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4</w:t>
            </w:r>
          </w:p>
        </w:tc>
        <w:tc>
          <w:tcPr>
            <w:tcW w:w="0" w:type="dxa"/>
          </w:tcPr>
          <w:p w14:paraId="06148B35"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3</w:t>
            </w:r>
          </w:p>
        </w:tc>
        <w:tc>
          <w:tcPr>
            <w:tcW w:w="0" w:type="dxa"/>
          </w:tcPr>
          <w:p w14:paraId="5D2D31D1"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0</w:t>
            </w:r>
          </w:p>
        </w:tc>
        <w:tc>
          <w:tcPr>
            <w:tcW w:w="0" w:type="dxa"/>
          </w:tcPr>
          <w:p w14:paraId="29DCF64B"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7</w:t>
            </w:r>
          </w:p>
        </w:tc>
      </w:tr>
      <w:tr w:rsidR="00773BD0" w:rsidRPr="00286FAB" w14:paraId="0B28E607" w14:textId="77777777" w:rsidTr="00A303C8">
        <w:tc>
          <w:tcPr>
            <w:cnfStyle w:val="001000000000" w:firstRow="0" w:lastRow="0" w:firstColumn="1" w:lastColumn="0" w:oddVBand="0" w:evenVBand="0" w:oddHBand="0" w:evenHBand="0" w:firstRowFirstColumn="0" w:firstRowLastColumn="0" w:lastRowFirstColumn="0" w:lastRowLastColumn="0"/>
            <w:tcW w:w="0" w:type="dxa"/>
          </w:tcPr>
          <w:p w14:paraId="0F24EC60" w14:textId="77777777" w:rsidR="00773BD0" w:rsidRPr="00286FAB" w:rsidRDefault="00773BD0" w:rsidP="00A303C8">
            <w:pPr>
              <w:jc w:val="center"/>
              <w:rPr>
                <w:sz w:val="20"/>
                <w:szCs w:val="20"/>
                <w:shd w:val="clear" w:color="auto" w:fill="FFFFFF"/>
              </w:rPr>
            </w:pPr>
            <w:r w:rsidRPr="00286FAB">
              <w:rPr>
                <w:sz w:val="20"/>
                <w:szCs w:val="20"/>
                <w:shd w:val="clear" w:color="auto" w:fill="FFFFFF"/>
              </w:rPr>
              <w:t>Baku</w:t>
            </w:r>
          </w:p>
        </w:tc>
        <w:tc>
          <w:tcPr>
            <w:tcW w:w="0" w:type="dxa"/>
          </w:tcPr>
          <w:p w14:paraId="168CE0BD"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30</w:t>
            </w:r>
          </w:p>
        </w:tc>
        <w:tc>
          <w:tcPr>
            <w:tcW w:w="0" w:type="dxa"/>
          </w:tcPr>
          <w:p w14:paraId="35967F8A"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18</w:t>
            </w:r>
          </w:p>
        </w:tc>
        <w:tc>
          <w:tcPr>
            <w:tcW w:w="0" w:type="dxa"/>
          </w:tcPr>
          <w:p w14:paraId="69A7928B"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12</w:t>
            </w:r>
          </w:p>
        </w:tc>
        <w:tc>
          <w:tcPr>
            <w:tcW w:w="0" w:type="dxa"/>
          </w:tcPr>
          <w:p w14:paraId="5CADCE4A"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16</w:t>
            </w:r>
          </w:p>
        </w:tc>
        <w:tc>
          <w:tcPr>
            <w:tcW w:w="0" w:type="dxa"/>
          </w:tcPr>
          <w:p w14:paraId="12CFC706"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14</w:t>
            </w:r>
          </w:p>
        </w:tc>
        <w:tc>
          <w:tcPr>
            <w:tcW w:w="0" w:type="dxa"/>
          </w:tcPr>
          <w:p w14:paraId="4812F85D"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17</w:t>
            </w:r>
          </w:p>
        </w:tc>
        <w:tc>
          <w:tcPr>
            <w:tcW w:w="0" w:type="dxa"/>
          </w:tcPr>
          <w:p w14:paraId="1ACED0B1" w14:textId="77777777" w:rsidR="00773BD0" w:rsidRPr="00286FAB" w:rsidRDefault="00773BD0" w:rsidP="00A303C8">
            <w:pPr>
              <w:jc w:val="center"/>
              <w:cnfStyle w:val="000000000000" w:firstRow="0" w:lastRow="0" w:firstColumn="0" w:lastColumn="0" w:oddVBand="0" w:evenVBand="0" w:oddHBand="0" w:evenHBand="0" w:firstRowFirstColumn="0" w:firstRowLastColumn="0" w:lastRowFirstColumn="0" w:lastRowLastColumn="0"/>
              <w:rPr>
                <w:shd w:val="clear" w:color="auto" w:fill="FFFFFF"/>
              </w:rPr>
            </w:pPr>
            <w:r w:rsidRPr="00286FAB">
              <w:rPr>
                <w:shd w:val="clear" w:color="auto" w:fill="FFFFFF"/>
              </w:rPr>
              <w:t>13</w:t>
            </w:r>
          </w:p>
        </w:tc>
      </w:tr>
      <w:tr w:rsidR="00773BD0" w:rsidRPr="00286FAB" w14:paraId="77542212" w14:textId="77777777" w:rsidTr="00A303C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dxa"/>
          </w:tcPr>
          <w:p w14:paraId="3B0D5836" w14:textId="77777777" w:rsidR="00773BD0" w:rsidRPr="00286FAB" w:rsidRDefault="00773BD0" w:rsidP="00A303C8">
            <w:pPr>
              <w:jc w:val="center"/>
              <w:rPr>
                <w:sz w:val="20"/>
                <w:szCs w:val="20"/>
                <w:shd w:val="clear" w:color="auto" w:fill="FFFFFF"/>
              </w:rPr>
            </w:pPr>
            <w:r w:rsidRPr="00286FAB">
              <w:rPr>
                <w:sz w:val="20"/>
                <w:szCs w:val="20"/>
                <w:shd w:val="clear" w:color="auto" w:fill="FFFFFF"/>
              </w:rPr>
              <w:t>Total</w:t>
            </w:r>
          </w:p>
        </w:tc>
        <w:tc>
          <w:tcPr>
            <w:tcW w:w="0" w:type="dxa"/>
          </w:tcPr>
          <w:p w14:paraId="09FDD5E7"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70</w:t>
            </w:r>
          </w:p>
        </w:tc>
        <w:tc>
          <w:tcPr>
            <w:tcW w:w="0" w:type="dxa"/>
          </w:tcPr>
          <w:p w14:paraId="6A03C0ED"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30</w:t>
            </w:r>
          </w:p>
        </w:tc>
        <w:tc>
          <w:tcPr>
            <w:tcW w:w="0" w:type="dxa"/>
          </w:tcPr>
          <w:p w14:paraId="2D0D4547"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40</w:t>
            </w:r>
          </w:p>
        </w:tc>
        <w:tc>
          <w:tcPr>
            <w:tcW w:w="0" w:type="dxa"/>
          </w:tcPr>
          <w:p w14:paraId="71276DF6"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41</w:t>
            </w:r>
          </w:p>
        </w:tc>
        <w:tc>
          <w:tcPr>
            <w:tcW w:w="0" w:type="dxa"/>
          </w:tcPr>
          <w:p w14:paraId="10B266EA"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29</w:t>
            </w:r>
          </w:p>
        </w:tc>
        <w:tc>
          <w:tcPr>
            <w:tcW w:w="0" w:type="dxa"/>
          </w:tcPr>
          <w:p w14:paraId="2722CBBE"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40</w:t>
            </w:r>
          </w:p>
        </w:tc>
        <w:tc>
          <w:tcPr>
            <w:tcW w:w="0" w:type="dxa"/>
          </w:tcPr>
          <w:p w14:paraId="7CEEFC5B" w14:textId="77777777" w:rsidR="00773BD0" w:rsidRPr="00286FAB" w:rsidRDefault="00773BD0" w:rsidP="00A303C8">
            <w:pPr>
              <w:jc w:val="center"/>
              <w:cnfStyle w:val="000000100000" w:firstRow="0" w:lastRow="0" w:firstColumn="0" w:lastColumn="0" w:oddVBand="0" w:evenVBand="0" w:oddHBand="1" w:evenHBand="0" w:firstRowFirstColumn="0" w:firstRowLastColumn="0" w:lastRowFirstColumn="0" w:lastRowLastColumn="0"/>
              <w:rPr>
                <w:shd w:val="clear" w:color="auto" w:fill="FFFFFF"/>
              </w:rPr>
            </w:pPr>
            <w:r w:rsidRPr="00286FAB">
              <w:rPr>
                <w:shd w:val="clear" w:color="auto" w:fill="FFFFFF"/>
              </w:rPr>
              <w:t>30</w:t>
            </w:r>
          </w:p>
        </w:tc>
      </w:tr>
    </w:tbl>
    <w:p w14:paraId="71AC05D8" w14:textId="77777777" w:rsidR="00773BD0" w:rsidRPr="00286FAB" w:rsidRDefault="00773BD0" w:rsidP="00773BD0">
      <w:pPr>
        <w:pStyle w:val="NoSpacing"/>
        <w:spacing w:before="120" w:after="120"/>
        <w:jc w:val="center"/>
        <w:rPr>
          <w:rFonts w:ascii="Times New Roman" w:hAnsi="Times New Roman" w:cs="Times New Roman"/>
          <w:sz w:val="24"/>
          <w:szCs w:val="24"/>
        </w:rPr>
      </w:pPr>
    </w:p>
    <w:p w14:paraId="6F266105" w14:textId="77777777" w:rsidR="00F11DD1" w:rsidRPr="00286FAB" w:rsidRDefault="00F11DD1" w:rsidP="000625CE">
      <w:pPr>
        <w:jc w:val="both"/>
        <w:rPr>
          <w:b/>
        </w:rPr>
      </w:pPr>
    </w:p>
    <w:sectPr w:rsidR="00F11DD1" w:rsidRPr="00286FAB">
      <w:footerReference w:type="even" r:id="rId49"/>
      <w:footerReference w:type="default" r:id="rId5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E0A41E" w14:textId="77777777" w:rsidR="002834C4" w:rsidRDefault="002834C4" w:rsidP="002A608C">
      <w:r>
        <w:separator/>
      </w:r>
    </w:p>
  </w:endnote>
  <w:endnote w:type="continuationSeparator" w:id="0">
    <w:p w14:paraId="5CC7A530" w14:textId="77777777" w:rsidR="002834C4" w:rsidRDefault="002834C4" w:rsidP="002A60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ode">
    <w:altName w:val="Calibri"/>
    <w:panose1 w:val="020B0604020202020204"/>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AEA7B0" w14:textId="77777777" w:rsidR="002A3966" w:rsidRDefault="002A3966" w:rsidP="002A39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5D10B64" w14:textId="77777777" w:rsidR="002A3966" w:rsidRDefault="002A3966" w:rsidP="000F4B7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9FD25D" w14:textId="77777777" w:rsidR="002A3966" w:rsidRDefault="002A3966" w:rsidP="002A396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E43BA">
      <w:rPr>
        <w:rStyle w:val="PageNumber"/>
        <w:noProof/>
      </w:rPr>
      <w:t>54</w:t>
    </w:r>
    <w:r>
      <w:rPr>
        <w:rStyle w:val="PageNumber"/>
      </w:rPr>
      <w:fldChar w:fldCharType="end"/>
    </w:r>
  </w:p>
  <w:p w14:paraId="529A9701" w14:textId="77777777" w:rsidR="002A3966" w:rsidRDefault="002A3966" w:rsidP="000F4B7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F18E9E" w14:textId="77777777" w:rsidR="002834C4" w:rsidRDefault="002834C4" w:rsidP="002A608C">
      <w:r>
        <w:separator/>
      </w:r>
    </w:p>
  </w:footnote>
  <w:footnote w:type="continuationSeparator" w:id="0">
    <w:p w14:paraId="70E24E42" w14:textId="77777777" w:rsidR="002834C4" w:rsidRDefault="002834C4" w:rsidP="002A608C">
      <w:r>
        <w:continuationSeparator/>
      </w:r>
    </w:p>
  </w:footnote>
  <w:footnote w:id="1">
    <w:p w14:paraId="1A82EC2D" w14:textId="77777777" w:rsidR="00286FAB" w:rsidRDefault="00286FAB" w:rsidP="00286FAB">
      <w:pPr>
        <w:pStyle w:val="FootnoteText"/>
        <w:rPr>
          <w:ins w:id="12" w:author="Namig Abbasov" w:date="2025-03-25T14:05:00Z" w16du:dateUtc="2025-03-25T21:05:00Z"/>
        </w:rPr>
      </w:pPr>
      <w:ins w:id="13" w:author="Namig Abbasov" w:date="2025-03-25T14:05:00Z" w16du:dateUtc="2025-03-25T21:05:00Z">
        <w:r>
          <w:rPr>
            <w:rStyle w:val="FootnoteReference"/>
          </w:rPr>
          <w:footnoteRef/>
        </w:r>
        <w:r>
          <w:t xml:space="preserve"> </w:t>
        </w:r>
        <w:r w:rsidRPr="006E48F6">
          <w:t xml:space="preserve">For recent studies of ceasefires in civil conflicts, especially what leads to ceasefires, see </w:t>
        </w:r>
        <w:r w:rsidRPr="006E48F6">
          <w:rPr>
            <w:color w:val="222222"/>
            <w:shd w:val="clear" w:color="auto" w:fill="FFFFFF"/>
          </w:rPr>
          <w:t xml:space="preserve">Clayton and </w:t>
        </w:r>
        <w:proofErr w:type="spellStart"/>
        <w:r w:rsidRPr="006E48F6">
          <w:rPr>
            <w:color w:val="222222"/>
            <w:shd w:val="clear" w:color="auto" w:fill="FFFFFF"/>
          </w:rPr>
          <w:t>Sticher</w:t>
        </w:r>
        <w:proofErr w:type="spellEnd"/>
        <w:r w:rsidRPr="006E48F6">
          <w:rPr>
            <w:color w:val="222222"/>
            <w:shd w:val="clear" w:color="auto" w:fill="FFFFFF"/>
          </w:rPr>
          <w:t xml:space="preserve"> 2021; Clayton et.al 2025; Clayton et. al 2023a; Clayton et. al 2023b; Bara and Clayton 2023; Clayton et. al 2023c; Bara et.al 2021; Clayton et.al 2021; </w:t>
        </w:r>
        <w:proofErr w:type="spellStart"/>
        <w:r w:rsidRPr="006E48F6">
          <w:t>Åkebo</w:t>
        </w:r>
        <w:proofErr w:type="spellEnd"/>
        <w:r w:rsidRPr="006E48F6">
          <w:t xml:space="preserve"> 2021; </w:t>
        </w:r>
        <w:r w:rsidRPr="006E48F6">
          <w:rPr>
            <w:color w:val="222222"/>
            <w:shd w:val="clear" w:color="auto" w:fill="FFFFFF"/>
          </w:rPr>
          <w:t>Lundgren et al. 2023.</w:t>
        </w:r>
      </w:ins>
    </w:p>
  </w:footnote>
  <w:footnote w:id="2">
    <w:p w14:paraId="2BAB4115" w14:textId="77777777" w:rsidR="00286FAB" w:rsidRDefault="00286FAB" w:rsidP="00286FAB">
      <w:pPr>
        <w:pStyle w:val="FootnoteText"/>
        <w:rPr>
          <w:ins w:id="22" w:author="Namig Abbasov" w:date="2025-03-25T14:05:00Z" w16du:dateUtc="2025-03-25T21:05:00Z"/>
        </w:rPr>
      </w:pPr>
      <w:ins w:id="23" w:author="Namig Abbasov" w:date="2025-03-25T14:05:00Z" w16du:dateUtc="2025-03-25T21:05:00Z">
        <w:r>
          <w:rPr>
            <w:rStyle w:val="FootnoteReference"/>
          </w:rPr>
          <w:footnoteRef/>
        </w:r>
        <w:r>
          <w:t xml:space="preserve"> </w:t>
        </w:r>
        <w:r w:rsidRPr="006E48F6">
          <w:t xml:space="preserve">Decisive military victories are also linked to enhanced economic reconstruction (Toft 2010). Scholars have suggested that </w:t>
        </w:r>
        <w:r w:rsidRPr="006E48F6">
          <w:rPr>
            <w:bCs/>
          </w:rPr>
          <w:t>negotiated settlements</w:t>
        </w:r>
        <w:r w:rsidRPr="006E48F6">
          <w:t xml:space="preserve"> can deter war recurrence when specific conditions are satisfied (i.e., post-conflict power-sharing, larger governing coalition, etc.). See: Joshi and Mason 2011; Walter 2002; Hartzell and </w:t>
        </w:r>
        <w:proofErr w:type="spellStart"/>
        <w:r w:rsidRPr="006E48F6">
          <w:t>Hoddie</w:t>
        </w:r>
        <w:proofErr w:type="spellEnd"/>
        <w:r w:rsidRPr="006E48F6">
          <w:t xml:space="preserve"> 2003.</w:t>
        </w:r>
        <w:r>
          <w:t xml:space="preserve"> </w:t>
        </w:r>
      </w:ins>
    </w:p>
  </w:footnote>
  <w:footnote w:id="3">
    <w:p w14:paraId="63EC8816" w14:textId="77777777" w:rsidR="00286FAB" w:rsidRDefault="00286FAB" w:rsidP="00286FAB">
      <w:pPr>
        <w:pStyle w:val="FootnoteText"/>
        <w:rPr>
          <w:ins w:id="24" w:author="Namig Abbasov" w:date="2025-03-25T14:05:00Z" w16du:dateUtc="2025-03-25T21:05:00Z"/>
        </w:rPr>
      </w:pPr>
      <w:ins w:id="25" w:author="Namig Abbasov" w:date="2025-03-25T14:05:00Z" w16du:dateUtc="2025-03-25T21:05:00Z">
        <w:r>
          <w:rPr>
            <w:rStyle w:val="FootnoteReference"/>
          </w:rPr>
          <w:footnoteRef/>
        </w:r>
        <w:r>
          <w:t xml:space="preserve"> </w:t>
        </w:r>
        <w:r w:rsidRPr="006E48F6">
          <w:t>For instance, both Lebanon 1958-1958 and Lebanon 1975-1976 are given as negotiated settlement in Licklider (1995, 688), while the first is given as peace agreement and the second as ceasefire in UCDP Conflict Termination Dataset.</w:t>
        </w:r>
      </w:ins>
    </w:p>
  </w:footnote>
  <w:footnote w:id="4">
    <w:p w14:paraId="042D9C72" w14:textId="77777777" w:rsidR="00286FAB" w:rsidRDefault="00286FAB" w:rsidP="00286FAB">
      <w:pPr>
        <w:pStyle w:val="FootnoteText"/>
        <w:rPr>
          <w:ins w:id="32" w:author="Namig Abbasov" w:date="2025-03-25T14:05:00Z" w16du:dateUtc="2025-03-25T21:05:00Z"/>
        </w:rPr>
      </w:pPr>
      <w:ins w:id="33" w:author="Namig Abbasov" w:date="2025-03-25T14:05:00Z" w16du:dateUtc="2025-03-25T21:05:00Z">
        <w:r>
          <w:rPr>
            <w:rStyle w:val="FootnoteReference"/>
          </w:rPr>
          <w:footnoteRef/>
        </w:r>
        <w:r>
          <w:t xml:space="preserve"> </w:t>
        </w:r>
        <w:r w:rsidRPr="006E48F6">
          <w:t>While the NHST approach is useful for theory-testing, previous research on civil wars suggests that it is potentially misleading</w:t>
        </w:r>
        <w:r w:rsidRPr="006E48F6">
          <w:rPr>
            <w:shd w:val="clear" w:color="auto" w:fill="FFFFFF"/>
          </w:rPr>
          <w:t xml:space="preserve"> (Hill and Jones 2014; </w:t>
        </w:r>
        <w:proofErr w:type="spellStart"/>
        <w:r w:rsidRPr="006E48F6">
          <w:rPr>
            <w:shd w:val="clear" w:color="auto" w:fill="FFFFFF"/>
          </w:rPr>
          <w:t>Muchlinski</w:t>
        </w:r>
        <w:proofErr w:type="spellEnd"/>
        <w:r w:rsidRPr="006E48F6">
          <w:rPr>
            <w:shd w:val="clear" w:color="auto" w:fill="FFFFFF"/>
          </w:rPr>
          <w:t xml:space="preserve"> et al 2016)</w:t>
        </w:r>
        <w:r w:rsidRPr="006E48F6">
          <w:t>. Since statistical significance does not necessarily equate to an improved predictive capacity or generalizability, and may even degrade it (Ward, Greenhill, and Bakke 2010), we utilize and compare both approaches.</w:t>
        </w:r>
      </w:ins>
    </w:p>
  </w:footnote>
  <w:footnote w:id="5">
    <w:p w14:paraId="64D77CD5" w14:textId="77777777" w:rsidR="00286FAB" w:rsidRDefault="00286FAB" w:rsidP="00286FAB">
      <w:pPr>
        <w:pStyle w:val="FootnoteText"/>
        <w:rPr>
          <w:ins w:id="36" w:author="Namig Abbasov" w:date="2025-03-25T14:05:00Z" w16du:dateUtc="2025-03-25T21:05:00Z"/>
        </w:rPr>
      </w:pPr>
      <w:ins w:id="37" w:author="Namig Abbasov" w:date="2025-03-25T14:05:00Z" w16du:dateUtc="2025-03-25T21:05:00Z">
        <w:r>
          <w:rPr>
            <w:rStyle w:val="FootnoteReference"/>
          </w:rPr>
          <w:footnoteRef/>
        </w:r>
        <w:r>
          <w:t xml:space="preserve"> </w:t>
        </w:r>
        <w:r w:rsidRPr="006E48F6">
          <w:t xml:space="preserve">On IRB approval, see Appendix D.   </w:t>
        </w:r>
        <w:r>
          <w:t xml:space="preserve"> </w:t>
        </w:r>
      </w:ins>
    </w:p>
  </w:footnote>
  <w:footnote w:id="6">
    <w:p w14:paraId="2F5B2AE2" w14:textId="2818B40A" w:rsidR="00180065" w:rsidRPr="006E48F6" w:rsidRDefault="00180065" w:rsidP="00286FAB">
      <w:pPr>
        <w:pStyle w:val="FootnoteText"/>
      </w:pPr>
      <w:r w:rsidRPr="006E48F6">
        <w:rPr>
          <w:rStyle w:val="FootnoteReference"/>
        </w:rPr>
        <w:footnoteRef/>
      </w:r>
      <w:r w:rsidRPr="006E48F6">
        <w:t xml:space="preserve"> While the study of war recurrence grew out of research on civil war onset, the </w:t>
      </w:r>
      <w:r w:rsidRPr="006E48F6">
        <w:rPr>
          <w:shd w:val="clear" w:color="auto" w:fill="FFFFFF"/>
        </w:rPr>
        <w:t>primary debate in the civil war recurrence literature has been about the role of war termination</w:t>
      </w:r>
      <w:r w:rsidRPr="006E48F6">
        <w:t xml:space="preserve"> (Wagner 1993; Licklider 1995; Pearson et al. 2006; Doyle and </w:t>
      </w:r>
      <w:proofErr w:type="spellStart"/>
      <w:r w:rsidRPr="006E48F6">
        <w:t>Sambanis</w:t>
      </w:r>
      <w:proofErr w:type="spellEnd"/>
      <w:r w:rsidRPr="006E48F6">
        <w:t xml:space="preserve"> 2006). Many early findings identified factors that appeared to increase the likelihood of post-conflict violence, including the absence of economic reconstruction (Stedman et al., 2002), ineffective leadership in committing to post-war peace (Flores and Nooruddin, 2009), difficulty in achieving economic recovery in war-torn regions (Kang et al., 2005), ethnic polarization (Ellingsen, 2000), and ethnic fractionalization (Mason et al. 2011, 171).</w:t>
      </w:r>
    </w:p>
  </w:footnote>
  <w:footnote w:id="7">
    <w:p w14:paraId="6C2A37F6" w14:textId="082C5E42" w:rsidR="008B69AF" w:rsidRPr="006E48F6" w:rsidRDefault="008B69AF" w:rsidP="00286FAB">
      <w:pPr>
        <w:pStyle w:val="FootnoteText"/>
      </w:pPr>
      <w:r w:rsidRPr="006E48F6">
        <w:rPr>
          <w:rStyle w:val="FootnoteReference"/>
        </w:rPr>
        <w:footnoteRef/>
      </w:r>
      <w:r w:rsidRPr="006E48F6">
        <w:t xml:space="preserve"> </w:t>
      </w:r>
      <w:r w:rsidR="00180065" w:rsidRPr="006E48F6">
        <w:t xml:space="preserve">Licklider (1995, 681) referred to this argument as the Wagner hypothesis. </w:t>
      </w:r>
      <w:r w:rsidRPr="006E48F6">
        <w:t xml:space="preserve">His analysis of 91 post-1945 civil wars found general support for this hypothesis but only in “identity civil wars”.  </w:t>
      </w:r>
      <w:r w:rsidR="00F20026" w:rsidRPr="006E48F6">
        <w:t xml:space="preserve">Quinn et al. (2007) modify it by arguing that peace is much more likely when rebel groups forces achieve victory than when the government’s forces win. </w:t>
      </w:r>
      <w:r w:rsidRPr="006E48F6">
        <w:t xml:space="preserve"> </w:t>
      </w:r>
    </w:p>
  </w:footnote>
  <w:footnote w:id="8">
    <w:p w14:paraId="3BEEF706" w14:textId="2E96C0C1" w:rsidR="008F382A" w:rsidRPr="006E48F6" w:rsidRDefault="008F382A" w:rsidP="00286FAB">
      <w:pPr>
        <w:pStyle w:val="FootnoteText"/>
      </w:pPr>
      <w:r w:rsidRPr="006E48F6">
        <w:rPr>
          <w:rStyle w:val="FootnoteReference"/>
        </w:rPr>
        <w:footnoteRef/>
      </w:r>
      <w:r w:rsidRPr="006E48F6">
        <w:t xml:space="preserve"> The government “offer of a political power-sharing agreement reduces the degree of support that insurgent leaders get from their civilian supporters”, increasing fighting costs for the rebels</w:t>
      </w:r>
      <w:r w:rsidR="00490657" w:rsidRPr="006E48F6">
        <w:t>”</w:t>
      </w:r>
      <w:r w:rsidRPr="006E48F6">
        <w:t xml:space="preserve"> (Mukherjee 2006, 479).</w:t>
      </w:r>
    </w:p>
  </w:footnote>
  <w:footnote w:id="9">
    <w:p w14:paraId="4DBECA7B" w14:textId="467FCFC5" w:rsidR="00E045D9" w:rsidRPr="006E48F6" w:rsidRDefault="00E045D9" w:rsidP="00286FAB">
      <w:pPr>
        <w:pStyle w:val="FootnoteText"/>
      </w:pPr>
      <w:r w:rsidRPr="006E48F6">
        <w:rPr>
          <w:rStyle w:val="FootnoteReference"/>
        </w:rPr>
        <w:footnoteRef/>
      </w:r>
      <w:r w:rsidRPr="006E48F6">
        <w:t xml:space="preserve"> This entails </w:t>
      </w:r>
      <w:r w:rsidR="006B3DD7" w:rsidRPr="006E48F6">
        <w:t>“</w:t>
      </w:r>
      <w:r w:rsidRPr="006E48F6">
        <w:t>tricking</w:t>
      </w:r>
      <w:r w:rsidR="006B3DD7" w:rsidRPr="006E48F6">
        <w:t>”</w:t>
      </w:r>
      <w:r w:rsidRPr="006E48F6">
        <w:t xml:space="preserve"> the opposition into disarming while secretly maintaining sufficient military strength to overpower them and attack once they have disarmed.</w:t>
      </w:r>
    </w:p>
  </w:footnote>
  <w:footnote w:id="10">
    <w:p w14:paraId="49BFA996" w14:textId="59226BC6" w:rsidR="00C67E3C" w:rsidRPr="006E48F6" w:rsidRDefault="00C67E3C" w:rsidP="00286FAB">
      <w:pPr>
        <w:pStyle w:val="FootnoteText"/>
      </w:pPr>
      <w:r w:rsidRPr="006E48F6">
        <w:rPr>
          <w:rStyle w:val="FootnoteReference"/>
        </w:rPr>
        <w:footnoteRef/>
      </w:r>
      <w:r w:rsidRPr="006E48F6">
        <w:t xml:space="preserve"> Ceasefires have also been described as “peace truces” or “armistices” (Morriss 1995, 801), and more recently, as “humanitarian pauses” (</w:t>
      </w:r>
      <w:proofErr w:type="spellStart"/>
      <w:r w:rsidRPr="006E48F6">
        <w:t>Slemrod</w:t>
      </w:r>
      <w:proofErr w:type="spellEnd"/>
      <w:r w:rsidRPr="006E48F6">
        <w:t xml:space="preserve"> 2017) and “cessations of hostilities” (Clayton and </w:t>
      </w:r>
      <w:proofErr w:type="spellStart"/>
      <w:r w:rsidRPr="006E48F6">
        <w:t>Sticher</w:t>
      </w:r>
      <w:proofErr w:type="spellEnd"/>
      <w:r w:rsidRPr="006E48F6">
        <w:t xml:space="preserve"> 2021). Recent studies have conceptualized ceasefires as asymmetric “arrangements that include a statement by at least one conflict party to stop violence temporarily or permanently from a specific point in time” (Clayton et al. 2022; Clayton and </w:t>
      </w:r>
      <w:proofErr w:type="spellStart"/>
      <w:r w:rsidRPr="006E48F6">
        <w:t>Sticher</w:t>
      </w:r>
      <w:proofErr w:type="spellEnd"/>
      <w:r w:rsidRPr="006E48F6">
        <w:t xml:space="preserve"> 2021, 3; Clayton et al. 2021, 1434; </w:t>
      </w:r>
      <w:proofErr w:type="spellStart"/>
      <w:r w:rsidRPr="006E48F6">
        <w:t>Karakus</w:t>
      </w:r>
      <w:proofErr w:type="spellEnd"/>
      <w:r w:rsidRPr="006E48F6">
        <w:t xml:space="preserve"> and Svensson 2020, 684). While the approach in these articles provides an incredibly rich analysis of ceasefires, </w:t>
      </w:r>
      <w:r w:rsidR="006B3DD7" w:rsidRPr="006E48F6">
        <w:t xml:space="preserve">this study uses </w:t>
      </w:r>
      <w:r w:rsidRPr="006E48F6">
        <w:t xml:space="preserve">the definition of </w:t>
      </w:r>
      <w:r w:rsidRPr="006E48F6">
        <w:rPr>
          <w:i/>
          <w:iCs/>
        </w:rPr>
        <w:t>ceasefires as outcomes of conflict episodes</w:t>
      </w:r>
      <w:r w:rsidRPr="006E48F6">
        <w:t xml:space="preserve"> </w:t>
      </w:r>
      <w:r w:rsidR="006B3DD7" w:rsidRPr="006E48F6">
        <w:t>as</w:t>
      </w:r>
      <w:r w:rsidRPr="006E48F6">
        <w:t xml:space="preserve"> operationalized in UCDP Armed Conflict Dataset and the UCDP Conflict Termination Dataset, where ceasefires are regarded as outcomes of armed conflicts when violence halts, measured by the reduction in battle-related casualties (</w:t>
      </w:r>
      <w:proofErr w:type="spellStart"/>
      <w:r w:rsidRPr="006E48F6">
        <w:t>Åkebo</w:t>
      </w:r>
      <w:proofErr w:type="spellEnd"/>
      <w:r w:rsidRPr="006E48F6">
        <w:t xml:space="preserve"> 2021; Kreutz 2010).  </w:t>
      </w:r>
    </w:p>
  </w:footnote>
  <w:footnote w:id="11">
    <w:p w14:paraId="7806FC22" w14:textId="32A7DF67" w:rsidR="001247CB" w:rsidRPr="006E48F6" w:rsidRDefault="001247CB" w:rsidP="00286FAB">
      <w:pPr>
        <w:pStyle w:val="FootnoteText"/>
      </w:pPr>
      <w:r w:rsidRPr="006E48F6">
        <w:rPr>
          <w:rStyle w:val="FootnoteReference"/>
        </w:rPr>
        <w:footnoteRef/>
      </w:r>
      <w:r w:rsidRPr="006E48F6">
        <w:t xml:space="preserve"> Likewise, the outcome of “low-level activity”, the most frequent war outcome and the most likely to lead to resumption of hostilities - has either been omitted as a category in the study of war termination (Quinn et al. 2007) or coded under either “military victory” or “negotiated settlement” (Kreutz 2010, 247). Treating low level activity as an outcome </w:t>
      </w:r>
      <w:proofErr w:type="gramStart"/>
      <w:r w:rsidRPr="006E48F6">
        <w:t>in its own right is</w:t>
      </w:r>
      <w:proofErr w:type="gramEnd"/>
      <w:r w:rsidRPr="006E48F6">
        <w:t xml:space="preserve"> crucial for studying civil war termination, </w:t>
      </w:r>
      <w:r w:rsidR="008C6BA4" w:rsidRPr="006E48F6">
        <w:t>since it</w:t>
      </w:r>
      <w:r w:rsidRPr="006E48F6">
        <w:t xml:space="preserve"> is the most common way in which civil conflict episodes end. Rather than excluding it or classifying it as either a peace agreement or military victory (Kreutz 2010, 247), low-level activity is worthy of more analysis.</w:t>
      </w:r>
    </w:p>
  </w:footnote>
  <w:footnote w:id="12">
    <w:p w14:paraId="71164315" w14:textId="6D323913" w:rsidR="00F73288" w:rsidRPr="006E48F6" w:rsidRDefault="00F73288" w:rsidP="00286FAB">
      <w:pPr>
        <w:pStyle w:val="FootnoteText"/>
      </w:pPr>
      <w:r w:rsidRPr="006E48F6">
        <w:rPr>
          <w:rStyle w:val="FootnoteReference"/>
        </w:rPr>
        <w:footnoteRef/>
      </w:r>
      <w:r w:rsidRPr="006E48F6">
        <w:t xml:space="preserve"> </w:t>
      </w:r>
      <w:r w:rsidR="00CA3CA0" w:rsidRPr="006E48F6">
        <w:t>Typically,</w:t>
      </w:r>
      <w:r w:rsidRPr="006E48F6">
        <w:t xml:space="preserve"> one or </w:t>
      </w:r>
      <w:proofErr w:type="gramStart"/>
      <w:r w:rsidRPr="006E48F6">
        <w:t>both of the sides</w:t>
      </w:r>
      <w:proofErr w:type="gramEnd"/>
      <w:r w:rsidRPr="006E48F6">
        <w:t xml:space="preserve"> agree to halt fighting, possibly with occasional low-level clashes and low-caliber weapons that do not meet the UCDP threshold of 25 battle-deaths.</w:t>
      </w:r>
    </w:p>
  </w:footnote>
  <w:footnote w:id="13">
    <w:p w14:paraId="70D01341" w14:textId="59E13937" w:rsidR="009033FB" w:rsidRPr="006E48F6" w:rsidRDefault="009033FB" w:rsidP="00286FAB">
      <w:pPr>
        <w:pStyle w:val="FootnoteText"/>
      </w:pPr>
      <w:r w:rsidRPr="006E48F6">
        <w:rPr>
          <w:rStyle w:val="FootnoteReference"/>
        </w:rPr>
        <w:footnoteRef/>
      </w:r>
      <w:r w:rsidRPr="006E48F6">
        <w:t xml:space="preserve"> Ceasefires are </w:t>
      </w:r>
      <w:r w:rsidR="003D20F9" w:rsidRPr="006E48F6">
        <w:t>sometimes</w:t>
      </w:r>
      <w:r w:rsidRPr="006E48F6">
        <w:t xml:space="preserve"> forged under substantial third-party pressure to alleviate public outrage, amplified by television broadcasts showing the horrors of war</w:t>
      </w:r>
      <w:r w:rsidR="003D20F9" w:rsidRPr="006E48F6">
        <w:t xml:space="preserve">. </w:t>
      </w:r>
      <w:r w:rsidRPr="006E48F6">
        <w:t>The media prompt their audiences to pressure leaders to quickly end massacres rather than negotiating lasting solutions to the conflict (</w:t>
      </w:r>
      <w:proofErr w:type="spellStart"/>
      <w:r w:rsidRPr="006E48F6">
        <w:t>Touval</w:t>
      </w:r>
      <w:proofErr w:type="spellEnd"/>
      <w:r w:rsidRPr="006E48F6">
        <w:t xml:space="preserve"> 1995, 333; Crocker 2004, 157; </w:t>
      </w:r>
      <w:proofErr w:type="spellStart"/>
      <w:r w:rsidRPr="006E48F6">
        <w:t>Luttwak</w:t>
      </w:r>
      <w:proofErr w:type="spellEnd"/>
      <w:r w:rsidRPr="006E48F6">
        <w:t xml:space="preserve"> 2004, 265) or achieving victory.</w:t>
      </w:r>
    </w:p>
  </w:footnote>
  <w:footnote w:id="14">
    <w:p w14:paraId="15E9A321" w14:textId="305CCE18" w:rsidR="00463F33" w:rsidRPr="006E48F6" w:rsidRDefault="00463F33" w:rsidP="00286FAB">
      <w:pPr>
        <w:pStyle w:val="FootnoteText"/>
      </w:pPr>
      <w:r w:rsidRPr="006E48F6">
        <w:rPr>
          <w:rStyle w:val="FootnoteReference"/>
        </w:rPr>
        <w:footnoteRef/>
      </w:r>
      <w:r w:rsidRPr="006E48F6">
        <w:t xml:space="preserve"> In another </w:t>
      </w:r>
      <w:r w:rsidR="004645E0" w:rsidRPr="006E48F6">
        <w:t>well-known</w:t>
      </w:r>
      <w:r w:rsidRPr="006E48F6">
        <w:t xml:space="preserve"> case, the British government signed a ceasefire agreement with the Provisional IRA in 1975, hoping to “divide and weaken the Provisionals” (cited in </w:t>
      </w:r>
      <w:hyperlink r:id="rId1" w:history="1">
        <w:proofErr w:type="spellStart"/>
        <w:r w:rsidRPr="006E48F6">
          <w:rPr>
            <w:rStyle w:val="Hyperlink"/>
            <w:color w:val="auto"/>
          </w:rPr>
          <w:t>Dochartaigh</w:t>
        </w:r>
        <w:proofErr w:type="spellEnd"/>
      </w:hyperlink>
      <w:r w:rsidRPr="006E48F6">
        <w:t xml:space="preserve"> 2021, 118), but it ended up “with a younger, more militant, and Northern-based Irish republican leadership” (White 2010, 213)</w:t>
      </w:r>
      <w:r w:rsidR="00475C45" w:rsidRPr="006E48F6">
        <w:t>.</w:t>
      </w:r>
    </w:p>
  </w:footnote>
  <w:footnote w:id="15">
    <w:p w14:paraId="6FBD9E08" w14:textId="205B3D1B" w:rsidR="004E048B" w:rsidRPr="006E48F6" w:rsidRDefault="004E048B" w:rsidP="00286FAB">
      <w:pPr>
        <w:pStyle w:val="FootnoteText"/>
      </w:pPr>
      <w:r w:rsidRPr="006E48F6">
        <w:rPr>
          <w:rStyle w:val="FootnoteReference"/>
        </w:rPr>
        <w:footnoteRef/>
      </w:r>
      <w:r w:rsidRPr="006E48F6">
        <w:t xml:space="preserve"> Finally, the disappearance of one of the conflict parties evidently reduces the capacity and need for rearmament and reorganization.  </w:t>
      </w:r>
    </w:p>
  </w:footnote>
  <w:footnote w:id="16">
    <w:p w14:paraId="0F7D7EFE" w14:textId="684AD918" w:rsidR="005A7EB0" w:rsidRPr="006E48F6" w:rsidRDefault="005A7EB0" w:rsidP="00286FAB">
      <w:pPr>
        <w:pStyle w:val="FootnoteText"/>
      </w:pPr>
      <w:r w:rsidRPr="006E48F6">
        <w:rPr>
          <w:rStyle w:val="FootnoteReference"/>
        </w:rPr>
        <w:footnoteRef/>
      </w:r>
      <w:r w:rsidRPr="006E48F6">
        <w:t xml:space="preserve"> Rebel coalitions developed during conflicts </w:t>
      </w:r>
      <w:r w:rsidR="00475C45" w:rsidRPr="006E48F6">
        <w:t>can</w:t>
      </w:r>
      <w:r w:rsidRPr="006E48F6">
        <w:t xml:space="preserve"> cause commitment problems once conflicts end, leading to </w:t>
      </w:r>
      <w:r w:rsidR="00670B47" w:rsidRPr="006E48F6">
        <w:t>resumption of war</w:t>
      </w:r>
      <w:r w:rsidRPr="006E48F6">
        <w:t xml:space="preserve"> (Zeigler 2016).</w:t>
      </w:r>
    </w:p>
  </w:footnote>
  <w:footnote w:id="17">
    <w:p w14:paraId="27431D12" w14:textId="41818695" w:rsidR="00296A9D" w:rsidRPr="006E48F6" w:rsidRDefault="00296A9D" w:rsidP="00286FAB">
      <w:pPr>
        <w:pStyle w:val="FootnoteText"/>
      </w:pPr>
      <w:r w:rsidRPr="006E48F6">
        <w:rPr>
          <w:rStyle w:val="FootnoteReference"/>
        </w:rPr>
        <w:footnoteRef/>
      </w:r>
      <w:r w:rsidRPr="006E48F6">
        <w:t xml:space="preserve"> We use 2</w:t>
      </w:r>
      <w:r w:rsidR="00D93FB7" w:rsidRPr="006E48F6">
        <w:t>3</w:t>
      </w:r>
      <w:r w:rsidRPr="006E48F6">
        <w:t xml:space="preserve">.1 version of the </w:t>
      </w:r>
      <w:r w:rsidRPr="006E48F6">
        <w:rPr>
          <w:color w:val="333333"/>
          <w:shd w:val="clear" w:color="auto" w:fill="FFFFFF"/>
        </w:rPr>
        <w:t xml:space="preserve">UCDP/PRIO Armed Conflict Dataset. </w:t>
      </w:r>
    </w:p>
  </w:footnote>
  <w:footnote w:id="18">
    <w:p w14:paraId="6B0F75B6" w14:textId="22C5217C" w:rsidR="001F2827" w:rsidRPr="006E48F6" w:rsidRDefault="001F2827" w:rsidP="00286FAB">
      <w:pPr>
        <w:pStyle w:val="FootnoteText"/>
      </w:pPr>
      <w:r w:rsidRPr="006E48F6">
        <w:rPr>
          <w:rStyle w:val="FootnoteReference"/>
        </w:rPr>
        <w:footnoteRef/>
      </w:r>
      <w:r w:rsidR="00A91257" w:rsidRPr="006E48F6">
        <w:rPr>
          <w:shd w:val="clear" w:color="auto" w:fill="FFFFFF"/>
        </w:rPr>
        <w:t xml:space="preserve"> </w:t>
      </w:r>
      <w:r w:rsidR="00C5086A" w:rsidRPr="006E48F6">
        <w:rPr>
          <w:shd w:val="clear" w:color="auto" w:fill="FFFFFF"/>
        </w:rPr>
        <w:t>T</w:t>
      </w:r>
      <w:r w:rsidR="00A91257" w:rsidRPr="006E48F6">
        <w:rPr>
          <w:shd w:val="clear" w:color="auto" w:fill="FFFFFF"/>
        </w:rPr>
        <w:t xml:space="preserve">he ETH/PRIO Civil Conflict </w:t>
      </w:r>
      <w:proofErr w:type="spellStart"/>
      <w:r w:rsidR="00A91257" w:rsidRPr="006E48F6">
        <w:rPr>
          <w:shd w:val="clear" w:color="auto" w:fill="FFFFFF"/>
        </w:rPr>
        <w:t>CeaseFire</w:t>
      </w:r>
      <w:proofErr w:type="spellEnd"/>
      <w:r w:rsidR="00A91257" w:rsidRPr="006E48F6">
        <w:rPr>
          <w:shd w:val="clear" w:color="auto" w:fill="FFFFFF"/>
        </w:rPr>
        <w:t xml:space="preserve"> (CF) dataset (Clayton et al. 2023) is an excellent </w:t>
      </w:r>
      <w:r w:rsidR="00FD7E52" w:rsidRPr="006E48F6">
        <w:rPr>
          <w:shd w:val="clear" w:color="auto" w:fill="FFFFFF"/>
        </w:rPr>
        <w:t xml:space="preserve">new </w:t>
      </w:r>
      <w:r w:rsidR="00A91257" w:rsidRPr="006E48F6">
        <w:rPr>
          <w:shd w:val="clear" w:color="auto" w:fill="FFFFFF"/>
        </w:rPr>
        <w:t xml:space="preserve">resource for studying ceasefires, </w:t>
      </w:r>
      <w:r w:rsidR="00C5086A" w:rsidRPr="006E48F6">
        <w:rPr>
          <w:shd w:val="clear" w:color="auto" w:fill="FFFFFF"/>
        </w:rPr>
        <w:t xml:space="preserve">but </w:t>
      </w:r>
      <w:r w:rsidR="00FD7E52" w:rsidRPr="006E48F6">
        <w:rPr>
          <w:shd w:val="clear" w:color="auto" w:fill="FFFFFF"/>
        </w:rPr>
        <w:t xml:space="preserve">unfortunately it </w:t>
      </w:r>
      <w:r w:rsidR="00C5086A" w:rsidRPr="006E48F6">
        <w:rPr>
          <w:shd w:val="clear" w:color="auto" w:fill="FFFFFF"/>
        </w:rPr>
        <w:t>is</w:t>
      </w:r>
      <w:r w:rsidR="00A91257" w:rsidRPr="006E48F6">
        <w:rPr>
          <w:shd w:val="clear" w:color="auto" w:fill="FFFFFF"/>
        </w:rPr>
        <w:t xml:space="preserve"> not suitable for this study for two </w:t>
      </w:r>
      <w:r w:rsidR="00CA3320" w:rsidRPr="006E48F6">
        <w:rPr>
          <w:shd w:val="clear" w:color="auto" w:fill="FFFFFF"/>
        </w:rPr>
        <w:t>main</w:t>
      </w:r>
      <w:r w:rsidR="00A91257" w:rsidRPr="006E48F6">
        <w:rPr>
          <w:shd w:val="clear" w:color="auto" w:fill="FFFFFF"/>
        </w:rPr>
        <w:t xml:space="preserve"> reasons. First, it focuses exclusively on ceasefires, whereas this research examines ceasefires in comparison to other war termination outcomes. Second, the documentation of ceasefires in the UCDP Conflict Termination dataset is based on the conflict episode framework in UCDP’s ACD dataset, which defines an episode as ending only if there are fewer than 25 battle-related deaths in the following year. In this study</w:t>
      </w:r>
      <w:r w:rsidR="00C5086A" w:rsidRPr="006E48F6">
        <w:rPr>
          <w:shd w:val="clear" w:color="auto" w:fill="FFFFFF"/>
        </w:rPr>
        <w:t>, we investigate</w:t>
      </w:r>
      <w:r w:rsidR="00A91257" w:rsidRPr="006E48F6">
        <w:rPr>
          <w:shd w:val="clear" w:color="auto" w:fill="FFFFFF"/>
        </w:rPr>
        <w:t xml:space="preserve"> ceasefires as war termination outcomes </w:t>
      </w:r>
      <w:r w:rsidR="009C3BA6" w:rsidRPr="006E48F6">
        <w:rPr>
          <w:shd w:val="clear" w:color="auto" w:fill="FFFFFF"/>
        </w:rPr>
        <w:t>using</w:t>
      </w:r>
      <w:r w:rsidR="00A91257" w:rsidRPr="006E48F6">
        <w:rPr>
          <w:shd w:val="clear" w:color="auto" w:fill="FFFFFF"/>
        </w:rPr>
        <w:t xml:space="preserve"> UCDP </w:t>
      </w:r>
      <w:r w:rsidR="00853FBC" w:rsidRPr="006E48F6">
        <w:rPr>
          <w:shd w:val="clear" w:color="auto" w:fill="FFFFFF"/>
        </w:rPr>
        <w:t>criteria</w:t>
      </w:r>
      <w:r w:rsidR="00A91257" w:rsidRPr="006E48F6">
        <w:rPr>
          <w:shd w:val="clear" w:color="auto" w:fill="FFFFFF"/>
        </w:rPr>
        <w:t xml:space="preserve">. </w:t>
      </w:r>
    </w:p>
  </w:footnote>
  <w:footnote w:id="19">
    <w:p w14:paraId="6B1AAE5B" w14:textId="6FC44234" w:rsidR="0033602A" w:rsidRPr="006E48F6" w:rsidRDefault="0033602A" w:rsidP="00286FAB">
      <w:pPr>
        <w:pStyle w:val="FootnoteText"/>
      </w:pPr>
      <w:r w:rsidRPr="006E48F6">
        <w:rPr>
          <w:rStyle w:val="FootnoteReference"/>
        </w:rPr>
        <w:footnoteRef/>
      </w:r>
      <w:r w:rsidRPr="006E48F6">
        <w:t xml:space="preserve"> </w:t>
      </w:r>
      <w:r w:rsidRPr="006E48F6">
        <w:rPr>
          <w:shd w:val="clear" w:color="auto" w:fill="FFFFFF"/>
        </w:rPr>
        <w:t xml:space="preserve">All conflicts, the number of episodes </w:t>
      </w:r>
      <w:r w:rsidR="00CF5A8E" w:rsidRPr="006E48F6">
        <w:rPr>
          <w:shd w:val="clear" w:color="auto" w:fill="FFFFFF"/>
        </w:rPr>
        <w:t>with</w:t>
      </w:r>
      <w:r w:rsidRPr="006E48F6">
        <w:rPr>
          <w:shd w:val="clear" w:color="auto" w:fill="FFFFFF"/>
        </w:rPr>
        <w:t>in each conflict, and their locations</w:t>
      </w:r>
      <w:r w:rsidR="00CF5A8E" w:rsidRPr="006E48F6">
        <w:rPr>
          <w:shd w:val="clear" w:color="auto" w:fill="FFFFFF"/>
        </w:rPr>
        <w:t>,</w:t>
      </w:r>
      <w:r w:rsidRPr="006E48F6">
        <w:rPr>
          <w:shd w:val="clear" w:color="auto" w:fill="FFFFFF"/>
        </w:rPr>
        <w:t xml:space="preserve"> are given in Appendix A.  </w:t>
      </w:r>
    </w:p>
  </w:footnote>
  <w:footnote w:id="20">
    <w:p w14:paraId="6AF16B10" w14:textId="60B3F810" w:rsidR="008E4109" w:rsidRPr="006E48F6" w:rsidRDefault="008E4109" w:rsidP="00286FAB">
      <w:pPr>
        <w:jc w:val="both"/>
        <w:rPr>
          <w:sz w:val="20"/>
          <w:szCs w:val="20"/>
          <w:shd w:val="clear" w:color="auto" w:fill="FFFFFF"/>
        </w:rPr>
      </w:pPr>
      <w:r w:rsidRPr="006E48F6">
        <w:rPr>
          <w:rStyle w:val="FootnoteReference"/>
          <w:sz w:val="20"/>
          <w:szCs w:val="20"/>
        </w:rPr>
        <w:footnoteRef/>
      </w:r>
      <w:r w:rsidRPr="006E48F6">
        <w:rPr>
          <w:sz w:val="20"/>
          <w:szCs w:val="20"/>
        </w:rPr>
        <w:t xml:space="preserve"> </w:t>
      </w:r>
      <w:r w:rsidR="006A55D2" w:rsidRPr="006E48F6">
        <w:rPr>
          <w:sz w:val="20"/>
          <w:szCs w:val="20"/>
          <w:shd w:val="clear" w:color="auto" w:fill="FFFFFF"/>
        </w:rPr>
        <w:t xml:space="preserve">This implies a continuity of organizational structure, personnel, or leadership in anti-government groups that bridges between the two episodes. </w:t>
      </w:r>
      <w:r w:rsidRPr="006E48F6">
        <w:rPr>
          <w:sz w:val="20"/>
          <w:szCs w:val="20"/>
          <w:shd w:val="clear" w:color="auto" w:fill="FFFFFF"/>
        </w:rPr>
        <w:t xml:space="preserve">Conflicts with different episodes and different actors in each episode in the same country can have identical conflict identification number, and this measure adjusts the determination of whether it is the same conflict based on the criteria of “sufficient linkage” (Zeigler 2015, 7). </w:t>
      </w:r>
    </w:p>
  </w:footnote>
  <w:footnote w:id="21">
    <w:p w14:paraId="208CAE0C" w14:textId="28B88192" w:rsidR="00C85A96" w:rsidRPr="006E48F6" w:rsidRDefault="00C85A96" w:rsidP="00286FAB">
      <w:pPr>
        <w:pStyle w:val="FootnoteText"/>
      </w:pPr>
      <w:r w:rsidRPr="006E48F6">
        <w:rPr>
          <w:rStyle w:val="FootnoteReference"/>
        </w:rPr>
        <w:footnoteRef/>
      </w:r>
      <w:r w:rsidRPr="006E48F6">
        <w:t xml:space="preserve"> </w:t>
      </w:r>
      <w:r w:rsidRPr="006E48F6">
        <w:rPr>
          <w:shd w:val="clear" w:color="auto" w:fill="FFFFFF"/>
        </w:rPr>
        <w:t>The highest number of conflict episodes started in 1991 followed by 1994.</w:t>
      </w:r>
    </w:p>
  </w:footnote>
  <w:footnote w:id="22">
    <w:p w14:paraId="216DF27D" w14:textId="77777777" w:rsidR="00C612A2" w:rsidRPr="006E48F6" w:rsidRDefault="00C612A2" w:rsidP="00286FAB">
      <w:pPr>
        <w:pStyle w:val="FootnoteText"/>
      </w:pPr>
      <w:r w:rsidRPr="006E48F6">
        <w:rPr>
          <w:rStyle w:val="FootnoteReference"/>
        </w:rPr>
        <w:footnoteRef/>
      </w:r>
      <w:r w:rsidRPr="006E48F6">
        <w:t xml:space="preserve"> We use version 3 of </w:t>
      </w:r>
      <w:r w:rsidRPr="006E48F6">
        <w:rPr>
          <w:color w:val="333333"/>
          <w:shd w:val="clear" w:color="auto" w:fill="FFFFFF"/>
        </w:rPr>
        <w:t xml:space="preserve">UCDP Conflict Termination. </w:t>
      </w:r>
    </w:p>
  </w:footnote>
  <w:footnote w:id="23">
    <w:p w14:paraId="11FC6F11" w14:textId="77777777" w:rsidR="00C612A2" w:rsidRPr="006E48F6" w:rsidRDefault="00C612A2" w:rsidP="00286FAB">
      <w:pPr>
        <w:pStyle w:val="FootnoteText"/>
      </w:pPr>
      <w:r w:rsidRPr="006E48F6">
        <w:rPr>
          <w:rStyle w:val="FootnoteReference"/>
        </w:rPr>
        <w:footnoteRef/>
      </w:r>
      <w:r w:rsidRPr="006E48F6">
        <w:t xml:space="preserve"> </w:t>
      </w:r>
      <w:r w:rsidRPr="006E48F6">
        <w:rPr>
          <w:color w:val="333333"/>
          <w:shd w:val="clear" w:color="auto" w:fill="FFFFFF"/>
        </w:rPr>
        <w:t>The UCDP Conflict Termination covers conflicts until 2020. For conflicts ending after 2020, we relied on multiple mainstream internet sources to update these 15 observations. Appendix B provides details.</w:t>
      </w:r>
    </w:p>
  </w:footnote>
  <w:footnote w:id="24">
    <w:p w14:paraId="50C9B540" w14:textId="742C6CE5" w:rsidR="00DC05DB" w:rsidRPr="006E48F6" w:rsidRDefault="00DC05DB" w:rsidP="00286FAB">
      <w:pPr>
        <w:pStyle w:val="FootnoteText"/>
      </w:pPr>
      <w:r w:rsidRPr="006E48F6">
        <w:rPr>
          <w:rStyle w:val="FootnoteReference"/>
        </w:rPr>
        <w:footnoteRef/>
      </w:r>
      <w:r w:rsidRPr="006E48F6">
        <w:t xml:space="preserve"> We merged this variable from Zeigler (2015) and updated with the </w:t>
      </w:r>
      <w:r w:rsidRPr="006E48F6">
        <w:rPr>
          <w:color w:val="333333"/>
          <w:shd w:val="clear" w:color="auto" w:fill="FFFFFF"/>
        </w:rPr>
        <w:t xml:space="preserve">UCDP Peace Agreement Dataset that </w:t>
      </w:r>
      <w:r w:rsidR="007B006F" w:rsidRPr="006E48F6">
        <w:rPr>
          <w:color w:val="333333"/>
          <w:shd w:val="clear" w:color="auto" w:fill="FFFFFF"/>
        </w:rPr>
        <w:t>indicates</w:t>
      </w:r>
      <w:r w:rsidRPr="006E48F6">
        <w:rPr>
          <w:color w:val="333333"/>
          <w:shd w:val="clear" w:color="auto" w:fill="FFFFFF"/>
        </w:rPr>
        <w:t xml:space="preserve"> which peace agreement</w:t>
      </w:r>
      <w:r w:rsidR="007B006F" w:rsidRPr="006E48F6">
        <w:rPr>
          <w:color w:val="333333"/>
          <w:shd w:val="clear" w:color="auto" w:fill="FFFFFF"/>
        </w:rPr>
        <w:t>s</w:t>
      </w:r>
      <w:r w:rsidRPr="006E48F6">
        <w:rPr>
          <w:color w:val="333333"/>
          <w:shd w:val="clear" w:color="auto" w:fill="FFFFFF"/>
        </w:rPr>
        <w:t xml:space="preserve"> provided for the deployment of a peacekeeping operation.</w:t>
      </w:r>
    </w:p>
  </w:footnote>
  <w:footnote w:id="25">
    <w:p w14:paraId="653B3289" w14:textId="7817F49A" w:rsidR="00DC05DB" w:rsidRPr="006E48F6" w:rsidRDefault="00DC05DB" w:rsidP="00286FAB">
      <w:pPr>
        <w:pStyle w:val="FootnoteText"/>
      </w:pPr>
      <w:r w:rsidRPr="006E48F6">
        <w:rPr>
          <w:rStyle w:val="FootnoteReference"/>
        </w:rPr>
        <w:footnoteRef/>
      </w:r>
      <w:r w:rsidRPr="006E48F6">
        <w:t xml:space="preserve"> </w:t>
      </w:r>
      <w:r w:rsidR="007B006F" w:rsidRPr="006E48F6">
        <w:rPr>
          <w:color w:val="333333"/>
          <w:shd w:val="clear" w:color="auto" w:fill="FFFFFF"/>
        </w:rPr>
        <w:t>To capture</w:t>
      </w:r>
      <w:r w:rsidRPr="006E48F6">
        <w:rPr>
          <w:color w:val="333333"/>
          <w:shd w:val="clear" w:color="auto" w:fill="FFFFFF"/>
        </w:rPr>
        <w:t xml:space="preserve"> the idea of ‘conflict trap’</w:t>
      </w:r>
      <w:r w:rsidR="007B006F" w:rsidRPr="006E48F6">
        <w:rPr>
          <w:color w:val="333333"/>
          <w:shd w:val="clear" w:color="auto" w:fill="FFFFFF"/>
        </w:rPr>
        <w:t>, we</w:t>
      </w:r>
      <w:r w:rsidRPr="006E48F6">
        <w:rPr>
          <w:color w:val="333333"/>
          <w:shd w:val="clear" w:color="auto" w:fill="FFFFFF"/>
        </w:rPr>
        <w:t xml:space="preserve"> added a logged duration variable. </w:t>
      </w:r>
    </w:p>
  </w:footnote>
  <w:footnote w:id="26">
    <w:p w14:paraId="2B0EAD41" w14:textId="59D84867" w:rsidR="00DC05DB" w:rsidRPr="006E48F6" w:rsidRDefault="00DC05DB" w:rsidP="00286FAB">
      <w:pPr>
        <w:pStyle w:val="FootnoteText"/>
      </w:pPr>
      <w:r w:rsidRPr="006E48F6">
        <w:rPr>
          <w:rStyle w:val="FootnoteReference"/>
        </w:rPr>
        <w:footnoteRef/>
      </w:r>
      <w:r w:rsidR="007B006F" w:rsidRPr="006E48F6">
        <w:t xml:space="preserve"> </w:t>
      </w:r>
      <w:r w:rsidRPr="006E48F6">
        <w:t xml:space="preserve">This variable aligns with Cunningham's (2006) veto players covariate, which accounts for the total number of parties with veto power involved in a conflict. </w:t>
      </w:r>
      <w:r w:rsidRPr="006E48F6">
        <w:rPr>
          <w:color w:val="333333"/>
          <w:shd w:val="clear" w:color="auto" w:fill="FFFFFF"/>
        </w:rPr>
        <w:t xml:space="preserve">Conflict becomes harder to </w:t>
      </w:r>
      <w:r w:rsidR="00071DDA" w:rsidRPr="006E48F6">
        <w:rPr>
          <w:color w:val="333333"/>
          <w:shd w:val="clear" w:color="auto" w:fill="FFFFFF"/>
        </w:rPr>
        <w:t>resolve,</w:t>
      </w:r>
      <w:r w:rsidRPr="006E48F6">
        <w:rPr>
          <w:color w:val="333333"/>
          <w:shd w:val="clear" w:color="auto" w:fill="FFFFFF"/>
        </w:rPr>
        <w:t xml:space="preserve"> and war becomes more likely to recur</w:t>
      </w:r>
      <w:r w:rsidR="00071DDA" w:rsidRPr="006E48F6">
        <w:rPr>
          <w:color w:val="333333"/>
          <w:shd w:val="clear" w:color="auto" w:fill="FFFFFF"/>
        </w:rPr>
        <w:t>,</w:t>
      </w:r>
      <w:r w:rsidRPr="006E48F6">
        <w:rPr>
          <w:color w:val="333333"/>
          <w:shd w:val="clear" w:color="auto" w:fill="FFFFFF"/>
        </w:rPr>
        <w:t xml:space="preserve"> when there are more conflicting parties with veto powers.</w:t>
      </w:r>
    </w:p>
  </w:footnote>
  <w:footnote w:id="27">
    <w:p w14:paraId="6D195746" w14:textId="0BCA6FAF" w:rsidR="00DC05DB" w:rsidRPr="006E48F6" w:rsidRDefault="00DC05DB" w:rsidP="00286FAB">
      <w:pPr>
        <w:pStyle w:val="FootnoteText"/>
      </w:pPr>
      <w:r w:rsidRPr="006E48F6">
        <w:rPr>
          <w:rStyle w:val="FootnoteReference"/>
        </w:rPr>
        <w:footnoteRef/>
      </w:r>
      <w:r w:rsidRPr="006E48F6">
        <w:t xml:space="preserve"> </w:t>
      </w:r>
      <w:r w:rsidR="007B006F" w:rsidRPr="006E48F6">
        <w:t>T</w:t>
      </w:r>
      <w:r w:rsidRPr="006E48F6">
        <w:t xml:space="preserve">aken from UCDP ACD, which shows whether conflict is over government, territory, or both. Three binary variables are established, and </w:t>
      </w:r>
      <w:r w:rsidR="00071DDA" w:rsidRPr="006E48F6">
        <w:t>‘</w:t>
      </w:r>
      <w:r w:rsidRPr="006E48F6">
        <w:t>both</w:t>
      </w:r>
      <w:r w:rsidR="00071DDA" w:rsidRPr="006E48F6">
        <w:t>’</w:t>
      </w:r>
      <w:r w:rsidRPr="006E48F6">
        <w:t xml:space="preserve"> is </w:t>
      </w:r>
      <w:r w:rsidR="00071DDA" w:rsidRPr="006E48F6">
        <w:t>the</w:t>
      </w:r>
      <w:r w:rsidRPr="006E48F6">
        <w:t xml:space="preserve"> reference. </w:t>
      </w:r>
    </w:p>
  </w:footnote>
  <w:footnote w:id="28">
    <w:p w14:paraId="00360F45" w14:textId="5DAF9CA9" w:rsidR="00DC05DB" w:rsidRPr="006E48F6" w:rsidRDefault="00DC05DB" w:rsidP="00286FAB">
      <w:pPr>
        <w:autoSpaceDE w:val="0"/>
        <w:autoSpaceDN w:val="0"/>
        <w:adjustRightInd w:val="0"/>
        <w:rPr>
          <w:rFonts w:eastAsiaTheme="minorHAnsi"/>
          <w:i/>
          <w:iCs/>
          <w:sz w:val="20"/>
          <w:szCs w:val="20"/>
        </w:rPr>
      </w:pPr>
      <w:r w:rsidRPr="006E48F6">
        <w:rPr>
          <w:rStyle w:val="FootnoteReference"/>
          <w:sz w:val="20"/>
          <w:szCs w:val="20"/>
        </w:rPr>
        <w:footnoteRef/>
      </w:r>
      <w:r w:rsidRPr="006E48F6">
        <w:rPr>
          <w:sz w:val="20"/>
          <w:szCs w:val="20"/>
        </w:rPr>
        <w:t xml:space="preserve"> </w:t>
      </w:r>
      <w:r w:rsidRPr="006E48F6">
        <w:rPr>
          <w:sz w:val="20"/>
          <w:szCs w:val="20"/>
          <w:shd w:val="clear" w:color="auto" w:fill="FFFFFF"/>
        </w:rPr>
        <w:t>Ethnic fractionalization</w:t>
      </w:r>
      <w:r w:rsidRPr="006E48F6">
        <w:rPr>
          <w:sz w:val="20"/>
          <w:szCs w:val="20"/>
        </w:rPr>
        <w:t xml:space="preserve"> is fro</w:t>
      </w:r>
      <w:r w:rsidR="00B658C0" w:rsidRPr="006E48F6">
        <w:rPr>
          <w:sz w:val="20"/>
          <w:szCs w:val="20"/>
        </w:rPr>
        <w:t>m</w:t>
      </w:r>
      <w:r w:rsidRPr="006E48F6">
        <w:rPr>
          <w:rFonts w:eastAsiaTheme="minorHAnsi"/>
          <w:sz w:val="20"/>
          <w:szCs w:val="20"/>
        </w:rPr>
        <w:t xml:space="preserve"> 2003</w:t>
      </w:r>
      <w:r w:rsidR="00071DDA" w:rsidRPr="006E48F6">
        <w:rPr>
          <w:rFonts w:eastAsiaTheme="minorHAnsi"/>
          <w:sz w:val="20"/>
          <w:szCs w:val="20"/>
        </w:rPr>
        <w:t xml:space="preserve"> and is assumed time-invariant</w:t>
      </w:r>
      <w:r w:rsidRPr="006E48F6">
        <w:rPr>
          <w:rFonts w:eastAsiaTheme="minorHAnsi"/>
          <w:sz w:val="20"/>
          <w:szCs w:val="20"/>
        </w:rPr>
        <w:t xml:space="preserve">. </w:t>
      </w:r>
    </w:p>
  </w:footnote>
  <w:footnote w:id="29">
    <w:p w14:paraId="34F480B1" w14:textId="3519EDFD" w:rsidR="00DC05DB" w:rsidRPr="006E48F6" w:rsidRDefault="00DC05DB" w:rsidP="00286FAB">
      <w:pPr>
        <w:pStyle w:val="FootnoteText"/>
      </w:pPr>
      <w:r w:rsidRPr="006E48F6">
        <w:rPr>
          <w:rStyle w:val="FootnoteReference"/>
        </w:rPr>
        <w:footnoteRef/>
      </w:r>
      <w:r w:rsidR="00D06A8F" w:rsidRPr="006E48F6">
        <w:rPr>
          <w:rFonts w:eastAsiaTheme="minorHAnsi"/>
        </w:rPr>
        <w:t xml:space="preserve"> </w:t>
      </w:r>
      <w:r w:rsidRPr="006E48F6">
        <w:rPr>
          <w:rFonts w:eastAsiaTheme="minorHAnsi"/>
        </w:rPr>
        <w:t>Marshall &amp; Gurr</w:t>
      </w:r>
      <w:r w:rsidR="00A276E7" w:rsidRPr="006E48F6">
        <w:rPr>
          <w:rFonts w:eastAsiaTheme="minorHAnsi"/>
        </w:rPr>
        <w:t xml:space="preserve"> </w:t>
      </w:r>
      <w:r w:rsidRPr="006E48F6">
        <w:rPr>
          <w:rFonts w:eastAsiaTheme="minorHAnsi"/>
        </w:rPr>
        <w:t>(2020)</w:t>
      </w:r>
      <w:r w:rsidRPr="006E48F6">
        <w:t xml:space="preserve">. </w:t>
      </w:r>
    </w:p>
  </w:footnote>
  <w:footnote w:id="30">
    <w:p w14:paraId="22F9C9BD" w14:textId="725ED5E4" w:rsidR="00DC05DB" w:rsidRPr="006E48F6" w:rsidRDefault="00DC05DB" w:rsidP="00286FAB">
      <w:pPr>
        <w:autoSpaceDE w:val="0"/>
        <w:autoSpaceDN w:val="0"/>
        <w:adjustRightInd w:val="0"/>
        <w:rPr>
          <w:rFonts w:eastAsiaTheme="minorHAnsi"/>
          <w:sz w:val="20"/>
          <w:szCs w:val="20"/>
        </w:rPr>
      </w:pPr>
      <w:r w:rsidRPr="006E48F6">
        <w:rPr>
          <w:rStyle w:val="FootnoteReference"/>
          <w:sz w:val="20"/>
          <w:szCs w:val="20"/>
        </w:rPr>
        <w:footnoteRef/>
      </w:r>
      <w:r w:rsidRPr="006E48F6">
        <w:rPr>
          <w:sz w:val="20"/>
          <w:szCs w:val="20"/>
        </w:rPr>
        <w:t xml:space="preserve"> Logged </w:t>
      </w:r>
      <w:r w:rsidRPr="006E48F6">
        <w:rPr>
          <w:rFonts w:eastAsiaTheme="minorHAnsi"/>
          <w:sz w:val="20"/>
          <w:szCs w:val="20"/>
        </w:rPr>
        <w:t>GDP p</w:t>
      </w:r>
      <w:r w:rsidR="00071DDA" w:rsidRPr="006E48F6">
        <w:rPr>
          <w:rFonts w:eastAsiaTheme="minorHAnsi"/>
          <w:sz w:val="20"/>
          <w:szCs w:val="20"/>
        </w:rPr>
        <w:t>c</w:t>
      </w:r>
      <w:r w:rsidRPr="006E48F6">
        <w:rPr>
          <w:rFonts w:eastAsiaTheme="minorHAnsi"/>
          <w:sz w:val="20"/>
          <w:szCs w:val="20"/>
        </w:rPr>
        <w:t xml:space="preserve"> (current US</w:t>
      </w:r>
      <w:r w:rsidR="00071DDA" w:rsidRPr="006E48F6">
        <w:rPr>
          <w:rFonts w:eastAsiaTheme="minorHAnsi"/>
          <w:sz w:val="20"/>
          <w:szCs w:val="20"/>
        </w:rPr>
        <w:t>D</w:t>
      </w:r>
      <w:r w:rsidRPr="006E48F6">
        <w:rPr>
          <w:rFonts w:eastAsiaTheme="minorHAnsi"/>
          <w:sz w:val="20"/>
          <w:szCs w:val="20"/>
        </w:rPr>
        <w:t>) from World Bank. (2022). World development indicators. https://databank.worldbank.org/source/vworld-development-indicators</w:t>
      </w:r>
    </w:p>
  </w:footnote>
  <w:footnote w:id="31">
    <w:p w14:paraId="63BD2BCE" w14:textId="3B4086A3" w:rsidR="00DC05DB" w:rsidRPr="006E48F6" w:rsidRDefault="00DC05DB" w:rsidP="00286FAB">
      <w:pPr>
        <w:pStyle w:val="FootnoteText"/>
        <w:rPr>
          <w:rFonts w:eastAsiaTheme="minorHAnsi"/>
        </w:rPr>
      </w:pPr>
      <w:r w:rsidRPr="006E48F6">
        <w:rPr>
          <w:rStyle w:val="FootnoteReference"/>
        </w:rPr>
        <w:footnoteRef/>
      </w:r>
      <w:r w:rsidRPr="006E48F6">
        <w:t xml:space="preserve"> </w:t>
      </w:r>
      <w:r w:rsidRPr="006E48F6">
        <w:rPr>
          <w:rFonts w:eastAsiaTheme="minorHAnsi"/>
        </w:rPr>
        <w:t>Bueno de Mesquita</w:t>
      </w:r>
      <w:r w:rsidR="00A45081" w:rsidRPr="006E48F6">
        <w:rPr>
          <w:rFonts w:eastAsiaTheme="minorHAnsi"/>
        </w:rPr>
        <w:t xml:space="preserve"> </w:t>
      </w:r>
      <w:r w:rsidRPr="006E48F6">
        <w:rPr>
          <w:rFonts w:eastAsiaTheme="minorHAnsi"/>
        </w:rPr>
        <w:t xml:space="preserve">&amp; Smith (2022). </w:t>
      </w:r>
    </w:p>
  </w:footnote>
  <w:footnote w:id="32">
    <w:p w14:paraId="6B465700" w14:textId="77777777" w:rsidR="00DC05DB" w:rsidRPr="006E48F6" w:rsidRDefault="00DC05DB" w:rsidP="00286FAB">
      <w:pPr>
        <w:pStyle w:val="FootnoteText"/>
      </w:pPr>
      <w:r w:rsidRPr="006E48F6">
        <w:rPr>
          <w:rStyle w:val="FootnoteReference"/>
        </w:rPr>
        <w:footnoteRef/>
      </w:r>
      <w:r w:rsidRPr="006E48F6">
        <w:t xml:space="preserve"> </w:t>
      </w:r>
      <w:r w:rsidRPr="006E48F6">
        <w:rPr>
          <w:rFonts w:eastAsiaTheme="minorHAnsi"/>
        </w:rPr>
        <w:t xml:space="preserve">World development indicators by World Bank </w:t>
      </w:r>
    </w:p>
  </w:footnote>
  <w:footnote w:id="33">
    <w:p w14:paraId="04847AB0" w14:textId="3C4B8CFA" w:rsidR="00DC05DB" w:rsidRPr="006E48F6" w:rsidRDefault="00DC05DB" w:rsidP="00286FAB">
      <w:pPr>
        <w:pStyle w:val="FootnoteText"/>
      </w:pPr>
      <w:r w:rsidRPr="006E48F6">
        <w:rPr>
          <w:rStyle w:val="FootnoteReference"/>
        </w:rPr>
        <w:footnoteRef/>
      </w:r>
      <w:r w:rsidRPr="006E48F6">
        <w:t xml:space="preserve"> </w:t>
      </w:r>
      <w:r w:rsidRPr="006E48F6">
        <w:rPr>
          <w:color w:val="222222"/>
          <w:shd w:val="clear" w:color="auto" w:fill="FFFFFF"/>
        </w:rPr>
        <w:t>Hartzell</w:t>
      </w:r>
      <w:r w:rsidR="00B658C0" w:rsidRPr="006E48F6">
        <w:rPr>
          <w:color w:val="222222"/>
          <w:shd w:val="clear" w:color="auto" w:fill="FFFFFF"/>
        </w:rPr>
        <w:t xml:space="preserve"> </w:t>
      </w:r>
      <w:r w:rsidRPr="006E48F6">
        <w:rPr>
          <w:color w:val="222222"/>
          <w:shd w:val="clear" w:color="auto" w:fill="FFFFFF"/>
        </w:rPr>
        <w:t xml:space="preserve">&amp; </w:t>
      </w:r>
      <w:proofErr w:type="spellStart"/>
      <w:r w:rsidRPr="006E48F6">
        <w:rPr>
          <w:color w:val="222222"/>
          <w:shd w:val="clear" w:color="auto" w:fill="FFFFFF"/>
        </w:rPr>
        <w:t>Hoddie</w:t>
      </w:r>
      <w:proofErr w:type="spellEnd"/>
      <w:r w:rsidR="00B658C0" w:rsidRPr="006E48F6">
        <w:rPr>
          <w:color w:val="222222"/>
          <w:shd w:val="clear" w:color="auto" w:fill="FFFFFF"/>
        </w:rPr>
        <w:t xml:space="preserve"> </w:t>
      </w:r>
      <w:r w:rsidRPr="006E48F6">
        <w:rPr>
          <w:color w:val="222222"/>
          <w:shd w:val="clear" w:color="auto" w:fill="FFFFFF"/>
        </w:rPr>
        <w:t>(2003); Walsh</w:t>
      </w:r>
      <w:r w:rsidR="00B658C0" w:rsidRPr="006E48F6">
        <w:rPr>
          <w:color w:val="222222"/>
          <w:shd w:val="clear" w:color="auto" w:fill="FFFFFF"/>
        </w:rPr>
        <w:t xml:space="preserve"> </w:t>
      </w:r>
      <w:r w:rsidRPr="006E48F6">
        <w:rPr>
          <w:color w:val="222222"/>
          <w:shd w:val="clear" w:color="auto" w:fill="FFFFFF"/>
        </w:rPr>
        <w:t xml:space="preserve">&amp; </w:t>
      </w:r>
      <w:proofErr w:type="spellStart"/>
      <w:proofErr w:type="gramStart"/>
      <w:r w:rsidRPr="006E48F6">
        <w:rPr>
          <w:color w:val="222222"/>
          <w:shd w:val="clear" w:color="auto" w:fill="FFFFFF"/>
        </w:rPr>
        <w:t>Neudorfer</w:t>
      </w:r>
      <w:proofErr w:type="spellEnd"/>
      <w:r w:rsidRPr="006E48F6">
        <w:rPr>
          <w:color w:val="222222"/>
          <w:shd w:val="clear" w:color="auto" w:fill="FFFFFF"/>
        </w:rPr>
        <w:t>(</w:t>
      </w:r>
      <w:proofErr w:type="gramEnd"/>
      <w:r w:rsidRPr="006E48F6">
        <w:rPr>
          <w:color w:val="222222"/>
          <w:shd w:val="clear" w:color="auto" w:fill="FFFFFF"/>
        </w:rPr>
        <w:t xml:space="preserve">2023). </w:t>
      </w:r>
    </w:p>
  </w:footnote>
  <w:footnote w:id="34">
    <w:p w14:paraId="38C75582" w14:textId="0A331E95" w:rsidR="00DC05DB" w:rsidRPr="006E48F6" w:rsidRDefault="00DC05DB" w:rsidP="00286FAB">
      <w:pPr>
        <w:autoSpaceDE w:val="0"/>
        <w:autoSpaceDN w:val="0"/>
        <w:adjustRightInd w:val="0"/>
        <w:rPr>
          <w:sz w:val="20"/>
          <w:szCs w:val="20"/>
        </w:rPr>
      </w:pPr>
      <w:r w:rsidRPr="006E48F6">
        <w:rPr>
          <w:rStyle w:val="FootnoteReference"/>
          <w:sz w:val="20"/>
          <w:szCs w:val="20"/>
        </w:rPr>
        <w:footnoteRef/>
      </w:r>
      <w:r w:rsidRPr="006E48F6">
        <w:rPr>
          <w:sz w:val="20"/>
          <w:szCs w:val="20"/>
        </w:rPr>
        <w:t xml:space="preserve"> </w:t>
      </w:r>
      <w:proofErr w:type="spellStart"/>
      <w:r w:rsidRPr="006E48F6">
        <w:rPr>
          <w:rFonts w:eastAsiaTheme="minorHAnsi"/>
          <w:sz w:val="20"/>
          <w:szCs w:val="20"/>
        </w:rPr>
        <w:t>Alesina</w:t>
      </w:r>
      <w:proofErr w:type="spellEnd"/>
      <w:r w:rsidR="00B658C0" w:rsidRPr="006E48F6">
        <w:rPr>
          <w:rFonts w:eastAsiaTheme="minorHAnsi"/>
          <w:sz w:val="20"/>
          <w:szCs w:val="20"/>
        </w:rPr>
        <w:t xml:space="preserve"> et al (2003).</w:t>
      </w:r>
    </w:p>
  </w:footnote>
  <w:footnote w:id="35">
    <w:p w14:paraId="68B53E1E" w14:textId="77777777" w:rsidR="00DC05DB" w:rsidRPr="006E48F6" w:rsidRDefault="00DC05DB" w:rsidP="00286FAB">
      <w:pPr>
        <w:autoSpaceDE w:val="0"/>
        <w:autoSpaceDN w:val="0"/>
        <w:adjustRightInd w:val="0"/>
        <w:rPr>
          <w:sz w:val="20"/>
          <w:szCs w:val="20"/>
        </w:rPr>
      </w:pPr>
      <w:r w:rsidRPr="006E48F6">
        <w:rPr>
          <w:rStyle w:val="FootnoteReference"/>
          <w:sz w:val="20"/>
          <w:szCs w:val="20"/>
        </w:rPr>
        <w:footnoteRef/>
      </w:r>
      <w:r w:rsidRPr="006E48F6">
        <w:rPr>
          <w:sz w:val="20"/>
          <w:szCs w:val="20"/>
        </w:rPr>
        <w:t xml:space="preserve"> </w:t>
      </w:r>
      <w:proofErr w:type="spellStart"/>
      <w:r w:rsidRPr="006E48F6">
        <w:rPr>
          <w:rFonts w:eastAsiaTheme="minorHAnsi"/>
          <w:sz w:val="20"/>
          <w:szCs w:val="20"/>
        </w:rPr>
        <w:t>Alesina</w:t>
      </w:r>
      <w:proofErr w:type="spellEnd"/>
      <w:r w:rsidRPr="006E48F6">
        <w:rPr>
          <w:rFonts w:eastAsiaTheme="minorHAnsi"/>
          <w:sz w:val="20"/>
          <w:szCs w:val="20"/>
        </w:rPr>
        <w:t xml:space="preserve">, A., et al (2011). </w:t>
      </w:r>
    </w:p>
  </w:footnote>
  <w:footnote w:id="36">
    <w:p w14:paraId="486AC581" w14:textId="7C6F6A2E" w:rsidR="00D06A8F" w:rsidRPr="006E48F6" w:rsidRDefault="00D06A8F" w:rsidP="00286FAB">
      <w:pPr>
        <w:pStyle w:val="FootnoteText"/>
      </w:pPr>
      <w:r w:rsidRPr="006E48F6">
        <w:rPr>
          <w:rStyle w:val="FootnoteReference"/>
        </w:rPr>
        <w:footnoteRef/>
      </w:r>
      <w:r w:rsidRPr="006E48F6">
        <w:t xml:space="preserve"> </w:t>
      </w:r>
      <w:proofErr w:type="spellStart"/>
      <w:r w:rsidRPr="006E48F6">
        <w:t>Kalyvas</w:t>
      </w:r>
      <w:proofErr w:type="spellEnd"/>
      <w:r w:rsidRPr="006E48F6">
        <w:t xml:space="preserve"> &amp; </w:t>
      </w:r>
      <w:proofErr w:type="spellStart"/>
      <w:r w:rsidRPr="006E48F6">
        <w:t>Balcells</w:t>
      </w:r>
      <w:proofErr w:type="spellEnd"/>
      <w:r w:rsidRPr="006E48F6">
        <w:t xml:space="preserve"> (2010).</w:t>
      </w:r>
    </w:p>
  </w:footnote>
  <w:footnote w:id="37">
    <w:p w14:paraId="74D687F5" w14:textId="56AB6179" w:rsidR="00C85A96" w:rsidRPr="006E48F6" w:rsidRDefault="00C85A96" w:rsidP="00286FAB">
      <w:pPr>
        <w:jc w:val="both"/>
        <w:rPr>
          <w:sz w:val="20"/>
          <w:szCs w:val="20"/>
        </w:rPr>
      </w:pPr>
      <w:r w:rsidRPr="006E48F6">
        <w:rPr>
          <w:rStyle w:val="FootnoteReference"/>
          <w:sz w:val="20"/>
          <w:szCs w:val="20"/>
        </w:rPr>
        <w:footnoteRef/>
      </w:r>
      <w:r w:rsidRPr="006E48F6">
        <w:rPr>
          <w:sz w:val="20"/>
          <w:szCs w:val="20"/>
        </w:rPr>
        <w:t xml:space="preserve"> </w:t>
      </w:r>
      <w:r w:rsidRPr="006E48F6">
        <w:rPr>
          <w:sz w:val="20"/>
          <w:szCs w:val="20"/>
          <w:shd w:val="clear" w:color="auto" w:fill="FFFFFF"/>
        </w:rPr>
        <w:t xml:space="preserve">Stabilized inverse propensity weights (stab IPW) were developed after performing matching.  Propensity scores, calculated during the matching process and referred to as distance, were used as the foundation for generating stab IPW. The weights were constructed to account for the prevalence of treated and control units, ensuring that the reweighted dataset reflects the original treatment proportions. After generating stab IPW, any weights above 10 were trimmed to prevent extreme values from distorting the analysis. Only one observation had a weight exceeding this threshold, at a value of 13. This resulted in an effective sample size of 244.49 compared to original dataset’s 329 observations. </w:t>
      </w:r>
    </w:p>
  </w:footnote>
  <w:footnote w:id="38">
    <w:p w14:paraId="44647093" w14:textId="535176F9" w:rsidR="009E2BE2" w:rsidRPr="006E48F6" w:rsidRDefault="009E2BE2" w:rsidP="00286FAB">
      <w:pPr>
        <w:pStyle w:val="FootnoteText"/>
      </w:pPr>
      <w:r w:rsidRPr="006E48F6">
        <w:rPr>
          <w:rStyle w:val="FootnoteReference"/>
        </w:rPr>
        <w:footnoteRef/>
      </w:r>
      <w:r w:rsidRPr="006E48F6">
        <w:t xml:space="preserve"> </w:t>
      </w:r>
      <w:r w:rsidRPr="006E48F6">
        <w:rPr>
          <w:shd w:val="clear" w:color="auto" w:fill="FFFFFF"/>
        </w:rPr>
        <w:t xml:space="preserve">While stab IPW </w:t>
      </w:r>
      <w:r w:rsidR="00FB53CD" w:rsidRPr="006E48F6">
        <w:rPr>
          <w:shd w:val="clear" w:color="auto" w:fill="FFFFFF"/>
        </w:rPr>
        <w:t>helps to</w:t>
      </w:r>
      <w:r w:rsidRPr="006E48F6">
        <w:rPr>
          <w:shd w:val="clear" w:color="auto" w:fill="FFFFFF"/>
        </w:rPr>
        <w:t xml:space="preserve"> achiev</w:t>
      </w:r>
      <w:r w:rsidR="00FB53CD" w:rsidRPr="006E48F6">
        <w:rPr>
          <w:shd w:val="clear" w:color="auto" w:fill="FFFFFF"/>
        </w:rPr>
        <w:t xml:space="preserve">e </w:t>
      </w:r>
      <w:r w:rsidRPr="006E48F6">
        <w:rPr>
          <w:shd w:val="clear" w:color="auto" w:fill="FFFFFF"/>
        </w:rPr>
        <w:t>covariate balance, it does not ensure perfect balancing.</w:t>
      </w:r>
      <w:r w:rsidR="00FA5CC6" w:rsidRPr="006E48F6">
        <w:rPr>
          <w:shd w:val="clear" w:color="auto" w:fill="FFFFFF"/>
        </w:rPr>
        <w:t xml:space="preserve"> </w:t>
      </w:r>
      <w:r w:rsidR="00ED79B0" w:rsidRPr="006E48F6">
        <w:rPr>
          <w:shd w:val="clear" w:color="auto" w:fill="FFFFFF"/>
        </w:rPr>
        <w:t>I</w:t>
      </w:r>
      <w:r w:rsidRPr="006E48F6">
        <w:rPr>
          <w:shd w:val="clear" w:color="auto" w:fill="FFFFFF"/>
        </w:rPr>
        <w:t xml:space="preserve">mbalances can persist even after weighting. </w:t>
      </w:r>
      <w:proofErr w:type="spellStart"/>
      <w:r w:rsidRPr="006E48F6">
        <w:rPr>
          <w:shd w:val="clear" w:color="auto" w:fill="FFFFFF"/>
        </w:rPr>
        <w:t>Ebal</w:t>
      </w:r>
      <w:proofErr w:type="spellEnd"/>
      <w:r w:rsidRPr="006E48F6">
        <w:rPr>
          <w:shd w:val="clear" w:color="auto" w:fill="FFFFFF"/>
        </w:rPr>
        <w:t xml:space="preserve"> explicitly adjusts weights </w:t>
      </w:r>
      <w:r w:rsidR="00FB53CD" w:rsidRPr="006E48F6">
        <w:rPr>
          <w:shd w:val="clear" w:color="auto" w:fill="FFFFFF"/>
        </w:rPr>
        <w:t xml:space="preserve">to </w:t>
      </w:r>
      <w:r w:rsidRPr="006E48F6">
        <w:rPr>
          <w:shd w:val="clear" w:color="auto" w:fill="FFFFFF"/>
        </w:rPr>
        <w:t>achiev</w:t>
      </w:r>
      <w:r w:rsidR="00FB53CD" w:rsidRPr="006E48F6">
        <w:rPr>
          <w:shd w:val="clear" w:color="auto" w:fill="FFFFFF"/>
        </w:rPr>
        <w:t>e</w:t>
      </w:r>
      <w:r w:rsidRPr="006E48F6">
        <w:rPr>
          <w:shd w:val="clear" w:color="auto" w:fill="FFFFFF"/>
        </w:rPr>
        <w:t xml:space="preserve"> exact balance. </w:t>
      </w:r>
      <w:proofErr w:type="spellStart"/>
      <w:r w:rsidRPr="006E48F6">
        <w:rPr>
          <w:shd w:val="clear" w:color="auto" w:fill="FFFFFF"/>
        </w:rPr>
        <w:t>Ebal</w:t>
      </w:r>
      <w:proofErr w:type="spellEnd"/>
      <w:r w:rsidRPr="006E48F6">
        <w:rPr>
          <w:shd w:val="clear" w:color="auto" w:fill="FFFFFF"/>
        </w:rPr>
        <w:t xml:space="preserve"> helps verify that the results are not overly sensitive to any residual imbalance. </w:t>
      </w:r>
      <w:r w:rsidR="00EF0B5C" w:rsidRPr="006E48F6">
        <w:rPr>
          <w:shd w:val="clear" w:color="auto" w:fill="FFFFFF"/>
        </w:rPr>
        <w:t>The</w:t>
      </w:r>
      <w:r w:rsidRPr="006E48F6">
        <w:rPr>
          <w:shd w:val="clear" w:color="auto" w:fill="FFFFFF"/>
        </w:rPr>
        <w:t xml:space="preserve"> findings are supported by </w:t>
      </w:r>
      <w:r w:rsidR="00EF0B5C" w:rsidRPr="006E48F6">
        <w:rPr>
          <w:shd w:val="clear" w:color="auto" w:fill="FFFFFF"/>
        </w:rPr>
        <w:t>both</w:t>
      </w:r>
      <w:r w:rsidRPr="006E48F6">
        <w:rPr>
          <w:shd w:val="clear" w:color="auto" w:fill="FFFFFF"/>
        </w:rPr>
        <w:t xml:space="preserve"> approaches.</w:t>
      </w:r>
    </w:p>
  </w:footnote>
  <w:footnote w:id="39">
    <w:p w14:paraId="7F1A797B" w14:textId="7CDA2984" w:rsidR="00DC05DB" w:rsidRPr="006E48F6" w:rsidRDefault="00DC05DB" w:rsidP="00286FAB">
      <w:pPr>
        <w:pStyle w:val="FootnoteText"/>
      </w:pPr>
      <w:r w:rsidRPr="006E48F6">
        <w:rPr>
          <w:rStyle w:val="FootnoteReference"/>
        </w:rPr>
        <w:footnoteRef/>
      </w:r>
      <w:r w:rsidRPr="006E48F6">
        <w:t xml:space="preserve"> </w:t>
      </w:r>
      <w:r w:rsidRPr="006E48F6">
        <w:rPr>
          <w:color w:val="333333"/>
          <w:shd w:val="clear" w:color="auto" w:fill="FFFFFF"/>
        </w:rPr>
        <w:t>Random Survival Forests (RSF), an extension of Random Forest (RF) algorithm, is designed to handle right-censored survival data. RSF</w:t>
      </w:r>
      <w:r w:rsidR="00FB53CD" w:rsidRPr="006E48F6">
        <w:rPr>
          <w:color w:val="333333"/>
          <w:shd w:val="clear" w:color="auto" w:fill="FFFFFF"/>
        </w:rPr>
        <w:t xml:space="preserve"> follow several steps</w:t>
      </w:r>
      <w:r w:rsidRPr="006E48F6">
        <w:rPr>
          <w:color w:val="333333"/>
          <w:shd w:val="clear" w:color="auto" w:fill="FFFFFF"/>
        </w:rPr>
        <w:t>. First, survival trees are grown using bootstrapped data. Second, random feature selection is used when splitting tree nodes. Third, the trees are grown deeply. Finally, the RSF ensemble is calculated by averaging the statistics of terminal nodes (</w:t>
      </w:r>
      <w:proofErr w:type="spellStart"/>
      <w:r w:rsidRPr="006E48F6">
        <w:t>Ishwaran</w:t>
      </w:r>
      <w:proofErr w:type="spellEnd"/>
      <w:r w:rsidRPr="006E48F6">
        <w:rPr>
          <w:color w:val="333333"/>
          <w:shd w:val="clear" w:color="auto" w:fill="FFFFFF"/>
        </w:rPr>
        <w:t xml:space="preserve"> et al. 2021).</w:t>
      </w:r>
    </w:p>
  </w:footnote>
  <w:footnote w:id="40">
    <w:p w14:paraId="53300897" w14:textId="3A5278AF" w:rsidR="00294434" w:rsidRPr="006E48F6" w:rsidRDefault="00294434" w:rsidP="00286FAB">
      <w:pPr>
        <w:pStyle w:val="FootnoteText"/>
      </w:pPr>
      <w:r w:rsidRPr="006E48F6">
        <w:rPr>
          <w:rStyle w:val="FootnoteReference"/>
        </w:rPr>
        <w:footnoteRef/>
      </w:r>
      <w:r w:rsidRPr="006E48F6">
        <w:t xml:space="preserve"> We utilized the '</w:t>
      </w:r>
      <w:proofErr w:type="spellStart"/>
      <w:r w:rsidRPr="006E48F6">
        <w:t>randomForestSRC</w:t>
      </w:r>
      <w:proofErr w:type="spellEnd"/>
      <w:r w:rsidRPr="006E48F6">
        <w:t xml:space="preserve">' package in R to fit the model using the function </w:t>
      </w:r>
      <w:proofErr w:type="spellStart"/>
      <w:r w:rsidRPr="006E48F6">
        <w:rPr>
          <w:rStyle w:val="HTMLCode"/>
          <w:rFonts w:ascii="Times New Roman" w:eastAsiaTheme="majorEastAsia" w:hAnsi="Times New Roman" w:cs="Times New Roman"/>
        </w:rPr>
        <w:t>rfsrc</w:t>
      </w:r>
      <w:proofErr w:type="spellEnd"/>
      <w:r w:rsidRPr="006E48F6">
        <w:t>.</w:t>
      </w:r>
      <w:r w:rsidR="00DC05DB" w:rsidRPr="006E48F6">
        <w:t xml:space="preserve"> </w:t>
      </w:r>
      <w:r w:rsidR="00DC05DB" w:rsidRPr="006E48F6">
        <w:rPr>
          <w:shd w:val="clear" w:color="auto" w:fill="FFFFFF"/>
        </w:rPr>
        <w:t>We use 5-fold cross validation to obtain variable permutation importance.</w:t>
      </w:r>
    </w:p>
  </w:footnote>
  <w:footnote w:id="41">
    <w:p w14:paraId="3CFEA1CD" w14:textId="41B26F8C" w:rsidR="0081538B" w:rsidRPr="006E48F6" w:rsidRDefault="0081538B" w:rsidP="00286FAB">
      <w:pPr>
        <w:pStyle w:val="FootnoteText"/>
      </w:pPr>
      <w:r w:rsidRPr="006E48F6">
        <w:rPr>
          <w:rStyle w:val="FootnoteReference"/>
        </w:rPr>
        <w:footnoteRef/>
      </w:r>
      <w:r w:rsidRPr="006E48F6">
        <w:t xml:space="preserve"> </w:t>
      </w:r>
      <w:r w:rsidRPr="006E48F6">
        <w:rPr>
          <w:shd w:val="clear" w:color="auto" w:fill="FFFFFF"/>
        </w:rPr>
        <w:t>In all figures, version “a” presents results where the outcome variable, war recurrence, was measured using the UCDP Conflict ID, while version “b” presents results based on the sufficient linkage criterion for measuring war recurrence.</w:t>
      </w:r>
    </w:p>
  </w:footnote>
  <w:footnote w:id="42">
    <w:p w14:paraId="28347A0F" w14:textId="7D81FAE1" w:rsidR="00016C70" w:rsidRPr="006E48F6" w:rsidRDefault="00016C70" w:rsidP="00286FAB">
      <w:pPr>
        <w:pStyle w:val="FootnoteText"/>
      </w:pPr>
      <w:r w:rsidRPr="006E48F6">
        <w:rPr>
          <w:rStyle w:val="FootnoteReference"/>
        </w:rPr>
        <w:footnoteRef/>
      </w:r>
      <w:r w:rsidRPr="006E48F6">
        <w:t xml:space="preserve"> </w:t>
      </w:r>
      <w:r w:rsidRPr="006E48F6">
        <w:rPr>
          <w:shd w:val="clear" w:color="auto" w:fill="FFFFFF"/>
        </w:rPr>
        <w:t>Appendix C illustrates cross tabulation of war termination outcomes and war recurrence based on both UCDP conflict ID and sufficient linkage.</w:t>
      </w:r>
    </w:p>
  </w:footnote>
  <w:footnote w:id="43">
    <w:p w14:paraId="085F581C" w14:textId="77777777" w:rsidR="00EF0B5C" w:rsidRPr="006E48F6" w:rsidRDefault="00EF0B5C" w:rsidP="00286FAB">
      <w:pPr>
        <w:pStyle w:val="FootnoteText"/>
      </w:pPr>
      <w:r w:rsidRPr="006E48F6">
        <w:rPr>
          <w:rStyle w:val="FootnoteReference"/>
        </w:rPr>
        <w:footnoteRef/>
      </w:r>
      <w:r w:rsidRPr="006E48F6">
        <w:t xml:space="preserve"> </w:t>
      </w:r>
      <w:r w:rsidRPr="006E48F6">
        <w:rPr>
          <w:shd w:val="clear" w:color="auto" w:fill="FFFFFF"/>
        </w:rPr>
        <w:t>Figure 5a and 5b shows results from full models 2 and 4 in Table 1 respectively in Appendix D.</w:t>
      </w:r>
    </w:p>
  </w:footnote>
  <w:footnote w:id="44">
    <w:p w14:paraId="5B419B5B" w14:textId="7E828225" w:rsidR="00C946A8" w:rsidRPr="006E48F6" w:rsidRDefault="00C946A8" w:rsidP="00286FAB">
      <w:pPr>
        <w:pStyle w:val="FootnoteText"/>
      </w:pPr>
      <w:r w:rsidRPr="006E48F6">
        <w:rPr>
          <w:rStyle w:val="FootnoteReference"/>
        </w:rPr>
        <w:footnoteRef/>
      </w:r>
      <w:r w:rsidRPr="006E48F6">
        <w:t xml:space="preserve"> The perturbed data is passed down the tree to </w:t>
      </w:r>
      <w:r w:rsidR="00ED79B0" w:rsidRPr="006E48F6">
        <w:t>predict</w:t>
      </w:r>
      <w:r w:rsidRPr="006E48F6">
        <w:t xml:space="preserve"> the outcome, which generates the resulting OOB error. The difference between this ‘new error’ and the ‘original OOB error’ for the tree is taken as the tree importance for that variable.</w:t>
      </w:r>
      <w:r w:rsidR="00F6517F" w:rsidRPr="006E48F6">
        <w:t xml:space="preserve"> It captures the increase in prediction error in terms of the out-of-sample (out-of-bag, OOB) error rate</w:t>
      </w:r>
      <w:r w:rsidR="00DD7FF0" w:rsidRPr="006E48F6">
        <w:t>.</w:t>
      </w:r>
    </w:p>
  </w:footnote>
  <w:footnote w:id="45">
    <w:p w14:paraId="431080A6" w14:textId="77777777" w:rsidR="00371FA2" w:rsidRPr="006E48F6" w:rsidRDefault="00371FA2" w:rsidP="00286FAB">
      <w:pPr>
        <w:pStyle w:val="FootnoteText"/>
      </w:pPr>
      <w:r w:rsidRPr="006E48F6">
        <w:rPr>
          <w:rStyle w:val="FootnoteReference"/>
        </w:rPr>
        <w:footnoteRef/>
      </w:r>
      <w:r w:rsidRPr="006E48F6">
        <w:t xml:space="preserve"> We interviewed members of Azerbaijan’s two ethnic groups, </w:t>
      </w:r>
      <w:proofErr w:type="spellStart"/>
      <w:r w:rsidRPr="006E48F6">
        <w:t>Talysh</w:t>
      </w:r>
      <w:proofErr w:type="spellEnd"/>
      <w:r w:rsidRPr="006E48F6">
        <w:t xml:space="preserve"> and </w:t>
      </w:r>
      <w:proofErr w:type="gramStart"/>
      <w:r w:rsidRPr="006E48F6">
        <w:t>Lezgin,  two</w:t>
      </w:r>
      <w:proofErr w:type="gramEnd"/>
      <w:r w:rsidRPr="006E48F6">
        <w:t xml:space="preserve"> primary ethnic groups in Azerbaijan, who exhibited separatist tendencies during the early 1990s. The </w:t>
      </w:r>
      <w:proofErr w:type="spellStart"/>
      <w:r w:rsidRPr="006E48F6">
        <w:t>Talysh</w:t>
      </w:r>
      <w:proofErr w:type="spellEnd"/>
      <w:r w:rsidRPr="006E48F6">
        <w:t xml:space="preserve"> community is primarily settled in Azerbaijan’s southeastern districts, including </w:t>
      </w:r>
      <w:proofErr w:type="spellStart"/>
      <w:r w:rsidRPr="006E48F6">
        <w:t>Lenkeran</w:t>
      </w:r>
      <w:proofErr w:type="spellEnd"/>
      <w:r w:rsidRPr="006E48F6">
        <w:t xml:space="preserve">, </w:t>
      </w:r>
      <w:proofErr w:type="spellStart"/>
      <w:r w:rsidRPr="006E48F6">
        <w:t>Astara</w:t>
      </w:r>
      <w:proofErr w:type="spellEnd"/>
      <w:r w:rsidRPr="006E48F6">
        <w:t xml:space="preserve">, </w:t>
      </w:r>
      <w:proofErr w:type="spellStart"/>
      <w:r w:rsidRPr="006E48F6">
        <w:t>Masalli</w:t>
      </w:r>
      <w:proofErr w:type="spellEnd"/>
      <w:r w:rsidRPr="006E48F6">
        <w:t xml:space="preserve">, </w:t>
      </w:r>
      <w:proofErr w:type="spellStart"/>
      <w:r w:rsidRPr="006E48F6">
        <w:t>Yardimli</w:t>
      </w:r>
      <w:proofErr w:type="spellEnd"/>
      <w:r w:rsidRPr="006E48F6">
        <w:t xml:space="preserve">, and </w:t>
      </w:r>
      <w:proofErr w:type="spellStart"/>
      <w:r w:rsidRPr="006E48F6">
        <w:t>Lerik</w:t>
      </w:r>
      <w:proofErr w:type="spellEnd"/>
      <w:r w:rsidRPr="006E48F6">
        <w:t xml:space="preserve">, with some members residing in larger cities like Baku and Sumgait. The Lezgins predominantly live in the north and northeastern regions of Azerbaijan, along the Russian border, particularly in </w:t>
      </w:r>
      <w:proofErr w:type="spellStart"/>
      <w:r w:rsidRPr="006E48F6">
        <w:t>Gusar</w:t>
      </w:r>
      <w:proofErr w:type="spellEnd"/>
      <w:r w:rsidRPr="006E48F6">
        <w:t xml:space="preserve"> and certain villages of Quba, </w:t>
      </w:r>
      <w:proofErr w:type="spellStart"/>
      <w:r w:rsidRPr="006E48F6">
        <w:t>Xacmaz</w:t>
      </w:r>
      <w:proofErr w:type="spellEnd"/>
      <w:r w:rsidRPr="006E48F6">
        <w:t xml:space="preserve">, </w:t>
      </w:r>
      <w:proofErr w:type="spellStart"/>
      <w:r w:rsidRPr="006E48F6">
        <w:t>Gebele</w:t>
      </w:r>
      <w:proofErr w:type="spellEnd"/>
      <w:r w:rsidRPr="006E48F6">
        <w:t xml:space="preserve">, and Sheki districts. In total, we conducted 70 in-depth interviews: 40 respondents were from the </w:t>
      </w:r>
      <w:proofErr w:type="spellStart"/>
      <w:r w:rsidRPr="006E48F6">
        <w:t>Talysh</w:t>
      </w:r>
      <w:proofErr w:type="spellEnd"/>
      <w:r w:rsidRPr="006E48F6">
        <w:t xml:space="preserve"> ethnic group, and the remaining 30 identified as Lezgins. The breakdown of the locations, education, gender and the ethnicity of all interviewees, see</w:t>
      </w:r>
      <w:r w:rsidRPr="006E48F6" w:rsidDel="00E8160A">
        <w:t xml:space="preserve"> </w:t>
      </w:r>
      <w:r w:rsidRPr="006E48F6">
        <w:t xml:space="preserve">Appendix G.  To connect with </w:t>
      </w:r>
      <w:proofErr w:type="spellStart"/>
      <w:r w:rsidRPr="006E48F6">
        <w:t>Talysh</w:t>
      </w:r>
      <w:proofErr w:type="spellEnd"/>
      <w:r w:rsidRPr="006E48F6">
        <w:t xml:space="preserve"> community members in Baku, we visited the suburban area of Bine, where this group is densely populated. Reaching the Lezgin community in Baku proved more challenging, as they are not concentrated in any specific area, leading us to use snowball sampling. Although we initially aimed for a gender-balanced sample, we faced difficulties interviewing female respondents in rural areas due to local customs that restrict direct communication between women and men.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32CFA"/>
    <w:multiLevelType w:val="multilevel"/>
    <w:tmpl w:val="4E545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F7B7064"/>
    <w:multiLevelType w:val="hybridMultilevel"/>
    <w:tmpl w:val="F85A5306"/>
    <w:lvl w:ilvl="0" w:tplc="7CCC0A06">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48F478A"/>
    <w:multiLevelType w:val="hybridMultilevel"/>
    <w:tmpl w:val="6F243F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5E0B0E"/>
    <w:multiLevelType w:val="hybridMultilevel"/>
    <w:tmpl w:val="4544D504"/>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ED3B8F"/>
    <w:multiLevelType w:val="hybridMultilevel"/>
    <w:tmpl w:val="1E5C10E8"/>
    <w:lvl w:ilvl="0" w:tplc="723CEE4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33C39D3"/>
    <w:multiLevelType w:val="multilevel"/>
    <w:tmpl w:val="05B8C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80C5C8B"/>
    <w:multiLevelType w:val="multilevel"/>
    <w:tmpl w:val="03287BB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31A0D9B"/>
    <w:multiLevelType w:val="hybridMultilevel"/>
    <w:tmpl w:val="08AC28F6"/>
    <w:lvl w:ilvl="0" w:tplc="8BE0881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74015CB"/>
    <w:multiLevelType w:val="hybridMultilevel"/>
    <w:tmpl w:val="0A2234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4934785">
    <w:abstractNumId w:val="4"/>
  </w:num>
  <w:num w:numId="2" w16cid:durableId="1946840936">
    <w:abstractNumId w:val="1"/>
  </w:num>
  <w:num w:numId="3" w16cid:durableId="1029911687">
    <w:abstractNumId w:val="7"/>
  </w:num>
  <w:num w:numId="4" w16cid:durableId="1151092333">
    <w:abstractNumId w:val="5"/>
  </w:num>
  <w:num w:numId="5" w16cid:durableId="1841652876">
    <w:abstractNumId w:val="2"/>
  </w:num>
  <w:num w:numId="6" w16cid:durableId="145360402">
    <w:abstractNumId w:val="3"/>
  </w:num>
  <w:num w:numId="7" w16cid:durableId="1804543285">
    <w:abstractNumId w:val="6"/>
  </w:num>
  <w:num w:numId="8" w16cid:durableId="1124271855">
    <w:abstractNumId w:val="0"/>
  </w:num>
  <w:num w:numId="9" w16cid:durableId="300231198">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amig Abbasov">
    <w15:presenceInfo w15:providerId="AD" w15:userId="S::nabbaso1@asurite.asu.edu::b87df547-f3b5-427d-8760-8dcfa900b2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A608C"/>
    <w:rsid w:val="0000004B"/>
    <w:rsid w:val="0000090D"/>
    <w:rsid w:val="00001C2E"/>
    <w:rsid w:val="0000306A"/>
    <w:rsid w:val="000040DC"/>
    <w:rsid w:val="000044F3"/>
    <w:rsid w:val="00005A20"/>
    <w:rsid w:val="0000652D"/>
    <w:rsid w:val="00007366"/>
    <w:rsid w:val="00007F84"/>
    <w:rsid w:val="0001019A"/>
    <w:rsid w:val="0001204F"/>
    <w:rsid w:val="00013719"/>
    <w:rsid w:val="00014BBA"/>
    <w:rsid w:val="00016C70"/>
    <w:rsid w:val="00016E0F"/>
    <w:rsid w:val="0002076B"/>
    <w:rsid w:val="000207BE"/>
    <w:rsid w:val="00022A3A"/>
    <w:rsid w:val="000236E9"/>
    <w:rsid w:val="00023CC1"/>
    <w:rsid w:val="00023D39"/>
    <w:rsid w:val="00024A53"/>
    <w:rsid w:val="00024EC8"/>
    <w:rsid w:val="000253FA"/>
    <w:rsid w:val="00025F1C"/>
    <w:rsid w:val="0002604F"/>
    <w:rsid w:val="00027E46"/>
    <w:rsid w:val="00030DA7"/>
    <w:rsid w:val="000310ED"/>
    <w:rsid w:val="00032EF2"/>
    <w:rsid w:val="0003720C"/>
    <w:rsid w:val="00040361"/>
    <w:rsid w:val="000424CB"/>
    <w:rsid w:val="00042AC6"/>
    <w:rsid w:val="000435EC"/>
    <w:rsid w:val="00045DF2"/>
    <w:rsid w:val="00046AE4"/>
    <w:rsid w:val="00046B9A"/>
    <w:rsid w:val="00047B8F"/>
    <w:rsid w:val="00047D6A"/>
    <w:rsid w:val="00050747"/>
    <w:rsid w:val="00050D1D"/>
    <w:rsid w:val="00051747"/>
    <w:rsid w:val="00051A11"/>
    <w:rsid w:val="00054FA2"/>
    <w:rsid w:val="000562C9"/>
    <w:rsid w:val="00062359"/>
    <w:rsid w:val="000625CE"/>
    <w:rsid w:val="00062EBB"/>
    <w:rsid w:val="00063593"/>
    <w:rsid w:val="0006514E"/>
    <w:rsid w:val="0006571C"/>
    <w:rsid w:val="00071AA9"/>
    <w:rsid w:val="00071DDA"/>
    <w:rsid w:val="000748FD"/>
    <w:rsid w:val="00074E17"/>
    <w:rsid w:val="00075658"/>
    <w:rsid w:val="00077069"/>
    <w:rsid w:val="00080C0F"/>
    <w:rsid w:val="000814FF"/>
    <w:rsid w:val="00083218"/>
    <w:rsid w:val="000838C4"/>
    <w:rsid w:val="0008498A"/>
    <w:rsid w:val="0008530C"/>
    <w:rsid w:val="00086053"/>
    <w:rsid w:val="00087B32"/>
    <w:rsid w:val="00090709"/>
    <w:rsid w:val="00092648"/>
    <w:rsid w:val="000963FC"/>
    <w:rsid w:val="00097417"/>
    <w:rsid w:val="00097A29"/>
    <w:rsid w:val="000A031F"/>
    <w:rsid w:val="000A1369"/>
    <w:rsid w:val="000A2CC7"/>
    <w:rsid w:val="000A4AB0"/>
    <w:rsid w:val="000A6565"/>
    <w:rsid w:val="000A6F7A"/>
    <w:rsid w:val="000B0419"/>
    <w:rsid w:val="000B1E8A"/>
    <w:rsid w:val="000B2129"/>
    <w:rsid w:val="000B222E"/>
    <w:rsid w:val="000B2D65"/>
    <w:rsid w:val="000B3620"/>
    <w:rsid w:val="000B3B8F"/>
    <w:rsid w:val="000B418D"/>
    <w:rsid w:val="000B42EC"/>
    <w:rsid w:val="000B4495"/>
    <w:rsid w:val="000B61A9"/>
    <w:rsid w:val="000B6909"/>
    <w:rsid w:val="000B729F"/>
    <w:rsid w:val="000B7650"/>
    <w:rsid w:val="000B78F8"/>
    <w:rsid w:val="000C1A84"/>
    <w:rsid w:val="000C713A"/>
    <w:rsid w:val="000D06BD"/>
    <w:rsid w:val="000D2578"/>
    <w:rsid w:val="000D293D"/>
    <w:rsid w:val="000D2E32"/>
    <w:rsid w:val="000D3948"/>
    <w:rsid w:val="000D3BC7"/>
    <w:rsid w:val="000D4EE2"/>
    <w:rsid w:val="000D5DF0"/>
    <w:rsid w:val="000D71D6"/>
    <w:rsid w:val="000D74BD"/>
    <w:rsid w:val="000D74F0"/>
    <w:rsid w:val="000E14D0"/>
    <w:rsid w:val="000E15A4"/>
    <w:rsid w:val="000E1A12"/>
    <w:rsid w:val="000E26D0"/>
    <w:rsid w:val="000E4744"/>
    <w:rsid w:val="000E5B45"/>
    <w:rsid w:val="000E6C54"/>
    <w:rsid w:val="000E6EEF"/>
    <w:rsid w:val="000E74AF"/>
    <w:rsid w:val="000F2166"/>
    <w:rsid w:val="000F2BCA"/>
    <w:rsid w:val="000F4B73"/>
    <w:rsid w:val="000F5238"/>
    <w:rsid w:val="000F5D3C"/>
    <w:rsid w:val="000F6874"/>
    <w:rsid w:val="000F7262"/>
    <w:rsid w:val="001004E8"/>
    <w:rsid w:val="001031AC"/>
    <w:rsid w:val="00103BE3"/>
    <w:rsid w:val="00104973"/>
    <w:rsid w:val="00104F73"/>
    <w:rsid w:val="001058FA"/>
    <w:rsid w:val="001078FC"/>
    <w:rsid w:val="00107B45"/>
    <w:rsid w:val="001107D0"/>
    <w:rsid w:val="00110A2F"/>
    <w:rsid w:val="00112666"/>
    <w:rsid w:val="00115B61"/>
    <w:rsid w:val="00117BC9"/>
    <w:rsid w:val="00120741"/>
    <w:rsid w:val="0012128A"/>
    <w:rsid w:val="00121507"/>
    <w:rsid w:val="0012193F"/>
    <w:rsid w:val="00121FF8"/>
    <w:rsid w:val="0012275D"/>
    <w:rsid w:val="001238B9"/>
    <w:rsid w:val="00123E06"/>
    <w:rsid w:val="001247CB"/>
    <w:rsid w:val="001249A6"/>
    <w:rsid w:val="00124AE3"/>
    <w:rsid w:val="00132F7C"/>
    <w:rsid w:val="00135C62"/>
    <w:rsid w:val="001364AA"/>
    <w:rsid w:val="001371DC"/>
    <w:rsid w:val="00137234"/>
    <w:rsid w:val="001373C7"/>
    <w:rsid w:val="00137683"/>
    <w:rsid w:val="001408DB"/>
    <w:rsid w:val="00142105"/>
    <w:rsid w:val="0014260A"/>
    <w:rsid w:val="00144BDA"/>
    <w:rsid w:val="0014555F"/>
    <w:rsid w:val="00145780"/>
    <w:rsid w:val="0014598D"/>
    <w:rsid w:val="00145D8A"/>
    <w:rsid w:val="0014610D"/>
    <w:rsid w:val="001466D3"/>
    <w:rsid w:val="00146716"/>
    <w:rsid w:val="00147426"/>
    <w:rsid w:val="001475FD"/>
    <w:rsid w:val="00151B78"/>
    <w:rsid w:val="001523C6"/>
    <w:rsid w:val="0015286E"/>
    <w:rsid w:val="00152EB8"/>
    <w:rsid w:val="00153323"/>
    <w:rsid w:val="001535E2"/>
    <w:rsid w:val="0015443B"/>
    <w:rsid w:val="0015515C"/>
    <w:rsid w:val="00156821"/>
    <w:rsid w:val="00156FB2"/>
    <w:rsid w:val="00161AB9"/>
    <w:rsid w:val="00163C72"/>
    <w:rsid w:val="00164ABC"/>
    <w:rsid w:val="00164B6E"/>
    <w:rsid w:val="00165F00"/>
    <w:rsid w:val="001660FF"/>
    <w:rsid w:val="001700B2"/>
    <w:rsid w:val="00170A80"/>
    <w:rsid w:val="00171EDC"/>
    <w:rsid w:val="0017283D"/>
    <w:rsid w:val="00173A6A"/>
    <w:rsid w:val="001761F7"/>
    <w:rsid w:val="0017717C"/>
    <w:rsid w:val="00180065"/>
    <w:rsid w:val="00181299"/>
    <w:rsid w:val="00181B8D"/>
    <w:rsid w:val="00182499"/>
    <w:rsid w:val="00182681"/>
    <w:rsid w:val="001828D9"/>
    <w:rsid w:val="00183002"/>
    <w:rsid w:val="0018349E"/>
    <w:rsid w:val="00186770"/>
    <w:rsid w:val="00187A2A"/>
    <w:rsid w:val="00191C33"/>
    <w:rsid w:val="00192A1D"/>
    <w:rsid w:val="00192CA7"/>
    <w:rsid w:val="0019300E"/>
    <w:rsid w:val="00194A06"/>
    <w:rsid w:val="001954C5"/>
    <w:rsid w:val="001957F7"/>
    <w:rsid w:val="001A0456"/>
    <w:rsid w:val="001A0842"/>
    <w:rsid w:val="001A087F"/>
    <w:rsid w:val="001A0ECE"/>
    <w:rsid w:val="001A2D6E"/>
    <w:rsid w:val="001A2FAC"/>
    <w:rsid w:val="001B2F39"/>
    <w:rsid w:val="001B495B"/>
    <w:rsid w:val="001B725D"/>
    <w:rsid w:val="001C0C7F"/>
    <w:rsid w:val="001C1D1F"/>
    <w:rsid w:val="001C359F"/>
    <w:rsid w:val="001C461F"/>
    <w:rsid w:val="001C4894"/>
    <w:rsid w:val="001C56A0"/>
    <w:rsid w:val="001C7E84"/>
    <w:rsid w:val="001D0966"/>
    <w:rsid w:val="001D13A6"/>
    <w:rsid w:val="001D27B3"/>
    <w:rsid w:val="001D3458"/>
    <w:rsid w:val="001D3745"/>
    <w:rsid w:val="001D48B6"/>
    <w:rsid w:val="001D501F"/>
    <w:rsid w:val="001D532E"/>
    <w:rsid w:val="001E1387"/>
    <w:rsid w:val="001E1ADA"/>
    <w:rsid w:val="001E31A4"/>
    <w:rsid w:val="001E3518"/>
    <w:rsid w:val="001E4D29"/>
    <w:rsid w:val="001E508D"/>
    <w:rsid w:val="001E5613"/>
    <w:rsid w:val="001E65AE"/>
    <w:rsid w:val="001E6D29"/>
    <w:rsid w:val="001F097E"/>
    <w:rsid w:val="001F168B"/>
    <w:rsid w:val="001F2827"/>
    <w:rsid w:val="001F2E81"/>
    <w:rsid w:val="001F31D7"/>
    <w:rsid w:val="001F45EA"/>
    <w:rsid w:val="001F51E3"/>
    <w:rsid w:val="001F532A"/>
    <w:rsid w:val="001F7775"/>
    <w:rsid w:val="002025AD"/>
    <w:rsid w:val="00202B00"/>
    <w:rsid w:val="00204459"/>
    <w:rsid w:val="002050CC"/>
    <w:rsid w:val="00207307"/>
    <w:rsid w:val="00207D26"/>
    <w:rsid w:val="00207D47"/>
    <w:rsid w:val="0021011A"/>
    <w:rsid w:val="0021079C"/>
    <w:rsid w:val="002122A1"/>
    <w:rsid w:val="0021585A"/>
    <w:rsid w:val="00222E2C"/>
    <w:rsid w:val="0022383F"/>
    <w:rsid w:val="00223BBD"/>
    <w:rsid w:val="00225519"/>
    <w:rsid w:val="00225B72"/>
    <w:rsid w:val="00225BF8"/>
    <w:rsid w:val="00226EC3"/>
    <w:rsid w:val="002273FB"/>
    <w:rsid w:val="00227505"/>
    <w:rsid w:val="002312E4"/>
    <w:rsid w:val="002333ED"/>
    <w:rsid w:val="00233458"/>
    <w:rsid w:val="00233A5C"/>
    <w:rsid w:val="00233D48"/>
    <w:rsid w:val="002403E0"/>
    <w:rsid w:val="00241A96"/>
    <w:rsid w:val="00241C7C"/>
    <w:rsid w:val="002421EB"/>
    <w:rsid w:val="00242881"/>
    <w:rsid w:val="0024425D"/>
    <w:rsid w:val="00244A25"/>
    <w:rsid w:val="00244A3B"/>
    <w:rsid w:val="00244BB8"/>
    <w:rsid w:val="00245D0A"/>
    <w:rsid w:val="00247341"/>
    <w:rsid w:val="00250DA1"/>
    <w:rsid w:val="00251BBD"/>
    <w:rsid w:val="00251F9F"/>
    <w:rsid w:val="002523EB"/>
    <w:rsid w:val="00252AC4"/>
    <w:rsid w:val="002537DA"/>
    <w:rsid w:val="00253929"/>
    <w:rsid w:val="00254860"/>
    <w:rsid w:val="00255009"/>
    <w:rsid w:val="002624CE"/>
    <w:rsid w:val="00262D7F"/>
    <w:rsid w:val="002634A0"/>
    <w:rsid w:val="00263B47"/>
    <w:rsid w:val="00263B88"/>
    <w:rsid w:val="00270125"/>
    <w:rsid w:val="00271292"/>
    <w:rsid w:val="00272950"/>
    <w:rsid w:val="00274CB0"/>
    <w:rsid w:val="0027536B"/>
    <w:rsid w:val="00275C90"/>
    <w:rsid w:val="00275D67"/>
    <w:rsid w:val="002778FD"/>
    <w:rsid w:val="00280886"/>
    <w:rsid w:val="00280900"/>
    <w:rsid w:val="00280D40"/>
    <w:rsid w:val="0028164D"/>
    <w:rsid w:val="0028208D"/>
    <w:rsid w:val="002834C4"/>
    <w:rsid w:val="0028570D"/>
    <w:rsid w:val="002864A8"/>
    <w:rsid w:val="00286FAB"/>
    <w:rsid w:val="00286FD1"/>
    <w:rsid w:val="002879CD"/>
    <w:rsid w:val="00287C62"/>
    <w:rsid w:val="00290184"/>
    <w:rsid w:val="00290225"/>
    <w:rsid w:val="002905BB"/>
    <w:rsid w:val="00290913"/>
    <w:rsid w:val="00293842"/>
    <w:rsid w:val="00294434"/>
    <w:rsid w:val="00296296"/>
    <w:rsid w:val="00296A9D"/>
    <w:rsid w:val="00297486"/>
    <w:rsid w:val="00297A71"/>
    <w:rsid w:val="00297F40"/>
    <w:rsid w:val="002A0C37"/>
    <w:rsid w:val="002A1660"/>
    <w:rsid w:val="002A2CD6"/>
    <w:rsid w:val="002A2F9E"/>
    <w:rsid w:val="002A3966"/>
    <w:rsid w:val="002A3F71"/>
    <w:rsid w:val="002A5437"/>
    <w:rsid w:val="002A5EA1"/>
    <w:rsid w:val="002A608C"/>
    <w:rsid w:val="002B1868"/>
    <w:rsid w:val="002B1B25"/>
    <w:rsid w:val="002B1CE0"/>
    <w:rsid w:val="002B41BB"/>
    <w:rsid w:val="002B5BBD"/>
    <w:rsid w:val="002B6E81"/>
    <w:rsid w:val="002B7B8B"/>
    <w:rsid w:val="002C0490"/>
    <w:rsid w:val="002C1008"/>
    <w:rsid w:val="002C1B4C"/>
    <w:rsid w:val="002C5B19"/>
    <w:rsid w:val="002D09C6"/>
    <w:rsid w:val="002D24D0"/>
    <w:rsid w:val="002D302F"/>
    <w:rsid w:val="002D7A19"/>
    <w:rsid w:val="002D7E0D"/>
    <w:rsid w:val="002E3834"/>
    <w:rsid w:val="002E4098"/>
    <w:rsid w:val="002E45E7"/>
    <w:rsid w:val="002E515D"/>
    <w:rsid w:val="002E57D8"/>
    <w:rsid w:val="002E645D"/>
    <w:rsid w:val="002E698F"/>
    <w:rsid w:val="002E7B67"/>
    <w:rsid w:val="002F0152"/>
    <w:rsid w:val="002F050E"/>
    <w:rsid w:val="002F0727"/>
    <w:rsid w:val="002F0855"/>
    <w:rsid w:val="002F1841"/>
    <w:rsid w:val="002F47DD"/>
    <w:rsid w:val="002F6F55"/>
    <w:rsid w:val="003002A4"/>
    <w:rsid w:val="00300F42"/>
    <w:rsid w:val="00300F45"/>
    <w:rsid w:val="0030168E"/>
    <w:rsid w:val="003016C1"/>
    <w:rsid w:val="00301F4B"/>
    <w:rsid w:val="003029B1"/>
    <w:rsid w:val="00302A9B"/>
    <w:rsid w:val="00302D37"/>
    <w:rsid w:val="00303978"/>
    <w:rsid w:val="00303DF3"/>
    <w:rsid w:val="00306D59"/>
    <w:rsid w:val="0030776A"/>
    <w:rsid w:val="00307D86"/>
    <w:rsid w:val="00311F5A"/>
    <w:rsid w:val="003132F1"/>
    <w:rsid w:val="0031333F"/>
    <w:rsid w:val="00314023"/>
    <w:rsid w:val="003149EF"/>
    <w:rsid w:val="00314A5B"/>
    <w:rsid w:val="00314FDF"/>
    <w:rsid w:val="003158CC"/>
    <w:rsid w:val="00320CC4"/>
    <w:rsid w:val="00322632"/>
    <w:rsid w:val="003238FB"/>
    <w:rsid w:val="00324C5D"/>
    <w:rsid w:val="00325D20"/>
    <w:rsid w:val="00326120"/>
    <w:rsid w:val="00326E36"/>
    <w:rsid w:val="00327148"/>
    <w:rsid w:val="003275F7"/>
    <w:rsid w:val="00327DC5"/>
    <w:rsid w:val="003310F8"/>
    <w:rsid w:val="00331D9D"/>
    <w:rsid w:val="003326D4"/>
    <w:rsid w:val="003327EC"/>
    <w:rsid w:val="00333F31"/>
    <w:rsid w:val="00334A22"/>
    <w:rsid w:val="0033602A"/>
    <w:rsid w:val="003429BB"/>
    <w:rsid w:val="00343090"/>
    <w:rsid w:val="00343F5A"/>
    <w:rsid w:val="003465F4"/>
    <w:rsid w:val="003504B1"/>
    <w:rsid w:val="00350F6E"/>
    <w:rsid w:val="003517FB"/>
    <w:rsid w:val="003521A9"/>
    <w:rsid w:val="0035495D"/>
    <w:rsid w:val="00355405"/>
    <w:rsid w:val="0035736F"/>
    <w:rsid w:val="00360162"/>
    <w:rsid w:val="00360211"/>
    <w:rsid w:val="003604B1"/>
    <w:rsid w:val="00360BB5"/>
    <w:rsid w:val="00360D70"/>
    <w:rsid w:val="00361662"/>
    <w:rsid w:val="003636EF"/>
    <w:rsid w:val="003647DF"/>
    <w:rsid w:val="0036503A"/>
    <w:rsid w:val="00365DB1"/>
    <w:rsid w:val="003660C6"/>
    <w:rsid w:val="00366554"/>
    <w:rsid w:val="00367476"/>
    <w:rsid w:val="00367D61"/>
    <w:rsid w:val="0037108E"/>
    <w:rsid w:val="00371FA2"/>
    <w:rsid w:val="00373C7A"/>
    <w:rsid w:val="00373F02"/>
    <w:rsid w:val="0037447A"/>
    <w:rsid w:val="003748FF"/>
    <w:rsid w:val="00377989"/>
    <w:rsid w:val="00380793"/>
    <w:rsid w:val="00380C01"/>
    <w:rsid w:val="00380FE1"/>
    <w:rsid w:val="003812AD"/>
    <w:rsid w:val="00381DBA"/>
    <w:rsid w:val="003823FD"/>
    <w:rsid w:val="003824A7"/>
    <w:rsid w:val="00387B93"/>
    <w:rsid w:val="00390730"/>
    <w:rsid w:val="0039082B"/>
    <w:rsid w:val="00390D1F"/>
    <w:rsid w:val="00390EA7"/>
    <w:rsid w:val="00391D53"/>
    <w:rsid w:val="0039263B"/>
    <w:rsid w:val="00396D24"/>
    <w:rsid w:val="00397BB8"/>
    <w:rsid w:val="003A1712"/>
    <w:rsid w:val="003A1D26"/>
    <w:rsid w:val="003A1FE0"/>
    <w:rsid w:val="003A26D9"/>
    <w:rsid w:val="003A27D6"/>
    <w:rsid w:val="003A31DF"/>
    <w:rsid w:val="003A6021"/>
    <w:rsid w:val="003A6313"/>
    <w:rsid w:val="003A688E"/>
    <w:rsid w:val="003A786E"/>
    <w:rsid w:val="003B0031"/>
    <w:rsid w:val="003B1E39"/>
    <w:rsid w:val="003B28FB"/>
    <w:rsid w:val="003B4030"/>
    <w:rsid w:val="003B5447"/>
    <w:rsid w:val="003B674A"/>
    <w:rsid w:val="003B675C"/>
    <w:rsid w:val="003B6B58"/>
    <w:rsid w:val="003B6EEA"/>
    <w:rsid w:val="003C0A1B"/>
    <w:rsid w:val="003C0B7F"/>
    <w:rsid w:val="003C6364"/>
    <w:rsid w:val="003C6883"/>
    <w:rsid w:val="003C7057"/>
    <w:rsid w:val="003C7403"/>
    <w:rsid w:val="003C7F50"/>
    <w:rsid w:val="003D20F9"/>
    <w:rsid w:val="003D2175"/>
    <w:rsid w:val="003D250C"/>
    <w:rsid w:val="003D3962"/>
    <w:rsid w:val="003D3AB8"/>
    <w:rsid w:val="003D3ADF"/>
    <w:rsid w:val="003D4329"/>
    <w:rsid w:val="003D47B1"/>
    <w:rsid w:val="003D4E05"/>
    <w:rsid w:val="003E12DF"/>
    <w:rsid w:val="003E13E5"/>
    <w:rsid w:val="003E19F7"/>
    <w:rsid w:val="003E52A0"/>
    <w:rsid w:val="003E54AB"/>
    <w:rsid w:val="003E56B2"/>
    <w:rsid w:val="003E731B"/>
    <w:rsid w:val="003E79CF"/>
    <w:rsid w:val="003F02A3"/>
    <w:rsid w:val="003F0358"/>
    <w:rsid w:val="003F13AA"/>
    <w:rsid w:val="003F2338"/>
    <w:rsid w:val="003F24D6"/>
    <w:rsid w:val="003F3B25"/>
    <w:rsid w:val="003F40B1"/>
    <w:rsid w:val="003F5469"/>
    <w:rsid w:val="003F6FCB"/>
    <w:rsid w:val="003F7B5E"/>
    <w:rsid w:val="00401A63"/>
    <w:rsid w:val="00401D3E"/>
    <w:rsid w:val="00402925"/>
    <w:rsid w:val="00402D55"/>
    <w:rsid w:val="0040368A"/>
    <w:rsid w:val="0040386E"/>
    <w:rsid w:val="00403932"/>
    <w:rsid w:val="00404B28"/>
    <w:rsid w:val="00404E1B"/>
    <w:rsid w:val="00407042"/>
    <w:rsid w:val="004073A0"/>
    <w:rsid w:val="00410E6A"/>
    <w:rsid w:val="004113F7"/>
    <w:rsid w:val="004118EC"/>
    <w:rsid w:val="00412E7C"/>
    <w:rsid w:val="0041404A"/>
    <w:rsid w:val="00420409"/>
    <w:rsid w:val="004216C4"/>
    <w:rsid w:val="004234D4"/>
    <w:rsid w:val="00423B74"/>
    <w:rsid w:val="00425387"/>
    <w:rsid w:val="00425652"/>
    <w:rsid w:val="00425FEF"/>
    <w:rsid w:val="00426C5E"/>
    <w:rsid w:val="00426CFF"/>
    <w:rsid w:val="00427AF8"/>
    <w:rsid w:val="00427C7E"/>
    <w:rsid w:val="00430A3F"/>
    <w:rsid w:val="004332B5"/>
    <w:rsid w:val="004335B5"/>
    <w:rsid w:val="00433606"/>
    <w:rsid w:val="00433A5B"/>
    <w:rsid w:val="0043564F"/>
    <w:rsid w:val="00437117"/>
    <w:rsid w:val="004414BD"/>
    <w:rsid w:val="00441AAD"/>
    <w:rsid w:val="00442713"/>
    <w:rsid w:val="00442E0B"/>
    <w:rsid w:val="004434B7"/>
    <w:rsid w:val="0044584E"/>
    <w:rsid w:val="00446816"/>
    <w:rsid w:val="004475A0"/>
    <w:rsid w:val="00447990"/>
    <w:rsid w:val="00451C42"/>
    <w:rsid w:val="00452D74"/>
    <w:rsid w:val="00453050"/>
    <w:rsid w:val="00454238"/>
    <w:rsid w:val="00455743"/>
    <w:rsid w:val="00456BF7"/>
    <w:rsid w:val="00460BEE"/>
    <w:rsid w:val="00463902"/>
    <w:rsid w:val="00463B60"/>
    <w:rsid w:val="00463F33"/>
    <w:rsid w:val="004645E0"/>
    <w:rsid w:val="004660FF"/>
    <w:rsid w:val="00466582"/>
    <w:rsid w:val="00467878"/>
    <w:rsid w:val="00470418"/>
    <w:rsid w:val="00473B3C"/>
    <w:rsid w:val="00473CFC"/>
    <w:rsid w:val="00474EED"/>
    <w:rsid w:val="00474FC4"/>
    <w:rsid w:val="00475C45"/>
    <w:rsid w:val="00476954"/>
    <w:rsid w:val="00476AFA"/>
    <w:rsid w:val="00480EF8"/>
    <w:rsid w:val="004834EE"/>
    <w:rsid w:val="00483E6E"/>
    <w:rsid w:val="0048541A"/>
    <w:rsid w:val="004859D0"/>
    <w:rsid w:val="004872BF"/>
    <w:rsid w:val="004905AC"/>
    <w:rsid w:val="00490657"/>
    <w:rsid w:val="00490959"/>
    <w:rsid w:val="00490FB3"/>
    <w:rsid w:val="0049124A"/>
    <w:rsid w:val="00491F9A"/>
    <w:rsid w:val="004920E4"/>
    <w:rsid w:val="00492576"/>
    <w:rsid w:val="0049468E"/>
    <w:rsid w:val="00495BEC"/>
    <w:rsid w:val="00496789"/>
    <w:rsid w:val="004969CD"/>
    <w:rsid w:val="004A0D7B"/>
    <w:rsid w:val="004A2BD7"/>
    <w:rsid w:val="004A40BE"/>
    <w:rsid w:val="004A79D8"/>
    <w:rsid w:val="004B005C"/>
    <w:rsid w:val="004B4763"/>
    <w:rsid w:val="004B5829"/>
    <w:rsid w:val="004B593A"/>
    <w:rsid w:val="004B5F77"/>
    <w:rsid w:val="004B623F"/>
    <w:rsid w:val="004B75AB"/>
    <w:rsid w:val="004C00BA"/>
    <w:rsid w:val="004C1CBF"/>
    <w:rsid w:val="004C2B63"/>
    <w:rsid w:val="004C3570"/>
    <w:rsid w:val="004C376B"/>
    <w:rsid w:val="004C3BA7"/>
    <w:rsid w:val="004C3BF3"/>
    <w:rsid w:val="004C5000"/>
    <w:rsid w:val="004C50E1"/>
    <w:rsid w:val="004C6220"/>
    <w:rsid w:val="004C685B"/>
    <w:rsid w:val="004C7BF9"/>
    <w:rsid w:val="004D0960"/>
    <w:rsid w:val="004D1FB3"/>
    <w:rsid w:val="004D1FED"/>
    <w:rsid w:val="004D39C3"/>
    <w:rsid w:val="004D48A9"/>
    <w:rsid w:val="004D7B4A"/>
    <w:rsid w:val="004E048B"/>
    <w:rsid w:val="004E30D1"/>
    <w:rsid w:val="004E4206"/>
    <w:rsid w:val="004E5611"/>
    <w:rsid w:val="004E6697"/>
    <w:rsid w:val="004E7490"/>
    <w:rsid w:val="004E79FC"/>
    <w:rsid w:val="004E7F5A"/>
    <w:rsid w:val="004F2F14"/>
    <w:rsid w:val="004F3142"/>
    <w:rsid w:val="004F3372"/>
    <w:rsid w:val="004F6919"/>
    <w:rsid w:val="0050033E"/>
    <w:rsid w:val="0050058B"/>
    <w:rsid w:val="00500FB7"/>
    <w:rsid w:val="005018CA"/>
    <w:rsid w:val="00501F2D"/>
    <w:rsid w:val="00502205"/>
    <w:rsid w:val="0050247C"/>
    <w:rsid w:val="00502846"/>
    <w:rsid w:val="0050458C"/>
    <w:rsid w:val="00504DCC"/>
    <w:rsid w:val="0050753F"/>
    <w:rsid w:val="005075E7"/>
    <w:rsid w:val="005078DF"/>
    <w:rsid w:val="00510586"/>
    <w:rsid w:val="00515286"/>
    <w:rsid w:val="00515444"/>
    <w:rsid w:val="00515752"/>
    <w:rsid w:val="00515C8A"/>
    <w:rsid w:val="005164FE"/>
    <w:rsid w:val="00517238"/>
    <w:rsid w:val="00522261"/>
    <w:rsid w:val="005222F3"/>
    <w:rsid w:val="00523DA7"/>
    <w:rsid w:val="0052463B"/>
    <w:rsid w:val="00524C0D"/>
    <w:rsid w:val="00526A56"/>
    <w:rsid w:val="00526E3A"/>
    <w:rsid w:val="00527525"/>
    <w:rsid w:val="00530E8B"/>
    <w:rsid w:val="00531EEC"/>
    <w:rsid w:val="0053209D"/>
    <w:rsid w:val="005321FD"/>
    <w:rsid w:val="00534056"/>
    <w:rsid w:val="00536B3C"/>
    <w:rsid w:val="005444E6"/>
    <w:rsid w:val="00544A57"/>
    <w:rsid w:val="005463CC"/>
    <w:rsid w:val="00546FB7"/>
    <w:rsid w:val="005472C9"/>
    <w:rsid w:val="00547CCE"/>
    <w:rsid w:val="00551108"/>
    <w:rsid w:val="005514E9"/>
    <w:rsid w:val="005515B0"/>
    <w:rsid w:val="00551B9A"/>
    <w:rsid w:val="00552B3A"/>
    <w:rsid w:val="0055330D"/>
    <w:rsid w:val="0055360F"/>
    <w:rsid w:val="00553E5C"/>
    <w:rsid w:val="00554689"/>
    <w:rsid w:val="00555745"/>
    <w:rsid w:val="005560EC"/>
    <w:rsid w:val="00556BDA"/>
    <w:rsid w:val="005579DA"/>
    <w:rsid w:val="005616A4"/>
    <w:rsid w:val="00562214"/>
    <w:rsid w:val="00562A9C"/>
    <w:rsid w:val="00562BEB"/>
    <w:rsid w:val="00563AB5"/>
    <w:rsid w:val="00564A91"/>
    <w:rsid w:val="00564D38"/>
    <w:rsid w:val="005666CD"/>
    <w:rsid w:val="00567349"/>
    <w:rsid w:val="005674CC"/>
    <w:rsid w:val="00567CA7"/>
    <w:rsid w:val="0057020E"/>
    <w:rsid w:val="005712FA"/>
    <w:rsid w:val="00572040"/>
    <w:rsid w:val="00572592"/>
    <w:rsid w:val="0057376B"/>
    <w:rsid w:val="00573A05"/>
    <w:rsid w:val="00576D78"/>
    <w:rsid w:val="00577DD4"/>
    <w:rsid w:val="005817F7"/>
    <w:rsid w:val="005840A2"/>
    <w:rsid w:val="005849FC"/>
    <w:rsid w:val="00586063"/>
    <w:rsid w:val="0058659A"/>
    <w:rsid w:val="00587F29"/>
    <w:rsid w:val="005913C5"/>
    <w:rsid w:val="00591DFE"/>
    <w:rsid w:val="0059217E"/>
    <w:rsid w:val="005927FF"/>
    <w:rsid w:val="00593062"/>
    <w:rsid w:val="00593353"/>
    <w:rsid w:val="005941D1"/>
    <w:rsid w:val="005951D9"/>
    <w:rsid w:val="00595C6A"/>
    <w:rsid w:val="00597D7A"/>
    <w:rsid w:val="005A1FA9"/>
    <w:rsid w:val="005A5FAE"/>
    <w:rsid w:val="005A6C75"/>
    <w:rsid w:val="005A7D46"/>
    <w:rsid w:val="005A7EB0"/>
    <w:rsid w:val="005B01D8"/>
    <w:rsid w:val="005B09AF"/>
    <w:rsid w:val="005B0D07"/>
    <w:rsid w:val="005B0F8C"/>
    <w:rsid w:val="005B0FAA"/>
    <w:rsid w:val="005B1014"/>
    <w:rsid w:val="005B540E"/>
    <w:rsid w:val="005B6357"/>
    <w:rsid w:val="005B6FDB"/>
    <w:rsid w:val="005B73E5"/>
    <w:rsid w:val="005C0241"/>
    <w:rsid w:val="005C076D"/>
    <w:rsid w:val="005C0EF1"/>
    <w:rsid w:val="005C24B2"/>
    <w:rsid w:val="005C25C1"/>
    <w:rsid w:val="005C2C71"/>
    <w:rsid w:val="005C50D4"/>
    <w:rsid w:val="005C55F6"/>
    <w:rsid w:val="005C779D"/>
    <w:rsid w:val="005C79DF"/>
    <w:rsid w:val="005C7A09"/>
    <w:rsid w:val="005D1856"/>
    <w:rsid w:val="005D3193"/>
    <w:rsid w:val="005D323A"/>
    <w:rsid w:val="005D518A"/>
    <w:rsid w:val="005D52F5"/>
    <w:rsid w:val="005D609E"/>
    <w:rsid w:val="005D6985"/>
    <w:rsid w:val="005D6B04"/>
    <w:rsid w:val="005E0785"/>
    <w:rsid w:val="005E0B2F"/>
    <w:rsid w:val="005E18A8"/>
    <w:rsid w:val="005E254F"/>
    <w:rsid w:val="005E348B"/>
    <w:rsid w:val="005E381D"/>
    <w:rsid w:val="005E479B"/>
    <w:rsid w:val="005E4F25"/>
    <w:rsid w:val="005E6D39"/>
    <w:rsid w:val="005E6F9C"/>
    <w:rsid w:val="005E7743"/>
    <w:rsid w:val="005F2739"/>
    <w:rsid w:val="005F3669"/>
    <w:rsid w:val="005F39DC"/>
    <w:rsid w:val="005F3A23"/>
    <w:rsid w:val="005F4438"/>
    <w:rsid w:val="005F4D1B"/>
    <w:rsid w:val="005F6E1A"/>
    <w:rsid w:val="00601758"/>
    <w:rsid w:val="00603249"/>
    <w:rsid w:val="0060416D"/>
    <w:rsid w:val="00604BD8"/>
    <w:rsid w:val="006052C0"/>
    <w:rsid w:val="00607609"/>
    <w:rsid w:val="00607C88"/>
    <w:rsid w:val="0061092E"/>
    <w:rsid w:val="006115A3"/>
    <w:rsid w:val="0061221D"/>
    <w:rsid w:val="00613829"/>
    <w:rsid w:val="006148F0"/>
    <w:rsid w:val="00616BDA"/>
    <w:rsid w:val="00617011"/>
    <w:rsid w:val="00617576"/>
    <w:rsid w:val="006227C8"/>
    <w:rsid w:val="00622EAD"/>
    <w:rsid w:val="00622F0B"/>
    <w:rsid w:val="00623DC5"/>
    <w:rsid w:val="00625570"/>
    <w:rsid w:val="00625D7F"/>
    <w:rsid w:val="0062611B"/>
    <w:rsid w:val="0062650A"/>
    <w:rsid w:val="006269BF"/>
    <w:rsid w:val="00627315"/>
    <w:rsid w:val="006307A0"/>
    <w:rsid w:val="006317BE"/>
    <w:rsid w:val="00632000"/>
    <w:rsid w:val="00634F65"/>
    <w:rsid w:val="00635188"/>
    <w:rsid w:val="006359F7"/>
    <w:rsid w:val="00636FD6"/>
    <w:rsid w:val="0063739E"/>
    <w:rsid w:val="00641789"/>
    <w:rsid w:val="00641D9C"/>
    <w:rsid w:val="00641E2C"/>
    <w:rsid w:val="00642612"/>
    <w:rsid w:val="006430E0"/>
    <w:rsid w:val="00643AE5"/>
    <w:rsid w:val="00643E0B"/>
    <w:rsid w:val="006442F2"/>
    <w:rsid w:val="00644391"/>
    <w:rsid w:val="00644CB3"/>
    <w:rsid w:val="0064774A"/>
    <w:rsid w:val="00647D03"/>
    <w:rsid w:val="0065012A"/>
    <w:rsid w:val="006509D5"/>
    <w:rsid w:val="00650E07"/>
    <w:rsid w:val="0065138A"/>
    <w:rsid w:val="0065295A"/>
    <w:rsid w:val="0065380F"/>
    <w:rsid w:val="00654657"/>
    <w:rsid w:val="0065469C"/>
    <w:rsid w:val="00654725"/>
    <w:rsid w:val="00656FAE"/>
    <w:rsid w:val="00657375"/>
    <w:rsid w:val="006575F5"/>
    <w:rsid w:val="00661FB5"/>
    <w:rsid w:val="00664024"/>
    <w:rsid w:val="006640F1"/>
    <w:rsid w:val="00664E40"/>
    <w:rsid w:val="0066549F"/>
    <w:rsid w:val="0066553C"/>
    <w:rsid w:val="00665553"/>
    <w:rsid w:val="0066617C"/>
    <w:rsid w:val="00666EFA"/>
    <w:rsid w:val="00667360"/>
    <w:rsid w:val="006674ED"/>
    <w:rsid w:val="00667FB9"/>
    <w:rsid w:val="00670B47"/>
    <w:rsid w:val="006711D8"/>
    <w:rsid w:val="00671ECF"/>
    <w:rsid w:val="006720FE"/>
    <w:rsid w:val="00673BD6"/>
    <w:rsid w:val="00673D7B"/>
    <w:rsid w:val="006762A3"/>
    <w:rsid w:val="00676784"/>
    <w:rsid w:val="00676BB7"/>
    <w:rsid w:val="00684727"/>
    <w:rsid w:val="00686444"/>
    <w:rsid w:val="006868DB"/>
    <w:rsid w:val="00686E8D"/>
    <w:rsid w:val="00690224"/>
    <w:rsid w:val="00691B6D"/>
    <w:rsid w:val="00692198"/>
    <w:rsid w:val="00692454"/>
    <w:rsid w:val="006930A7"/>
    <w:rsid w:val="006940EE"/>
    <w:rsid w:val="006A0F18"/>
    <w:rsid w:val="006A1041"/>
    <w:rsid w:val="006A11B8"/>
    <w:rsid w:val="006A1287"/>
    <w:rsid w:val="006A15E2"/>
    <w:rsid w:val="006A1A8F"/>
    <w:rsid w:val="006A32E9"/>
    <w:rsid w:val="006A388B"/>
    <w:rsid w:val="006A55D2"/>
    <w:rsid w:val="006A7149"/>
    <w:rsid w:val="006A71DE"/>
    <w:rsid w:val="006A77F3"/>
    <w:rsid w:val="006B07D4"/>
    <w:rsid w:val="006B1764"/>
    <w:rsid w:val="006B314D"/>
    <w:rsid w:val="006B35D1"/>
    <w:rsid w:val="006B3C53"/>
    <w:rsid w:val="006B3DD7"/>
    <w:rsid w:val="006B69AE"/>
    <w:rsid w:val="006B700D"/>
    <w:rsid w:val="006C028C"/>
    <w:rsid w:val="006C0AF8"/>
    <w:rsid w:val="006C11A8"/>
    <w:rsid w:val="006C3DC2"/>
    <w:rsid w:val="006C624F"/>
    <w:rsid w:val="006C6EB8"/>
    <w:rsid w:val="006D0DB6"/>
    <w:rsid w:val="006D0F22"/>
    <w:rsid w:val="006D1014"/>
    <w:rsid w:val="006D1321"/>
    <w:rsid w:val="006D201D"/>
    <w:rsid w:val="006D2597"/>
    <w:rsid w:val="006D2799"/>
    <w:rsid w:val="006D2A01"/>
    <w:rsid w:val="006D3329"/>
    <w:rsid w:val="006D37ED"/>
    <w:rsid w:val="006D3CB8"/>
    <w:rsid w:val="006D448E"/>
    <w:rsid w:val="006D5862"/>
    <w:rsid w:val="006D5D4C"/>
    <w:rsid w:val="006D669E"/>
    <w:rsid w:val="006D7CC1"/>
    <w:rsid w:val="006E16C6"/>
    <w:rsid w:val="006E2277"/>
    <w:rsid w:val="006E3726"/>
    <w:rsid w:val="006E459A"/>
    <w:rsid w:val="006E48F6"/>
    <w:rsid w:val="006E4CFB"/>
    <w:rsid w:val="006E5269"/>
    <w:rsid w:val="006E7710"/>
    <w:rsid w:val="006E792E"/>
    <w:rsid w:val="006E7A23"/>
    <w:rsid w:val="006F07FF"/>
    <w:rsid w:val="006F2D17"/>
    <w:rsid w:val="006F2D32"/>
    <w:rsid w:val="006F3EE3"/>
    <w:rsid w:val="006F4367"/>
    <w:rsid w:val="006F6518"/>
    <w:rsid w:val="006F6F4E"/>
    <w:rsid w:val="006F7824"/>
    <w:rsid w:val="0070185B"/>
    <w:rsid w:val="00704754"/>
    <w:rsid w:val="007049AC"/>
    <w:rsid w:val="00704A42"/>
    <w:rsid w:val="00705749"/>
    <w:rsid w:val="007061B4"/>
    <w:rsid w:val="0071048A"/>
    <w:rsid w:val="00711E7C"/>
    <w:rsid w:val="007148B8"/>
    <w:rsid w:val="007156DC"/>
    <w:rsid w:val="007168A0"/>
    <w:rsid w:val="007169CD"/>
    <w:rsid w:val="00717A17"/>
    <w:rsid w:val="00720A60"/>
    <w:rsid w:val="00720D89"/>
    <w:rsid w:val="00720E77"/>
    <w:rsid w:val="007219DC"/>
    <w:rsid w:val="00722BAD"/>
    <w:rsid w:val="007236BC"/>
    <w:rsid w:val="00725FDA"/>
    <w:rsid w:val="007261B2"/>
    <w:rsid w:val="0072789D"/>
    <w:rsid w:val="0073032E"/>
    <w:rsid w:val="00730A10"/>
    <w:rsid w:val="00730BCF"/>
    <w:rsid w:val="00731179"/>
    <w:rsid w:val="00731BB2"/>
    <w:rsid w:val="00732044"/>
    <w:rsid w:val="00737B96"/>
    <w:rsid w:val="0074367F"/>
    <w:rsid w:val="00743F89"/>
    <w:rsid w:val="007448FE"/>
    <w:rsid w:val="00744D5C"/>
    <w:rsid w:val="00745EF3"/>
    <w:rsid w:val="007468F2"/>
    <w:rsid w:val="00747F64"/>
    <w:rsid w:val="00750AF6"/>
    <w:rsid w:val="00750E3D"/>
    <w:rsid w:val="00751A2C"/>
    <w:rsid w:val="00751E42"/>
    <w:rsid w:val="00752641"/>
    <w:rsid w:val="0075264E"/>
    <w:rsid w:val="00754C16"/>
    <w:rsid w:val="00755301"/>
    <w:rsid w:val="007579F8"/>
    <w:rsid w:val="00757B4F"/>
    <w:rsid w:val="00761136"/>
    <w:rsid w:val="00762581"/>
    <w:rsid w:val="007627EA"/>
    <w:rsid w:val="007635B6"/>
    <w:rsid w:val="00763935"/>
    <w:rsid w:val="00765766"/>
    <w:rsid w:val="00766AB0"/>
    <w:rsid w:val="00766EC3"/>
    <w:rsid w:val="00767DFD"/>
    <w:rsid w:val="00770812"/>
    <w:rsid w:val="00771BB1"/>
    <w:rsid w:val="00772ED3"/>
    <w:rsid w:val="00773BD0"/>
    <w:rsid w:val="00774909"/>
    <w:rsid w:val="0078139D"/>
    <w:rsid w:val="00781EF2"/>
    <w:rsid w:val="00782018"/>
    <w:rsid w:val="00785021"/>
    <w:rsid w:val="00785654"/>
    <w:rsid w:val="007860C9"/>
    <w:rsid w:val="007869ED"/>
    <w:rsid w:val="00787DC9"/>
    <w:rsid w:val="0079175D"/>
    <w:rsid w:val="007917F1"/>
    <w:rsid w:val="0079313C"/>
    <w:rsid w:val="00795631"/>
    <w:rsid w:val="00796D10"/>
    <w:rsid w:val="007978CB"/>
    <w:rsid w:val="007A0BEE"/>
    <w:rsid w:val="007A1B62"/>
    <w:rsid w:val="007A1BCE"/>
    <w:rsid w:val="007A3612"/>
    <w:rsid w:val="007A389B"/>
    <w:rsid w:val="007A390A"/>
    <w:rsid w:val="007A3AD2"/>
    <w:rsid w:val="007A4093"/>
    <w:rsid w:val="007A5389"/>
    <w:rsid w:val="007A5AEA"/>
    <w:rsid w:val="007A64CA"/>
    <w:rsid w:val="007B006F"/>
    <w:rsid w:val="007B1D60"/>
    <w:rsid w:val="007B1FAF"/>
    <w:rsid w:val="007B4B98"/>
    <w:rsid w:val="007B6688"/>
    <w:rsid w:val="007B7310"/>
    <w:rsid w:val="007C1516"/>
    <w:rsid w:val="007C2007"/>
    <w:rsid w:val="007C3C3C"/>
    <w:rsid w:val="007C48D2"/>
    <w:rsid w:val="007C4A9F"/>
    <w:rsid w:val="007D1327"/>
    <w:rsid w:val="007D658F"/>
    <w:rsid w:val="007D659A"/>
    <w:rsid w:val="007D7A0D"/>
    <w:rsid w:val="007E045D"/>
    <w:rsid w:val="007E099F"/>
    <w:rsid w:val="007E1550"/>
    <w:rsid w:val="007E2AE7"/>
    <w:rsid w:val="007E2BB8"/>
    <w:rsid w:val="007E3939"/>
    <w:rsid w:val="007E46D8"/>
    <w:rsid w:val="007E4D88"/>
    <w:rsid w:val="007E6840"/>
    <w:rsid w:val="007E786D"/>
    <w:rsid w:val="007E7B3B"/>
    <w:rsid w:val="007F024E"/>
    <w:rsid w:val="007F17C0"/>
    <w:rsid w:val="007F30A1"/>
    <w:rsid w:val="007F3F53"/>
    <w:rsid w:val="007F43EB"/>
    <w:rsid w:val="007F4C5E"/>
    <w:rsid w:val="007F4C77"/>
    <w:rsid w:val="007F5C11"/>
    <w:rsid w:val="0080067F"/>
    <w:rsid w:val="0080332A"/>
    <w:rsid w:val="00803E63"/>
    <w:rsid w:val="00806007"/>
    <w:rsid w:val="00807F92"/>
    <w:rsid w:val="0081067D"/>
    <w:rsid w:val="00813330"/>
    <w:rsid w:val="00813A25"/>
    <w:rsid w:val="00813F66"/>
    <w:rsid w:val="0081495C"/>
    <w:rsid w:val="0081538B"/>
    <w:rsid w:val="00815E80"/>
    <w:rsid w:val="00817EAA"/>
    <w:rsid w:val="0082032B"/>
    <w:rsid w:val="0082228C"/>
    <w:rsid w:val="0082591D"/>
    <w:rsid w:val="00825EBC"/>
    <w:rsid w:val="00826287"/>
    <w:rsid w:val="00827714"/>
    <w:rsid w:val="00827A33"/>
    <w:rsid w:val="00827EB1"/>
    <w:rsid w:val="00827F19"/>
    <w:rsid w:val="00830584"/>
    <w:rsid w:val="0083185D"/>
    <w:rsid w:val="00832B35"/>
    <w:rsid w:val="008343A5"/>
    <w:rsid w:val="00834AE1"/>
    <w:rsid w:val="00835950"/>
    <w:rsid w:val="00836314"/>
    <w:rsid w:val="0084045F"/>
    <w:rsid w:val="00840FA5"/>
    <w:rsid w:val="0084181E"/>
    <w:rsid w:val="008428BC"/>
    <w:rsid w:val="00842EBB"/>
    <w:rsid w:val="008443BF"/>
    <w:rsid w:val="00844A81"/>
    <w:rsid w:val="00846A80"/>
    <w:rsid w:val="00847008"/>
    <w:rsid w:val="008473DD"/>
    <w:rsid w:val="008501D5"/>
    <w:rsid w:val="00851A7B"/>
    <w:rsid w:val="00852B57"/>
    <w:rsid w:val="008533F0"/>
    <w:rsid w:val="00853FBC"/>
    <w:rsid w:val="00854205"/>
    <w:rsid w:val="00855958"/>
    <w:rsid w:val="0085706D"/>
    <w:rsid w:val="0085793B"/>
    <w:rsid w:val="00857AB0"/>
    <w:rsid w:val="00857B0B"/>
    <w:rsid w:val="00857F6A"/>
    <w:rsid w:val="0086049F"/>
    <w:rsid w:val="00861BEF"/>
    <w:rsid w:val="008637D2"/>
    <w:rsid w:val="00863E44"/>
    <w:rsid w:val="00864B55"/>
    <w:rsid w:val="0086597F"/>
    <w:rsid w:val="00865AAF"/>
    <w:rsid w:val="00866A50"/>
    <w:rsid w:val="00866A8F"/>
    <w:rsid w:val="00866DF6"/>
    <w:rsid w:val="00866E5E"/>
    <w:rsid w:val="00866FC4"/>
    <w:rsid w:val="00870410"/>
    <w:rsid w:val="00871DA4"/>
    <w:rsid w:val="00874C1D"/>
    <w:rsid w:val="00875A5D"/>
    <w:rsid w:val="00875AAE"/>
    <w:rsid w:val="00876F37"/>
    <w:rsid w:val="008778D3"/>
    <w:rsid w:val="00881825"/>
    <w:rsid w:val="00882D79"/>
    <w:rsid w:val="0088435B"/>
    <w:rsid w:val="008867D9"/>
    <w:rsid w:val="00886910"/>
    <w:rsid w:val="008869CB"/>
    <w:rsid w:val="00887852"/>
    <w:rsid w:val="0089060F"/>
    <w:rsid w:val="008906D4"/>
    <w:rsid w:val="00892CBC"/>
    <w:rsid w:val="00893596"/>
    <w:rsid w:val="00893680"/>
    <w:rsid w:val="00894AE5"/>
    <w:rsid w:val="0089680C"/>
    <w:rsid w:val="00896E83"/>
    <w:rsid w:val="008A04A8"/>
    <w:rsid w:val="008A0C6A"/>
    <w:rsid w:val="008A1A3A"/>
    <w:rsid w:val="008A34BA"/>
    <w:rsid w:val="008A3E80"/>
    <w:rsid w:val="008A57B4"/>
    <w:rsid w:val="008A60B8"/>
    <w:rsid w:val="008A64A7"/>
    <w:rsid w:val="008A7F00"/>
    <w:rsid w:val="008B19FE"/>
    <w:rsid w:val="008B1FDF"/>
    <w:rsid w:val="008B2240"/>
    <w:rsid w:val="008B4999"/>
    <w:rsid w:val="008B4F28"/>
    <w:rsid w:val="008B5F8E"/>
    <w:rsid w:val="008B603A"/>
    <w:rsid w:val="008B615A"/>
    <w:rsid w:val="008B69AF"/>
    <w:rsid w:val="008B796C"/>
    <w:rsid w:val="008C0101"/>
    <w:rsid w:val="008C067A"/>
    <w:rsid w:val="008C14A6"/>
    <w:rsid w:val="008C40C5"/>
    <w:rsid w:val="008C53DB"/>
    <w:rsid w:val="008C5814"/>
    <w:rsid w:val="008C6384"/>
    <w:rsid w:val="008C6BA4"/>
    <w:rsid w:val="008D00AC"/>
    <w:rsid w:val="008D01AC"/>
    <w:rsid w:val="008D1346"/>
    <w:rsid w:val="008D1CE8"/>
    <w:rsid w:val="008D30B0"/>
    <w:rsid w:val="008D35E5"/>
    <w:rsid w:val="008D3CFD"/>
    <w:rsid w:val="008D3F84"/>
    <w:rsid w:val="008D43C1"/>
    <w:rsid w:val="008D4EA4"/>
    <w:rsid w:val="008D5133"/>
    <w:rsid w:val="008D641F"/>
    <w:rsid w:val="008D672B"/>
    <w:rsid w:val="008D7D69"/>
    <w:rsid w:val="008E20F6"/>
    <w:rsid w:val="008E30C2"/>
    <w:rsid w:val="008E4067"/>
    <w:rsid w:val="008E4109"/>
    <w:rsid w:val="008E4DCD"/>
    <w:rsid w:val="008E5798"/>
    <w:rsid w:val="008E69CB"/>
    <w:rsid w:val="008E6A03"/>
    <w:rsid w:val="008E7855"/>
    <w:rsid w:val="008E7DC7"/>
    <w:rsid w:val="008F1CBC"/>
    <w:rsid w:val="008F21D9"/>
    <w:rsid w:val="008F2735"/>
    <w:rsid w:val="008F348D"/>
    <w:rsid w:val="008F382A"/>
    <w:rsid w:val="008F63F4"/>
    <w:rsid w:val="008F6728"/>
    <w:rsid w:val="008F69A5"/>
    <w:rsid w:val="008F71B4"/>
    <w:rsid w:val="008F7CC8"/>
    <w:rsid w:val="00900A89"/>
    <w:rsid w:val="00900F17"/>
    <w:rsid w:val="00901C37"/>
    <w:rsid w:val="009033FB"/>
    <w:rsid w:val="00910AE5"/>
    <w:rsid w:val="00910CE0"/>
    <w:rsid w:val="00911CB6"/>
    <w:rsid w:val="00912211"/>
    <w:rsid w:val="009139E0"/>
    <w:rsid w:val="00913A0D"/>
    <w:rsid w:val="00916409"/>
    <w:rsid w:val="009174D7"/>
    <w:rsid w:val="00920694"/>
    <w:rsid w:val="00922C49"/>
    <w:rsid w:val="0092354D"/>
    <w:rsid w:val="009252A0"/>
    <w:rsid w:val="009253E0"/>
    <w:rsid w:val="00926363"/>
    <w:rsid w:val="009268A2"/>
    <w:rsid w:val="0093046F"/>
    <w:rsid w:val="00930A04"/>
    <w:rsid w:val="00932638"/>
    <w:rsid w:val="00932696"/>
    <w:rsid w:val="009330F2"/>
    <w:rsid w:val="0093319C"/>
    <w:rsid w:val="00933D5D"/>
    <w:rsid w:val="009341D7"/>
    <w:rsid w:val="00935213"/>
    <w:rsid w:val="0093664C"/>
    <w:rsid w:val="00937601"/>
    <w:rsid w:val="00940830"/>
    <w:rsid w:val="00941283"/>
    <w:rsid w:val="00941987"/>
    <w:rsid w:val="00943022"/>
    <w:rsid w:val="009462EC"/>
    <w:rsid w:val="0094630E"/>
    <w:rsid w:val="00947030"/>
    <w:rsid w:val="00951916"/>
    <w:rsid w:val="0095245E"/>
    <w:rsid w:val="009525E6"/>
    <w:rsid w:val="009530FA"/>
    <w:rsid w:val="00953786"/>
    <w:rsid w:val="00955944"/>
    <w:rsid w:val="00956D0B"/>
    <w:rsid w:val="00957988"/>
    <w:rsid w:val="009623A6"/>
    <w:rsid w:val="00962938"/>
    <w:rsid w:val="009631E1"/>
    <w:rsid w:val="0096402C"/>
    <w:rsid w:val="00964E76"/>
    <w:rsid w:val="009659C2"/>
    <w:rsid w:val="00970D84"/>
    <w:rsid w:val="00972F8F"/>
    <w:rsid w:val="009730F4"/>
    <w:rsid w:val="00973258"/>
    <w:rsid w:val="009801B7"/>
    <w:rsid w:val="0098116E"/>
    <w:rsid w:val="0098231F"/>
    <w:rsid w:val="009828CB"/>
    <w:rsid w:val="00982C5E"/>
    <w:rsid w:val="0098331C"/>
    <w:rsid w:val="009838D1"/>
    <w:rsid w:val="00983A32"/>
    <w:rsid w:val="00984FBC"/>
    <w:rsid w:val="0098518E"/>
    <w:rsid w:val="00985802"/>
    <w:rsid w:val="00985C27"/>
    <w:rsid w:val="00986A16"/>
    <w:rsid w:val="009879CD"/>
    <w:rsid w:val="009921FB"/>
    <w:rsid w:val="0099272B"/>
    <w:rsid w:val="00994F07"/>
    <w:rsid w:val="0099581D"/>
    <w:rsid w:val="00995ED2"/>
    <w:rsid w:val="00995FFB"/>
    <w:rsid w:val="009975C1"/>
    <w:rsid w:val="009A0039"/>
    <w:rsid w:val="009A0654"/>
    <w:rsid w:val="009A06EE"/>
    <w:rsid w:val="009A49A6"/>
    <w:rsid w:val="009A4D95"/>
    <w:rsid w:val="009B00B6"/>
    <w:rsid w:val="009B08DD"/>
    <w:rsid w:val="009B0DC6"/>
    <w:rsid w:val="009B2820"/>
    <w:rsid w:val="009B3B9E"/>
    <w:rsid w:val="009B4AC0"/>
    <w:rsid w:val="009B6A4E"/>
    <w:rsid w:val="009B7845"/>
    <w:rsid w:val="009C13E7"/>
    <w:rsid w:val="009C3BA6"/>
    <w:rsid w:val="009C403E"/>
    <w:rsid w:val="009C4A22"/>
    <w:rsid w:val="009C50F6"/>
    <w:rsid w:val="009C5334"/>
    <w:rsid w:val="009C564A"/>
    <w:rsid w:val="009C5CCE"/>
    <w:rsid w:val="009C5F02"/>
    <w:rsid w:val="009C7900"/>
    <w:rsid w:val="009C7C51"/>
    <w:rsid w:val="009D4358"/>
    <w:rsid w:val="009D4773"/>
    <w:rsid w:val="009E1604"/>
    <w:rsid w:val="009E16CD"/>
    <w:rsid w:val="009E287B"/>
    <w:rsid w:val="009E289F"/>
    <w:rsid w:val="009E2BE2"/>
    <w:rsid w:val="009E3BC2"/>
    <w:rsid w:val="009E4398"/>
    <w:rsid w:val="009E43BA"/>
    <w:rsid w:val="009E566B"/>
    <w:rsid w:val="009E5782"/>
    <w:rsid w:val="009E5C20"/>
    <w:rsid w:val="009E6788"/>
    <w:rsid w:val="009E684C"/>
    <w:rsid w:val="009E768E"/>
    <w:rsid w:val="009F0C8E"/>
    <w:rsid w:val="009F0CE3"/>
    <w:rsid w:val="009F2924"/>
    <w:rsid w:val="009F328A"/>
    <w:rsid w:val="009F403D"/>
    <w:rsid w:val="009F43D5"/>
    <w:rsid w:val="009F72B2"/>
    <w:rsid w:val="009F73C3"/>
    <w:rsid w:val="00A03652"/>
    <w:rsid w:val="00A04997"/>
    <w:rsid w:val="00A056FE"/>
    <w:rsid w:val="00A06182"/>
    <w:rsid w:val="00A10FBB"/>
    <w:rsid w:val="00A12DA5"/>
    <w:rsid w:val="00A1351F"/>
    <w:rsid w:val="00A137D6"/>
    <w:rsid w:val="00A138FA"/>
    <w:rsid w:val="00A13F59"/>
    <w:rsid w:val="00A1403F"/>
    <w:rsid w:val="00A1423B"/>
    <w:rsid w:val="00A149FF"/>
    <w:rsid w:val="00A15180"/>
    <w:rsid w:val="00A161C5"/>
    <w:rsid w:val="00A16573"/>
    <w:rsid w:val="00A2058B"/>
    <w:rsid w:val="00A21722"/>
    <w:rsid w:val="00A229C8"/>
    <w:rsid w:val="00A276E7"/>
    <w:rsid w:val="00A3412C"/>
    <w:rsid w:val="00A3555F"/>
    <w:rsid w:val="00A35CA3"/>
    <w:rsid w:val="00A36D7C"/>
    <w:rsid w:val="00A4082B"/>
    <w:rsid w:val="00A40924"/>
    <w:rsid w:val="00A40D39"/>
    <w:rsid w:val="00A4209F"/>
    <w:rsid w:val="00A42A0A"/>
    <w:rsid w:val="00A42B40"/>
    <w:rsid w:val="00A42F5C"/>
    <w:rsid w:val="00A4413E"/>
    <w:rsid w:val="00A45081"/>
    <w:rsid w:val="00A453D5"/>
    <w:rsid w:val="00A45B21"/>
    <w:rsid w:val="00A462A6"/>
    <w:rsid w:val="00A4631A"/>
    <w:rsid w:val="00A46413"/>
    <w:rsid w:val="00A46D36"/>
    <w:rsid w:val="00A530C0"/>
    <w:rsid w:val="00A542F1"/>
    <w:rsid w:val="00A56F27"/>
    <w:rsid w:val="00A610B1"/>
    <w:rsid w:val="00A610DA"/>
    <w:rsid w:val="00A61469"/>
    <w:rsid w:val="00A63764"/>
    <w:rsid w:val="00A64E3F"/>
    <w:rsid w:val="00A65FB8"/>
    <w:rsid w:val="00A6645D"/>
    <w:rsid w:val="00A72F1D"/>
    <w:rsid w:val="00A746EC"/>
    <w:rsid w:val="00A74F26"/>
    <w:rsid w:val="00A7612F"/>
    <w:rsid w:val="00A83CE1"/>
    <w:rsid w:val="00A84FC6"/>
    <w:rsid w:val="00A861D5"/>
    <w:rsid w:val="00A873F8"/>
    <w:rsid w:val="00A90579"/>
    <w:rsid w:val="00A91257"/>
    <w:rsid w:val="00A91E63"/>
    <w:rsid w:val="00A92420"/>
    <w:rsid w:val="00A92D41"/>
    <w:rsid w:val="00A92FF3"/>
    <w:rsid w:val="00A93287"/>
    <w:rsid w:val="00A93439"/>
    <w:rsid w:val="00A936B2"/>
    <w:rsid w:val="00A957E4"/>
    <w:rsid w:val="00A969A2"/>
    <w:rsid w:val="00A96CB0"/>
    <w:rsid w:val="00AA0921"/>
    <w:rsid w:val="00AA1DD9"/>
    <w:rsid w:val="00AA1E88"/>
    <w:rsid w:val="00AA1F57"/>
    <w:rsid w:val="00AA2058"/>
    <w:rsid w:val="00AA207F"/>
    <w:rsid w:val="00AA3E50"/>
    <w:rsid w:val="00AA4332"/>
    <w:rsid w:val="00AA4473"/>
    <w:rsid w:val="00AA6A8D"/>
    <w:rsid w:val="00AA744E"/>
    <w:rsid w:val="00AA747B"/>
    <w:rsid w:val="00AB48C6"/>
    <w:rsid w:val="00AB6022"/>
    <w:rsid w:val="00AB6E93"/>
    <w:rsid w:val="00AB6EBA"/>
    <w:rsid w:val="00AB777D"/>
    <w:rsid w:val="00AB7E27"/>
    <w:rsid w:val="00AC1A9D"/>
    <w:rsid w:val="00AC1E2F"/>
    <w:rsid w:val="00AC302B"/>
    <w:rsid w:val="00AC374F"/>
    <w:rsid w:val="00AC3924"/>
    <w:rsid w:val="00AC633F"/>
    <w:rsid w:val="00AC6A23"/>
    <w:rsid w:val="00AC75FE"/>
    <w:rsid w:val="00AD3CB6"/>
    <w:rsid w:val="00AD5BF1"/>
    <w:rsid w:val="00AD5E1D"/>
    <w:rsid w:val="00AE00E1"/>
    <w:rsid w:val="00AE0275"/>
    <w:rsid w:val="00AE3C45"/>
    <w:rsid w:val="00AE4B95"/>
    <w:rsid w:val="00AE52BE"/>
    <w:rsid w:val="00AE58D1"/>
    <w:rsid w:val="00AE5C8D"/>
    <w:rsid w:val="00AF003F"/>
    <w:rsid w:val="00AF0D08"/>
    <w:rsid w:val="00AF0FCE"/>
    <w:rsid w:val="00AF176C"/>
    <w:rsid w:val="00AF27FD"/>
    <w:rsid w:val="00AF3271"/>
    <w:rsid w:val="00AF3BF9"/>
    <w:rsid w:val="00AF3C2C"/>
    <w:rsid w:val="00AF5C62"/>
    <w:rsid w:val="00AF6820"/>
    <w:rsid w:val="00AF6C10"/>
    <w:rsid w:val="00AF7030"/>
    <w:rsid w:val="00AF7073"/>
    <w:rsid w:val="00B01916"/>
    <w:rsid w:val="00B0566E"/>
    <w:rsid w:val="00B07A0E"/>
    <w:rsid w:val="00B10F8D"/>
    <w:rsid w:val="00B118CC"/>
    <w:rsid w:val="00B13644"/>
    <w:rsid w:val="00B13E29"/>
    <w:rsid w:val="00B1424F"/>
    <w:rsid w:val="00B15E25"/>
    <w:rsid w:val="00B2031E"/>
    <w:rsid w:val="00B2141D"/>
    <w:rsid w:val="00B21E60"/>
    <w:rsid w:val="00B23287"/>
    <w:rsid w:val="00B2387D"/>
    <w:rsid w:val="00B265E5"/>
    <w:rsid w:val="00B26B15"/>
    <w:rsid w:val="00B27D59"/>
    <w:rsid w:val="00B30CF6"/>
    <w:rsid w:val="00B3522C"/>
    <w:rsid w:val="00B35633"/>
    <w:rsid w:val="00B364C6"/>
    <w:rsid w:val="00B376AB"/>
    <w:rsid w:val="00B4037D"/>
    <w:rsid w:val="00B41184"/>
    <w:rsid w:val="00B42701"/>
    <w:rsid w:val="00B4277F"/>
    <w:rsid w:val="00B42B7A"/>
    <w:rsid w:val="00B47DE9"/>
    <w:rsid w:val="00B50411"/>
    <w:rsid w:val="00B5479C"/>
    <w:rsid w:val="00B55181"/>
    <w:rsid w:val="00B5553A"/>
    <w:rsid w:val="00B5672E"/>
    <w:rsid w:val="00B6053F"/>
    <w:rsid w:val="00B606DC"/>
    <w:rsid w:val="00B61298"/>
    <w:rsid w:val="00B61BD4"/>
    <w:rsid w:val="00B622EA"/>
    <w:rsid w:val="00B62FD4"/>
    <w:rsid w:val="00B65268"/>
    <w:rsid w:val="00B658C0"/>
    <w:rsid w:val="00B65D08"/>
    <w:rsid w:val="00B660C0"/>
    <w:rsid w:val="00B674E8"/>
    <w:rsid w:val="00B67BB5"/>
    <w:rsid w:val="00B705F6"/>
    <w:rsid w:val="00B738AA"/>
    <w:rsid w:val="00B74A90"/>
    <w:rsid w:val="00B7637F"/>
    <w:rsid w:val="00B76C5C"/>
    <w:rsid w:val="00B77BE3"/>
    <w:rsid w:val="00B80071"/>
    <w:rsid w:val="00B8154A"/>
    <w:rsid w:val="00B81947"/>
    <w:rsid w:val="00B81CD3"/>
    <w:rsid w:val="00B82906"/>
    <w:rsid w:val="00B82CA8"/>
    <w:rsid w:val="00B8337E"/>
    <w:rsid w:val="00B83ECE"/>
    <w:rsid w:val="00B84DDB"/>
    <w:rsid w:val="00B85576"/>
    <w:rsid w:val="00B85D9D"/>
    <w:rsid w:val="00B90AB4"/>
    <w:rsid w:val="00B90BF6"/>
    <w:rsid w:val="00B92E18"/>
    <w:rsid w:val="00B967CF"/>
    <w:rsid w:val="00B96D45"/>
    <w:rsid w:val="00B97FF8"/>
    <w:rsid w:val="00BA0528"/>
    <w:rsid w:val="00BA1065"/>
    <w:rsid w:val="00BA37AB"/>
    <w:rsid w:val="00BA4A92"/>
    <w:rsid w:val="00BA5824"/>
    <w:rsid w:val="00BA7AD7"/>
    <w:rsid w:val="00BA7F4C"/>
    <w:rsid w:val="00BB090F"/>
    <w:rsid w:val="00BB0C83"/>
    <w:rsid w:val="00BB207B"/>
    <w:rsid w:val="00BB3C7B"/>
    <w:rsid w:val="00BB46D9"/>
    <w:rsid w:val="00BB64FB"/>
    <w:rsid w:val="00BB6DFB"/>
    <w:rsid w:val="00BB7088"/>
    <w:rsid w:val="00BB7484"/>
    <w:rsid w:val="00BC0C08"/>
    <w:rsid w:val="00BC0D4E"/>
    <w:rsid w:val="00BC1ED6"/>
    <w:rsid w:val="00BC332C"/>
    <w:rsid w:val="00BC3CDB"/>
    <w:rsid w:val="00BC40F4"/>
    <w:rsid w:val="00BC53B5"/>
    <w:rsid w:val="00BC787E"/>
    <w:rsid w:val="00BD0EE3"/>
    <w:rsid w:val="00BD1AC2"/>
    <w:rsid w:val="00BD3E7A"/>
    <w:rsid w:val="00BD54D2"/>
    <w:rsid w:val="00BD562D"/>
    <w:rsid w:val="00BD579B"/>
    <w:rsid w:val="00BD71EF"/>
    <w:rsid w:val="00BE007A"/>
    <w:rsid w:val="00BE06D0"/>
    <w:rsid w:val="00BE0929"/>
    <w:rsid w:val="00BE520F"/>
    <w:rsid w:val="00BE636D"/>
    <w:rsid w:val="00BE6B30"/>
    <w:rsid w:val="00BE71B6"/>
    <w:rsid w:val="00BE7634"/>
    <w:rsid w:val="00BE78D5"/>
    <w:rsid w:val="00BF08A3"/>
    <w:rsid w:val="00BF153B"/>
    <w:rsid w:val="00BF1596"/>
    <w:rsid w:val="00BF1A24"/>
    <w:rsid w:val="00BF2028"/>
    <w:rsid w:val="00BF2A6B"/>
    <w:rsid w:val="00BF35BB"/>
    <w:rsid w:val="00BF49AA"/>
    <w:rsid w:val="00BF518F"/>
    <w:rsid w:val="00C00844"/>
    <w:rsid w:val="00C028C6"/>
    <w:rsid w:val="00C0622A"/>
    <w:rsid w:val="00C121F9"/>
    <w:rsid w:val="00C13B77"/>
    <w:rsid w:val="00C15F5B"/>
    <w:rsid w:val="00C15FAD"/>
    <w:rsid w:val="00C17598"/>
    <w:rsid w:val="00C17BD7"/>
    <w:rsid w:val="00C17C42"/>
    <w:rsid w:val="00C2012E"/>
    <w:rsid w:val="00C2081C"/>
    <w:rsid w:val="00C25E3E"/>
    <w:rsid w:val="00C25F78"/>
    <w:rsid w:val="00C26123"/>
    <w:rsid w:val="00C271B3"/>
    <w:rsid w:val="00C3083A"/>
    <w:rsid w:val="00C309C7"/>
    <w:rsid w:val="00C31E46"/>
    <w:rsid w:val="00C32783"/>
    <w:rsid w:val="00C32B78"/>
    <w:rsid w:val="00C35738"/>
    <w:rsid w:val="00C36071"/>
    <w:rsid w:val="00C3780B"/>
    <w:rsid w:val="00C40B4F"/>
    <w:rsid w:val="00C4140B"/>
    <w:rsid w:val="00C43501"/>
    <w:rsid w:val="00C435B9"/>
    <w:rsid w:val="00C44F37"/>
    <w:rsid w:val="00C4686B"/>
    <w:rsid w:val="00C46BD4"/>
    <w:rsid w:val="00C47161"/>
    <w:rsid w:val="00C47424"/>
    <w:rsid w:val="00C475D8"/>
    <w:rsid w:val="00C5086A"/>
    <w:rsid w:val="00C5192D"/>
    <w:rsid w:val="00C526FF"/>
    <w:rsid w:val="00C52A50"/>
    <w:rsid w:val="00C52AEA"/>
    <w:rsid w:val="00C53F74"/>
    <w:rsid w:val="00C558D6"/>
    <w:rsid w:val="00C566A4"/>
    <w:rsid w:val="00C60172"/>
    <w:rsid w:val="00C606A9"/>
    <w:rsid w:val="00C612A2"/>
    <w:rsid w:val="00C62643"/>
    <w:rsid w:val="00C6669C"/>
    <w:rsid w:val="00C666CC"/>
    <w:rsid w:val="00C67A00"/>
    <w:rsid w:val="00C67AF8"/>
    <w:rsid w:val="00C67E3C"/>
    <w:rsid w:val="00C709F9"/>
    <w:rsid w:val="00C7250B"/>
    <w:rsid w:val="00C72CAF"/>
    <w:rsid w:val="00C73B7A"/>
    <w:rsid w:val="00C73E74"/>
    <w:rsid w:val="00C74F62"/>
    <w:rsid w:val="00C7631A"/>
    <w:rsid w:val="00C76943"/>
    <w:rsid w:val="00C773A1"/>
    <w:rsid w:val="00C81BEF"/>
    <w:rsid w:val="00C834F4"/>
    <w:rsid w:val="00C83ADE"/>
    <w:rsid w:val="00C83CCE"/>
    <w:rsid w:val="00C85A96"/>
    <w:rsid w:val="00C86F7C"/>
    <w:rsid w:val="00C873E5"/>
    <w:rsid w:val="00C87E32"/>
    <w:rsid w:val="00C90129"/>
    <w:rsid w:val="00C90580"/>
    <w:rsid w:val="00C90A2C"/>
    <w:rsid w:val="00C91B63"/>
    <w:rsid w:val="00C91CBA"/>
    <w:rsid w:val="00C91CC1"/>
    <w:rsid w:val="00C946A8"/>
    <w:rsid w:val="00C94D45"/>
    <w:rsid w:val="00C94FAD"/>
    <w:rsid w:val="00CA0B62"/>
    <w:rsid w:val="00CA1749"/>
    <w:rsid w:val="00CA3320"/>
    <w:rsid w:val="00CA38E5"/>
    <w:rsid w:val="00CA3CA0"/>
    <w:rsid w:val="00CA4195"/>
    <w:rsid w:val="00CA475A"/>
    <w:rsid w:val="00CA7C2E"/>
    <w:rsid w:val="00CB043C"/>
    <w:rsid w:val="00CB15EB"/>
    <w:rsid w:val="00CB26B6"/>
    <w:rsid w:val="00CB2CD3"/>
    <w:rsid w:val="00CB4F0B"/>
    <w:rsid w:val="00CB7F72"/>
    <w:rsid w:val="00CC0501"/>
    <w:rsid w:val="00CC08D8"/>
    <w:rsid w:val="00CC0FC8"/>
    <w:rsid w:val="00CC3232"/>
    <w:rsid w:val="00CC34EA"/>
    <w:rsid w:val="00CC3AC8"/>
    <w:rsid w:val="00CC4EF9"/>
    <w:rsid w:val="00CC5498"/>
    <w:rsid w:val="00CC5744"/>
    <w:rsid w:val="00CC57C2"/>
    <w:rsid w:val="00CC5F52"/>
    <w:rsid w:val="00CC6A25"/>
    <w:rsid w:val="00CC6E05"/>
    <w:rsid w:val="00CC7D5C"/>
    <w:rsid w:val="00CD355C"/>
    <w:rsid w:val="00CD38EA"/>
    <w:rsid w:val="00CD5799"/>
    <w:rsid w:val="00CD63D4"/>
    <w:rsid w:val="00CD69E2"/>
    <w:rsid w:val="00CE0173"/>
    <w:rsid w:val="00CE245B"/>
    <w:rsid w:val="00CE2D9F"/>
    <w:rsid w:val="00CE31A4"/>
    <w:rsid w:val="00CE3344"/>
    <w:rsid w:val="00CE5059"/>
    <w:rsid w:val="00CE64B3"/>
    <w:rsid w:val="00CE6AAD"/>
    <w:rsid w:val="00CE75C8"/>
    <w:rsid w:val="00CF34F0"/>
    <w:rsid w:val="00CF3953"/>
    <w:rsid w:val="00CF4549"/>
    <w:rsid w:val="00CF496F"/>
    <w:rsid w:val="00CF5A8E"/>
    <w:rsid w:val="00D00193"/>
    <w:rsid w:val="00D0031A"/>
    <w:rsid w:val="00D007AA"/>
    <w:rsid w:val="00D01411"/>
    <w:rsid w:val="00D01FE4"/>
    <w:rsid w:val="00D03445"/>
    <w:rsid w:val="00D03ADF"/>
    <w:rsid w:val="00D06A8F"/>
    <w:rsid w:val="00D06CA0"/>
    <w:rsid w:val="00D07254"/>
    <w:rsid w:val="00D07B83"/>
    <w:rsid w:val="00D11A2C"/>
    <w:rsid w:val="00D1234A"/>
    <w:rsid w:val="00D12AAF"/>
    <w:rsid w:val="00D14334"/>
    <w:rsid w:val="00D147FD"/>
    <w:rsid w:val="00D1531A"/>
    <w:rsid w:val="00D16278"/>
    <w:rsid w:val="00D172C4"/>
    <w:rsid w:val="00D177E5"/>
    <w:rsid w:val="00D20E06"/>
    <w:rsid w:val="00D21EF1"/>
    <w:rsid w:val="00D224BC"/>
    <w:rsid w:val="00D23EEC"/>
    <w:rsid w:val="00D268A0"/>
    <w:rsid w:val="00D27295"/>
    <w:rsid w:val="00D2773B"/>
    <w:rsid w:val="00D30AE7"/>
    <w:rsid w:val="00D3123E"/>
    <w:rsid w:val="00D3182B"/>
    <w:rsid w:val="00D32F12"/>
    <w:rsid w:val="00D34CD8"/>
    <w:rsid w:val="00D35839"/>
    <w:rsid w:val="00D35E00"/>
    <w:rsid w:val="00D4040B"/>
    <w:rsid w:val="00D40B00"/>
    <w:rsid w:val="00D4380F"/>
    <w:rsid w:val="00D43B95"/>
    <w:rsid w:val="00D44230"/>
    <w:rsid w:val="00D44A87"/>
    <w:rsid w:val="00D45954"/>
    <w:rsid w:val="00D463F9"/>
    <w:rsid w:val="00D46411"/>
    <w:rsid w:val="00D46BC0"/>
    <w:rsid w:val="00D474FC"/>
    <w:rsid w:val="00D509DB"/>
    <w:rsid w:val="00D523AF"/>
    <w:rsid w:val="00D5556C"/>
    <w:rsid w:val="00D55C43"/>
    <w:rsid w:val="00D5640E"/>
    <w:rsid w:val="00D571D8"/>
    <w:rsid w:val="00D57519"/>
    <w:rsid w:val="00D5752B"/>
    <w:rsid w:val="00D60495"/>
    <w:rsid w:val="00D60BD9"/>
    <w:rsid w:val="00D61644"/>
    <w:rsid w:val="00D622BB"/>
    <w:rsid w:val="00D632F1"/>
    <w:rsid w:val="00D66C8D"/>
    <w:rsid w:val="00D70D3C"/>
    <w:rsid w:val="00D7118B"/>
    <w:rsid w:val="00D72052"/>
    <w:rsid w:val="00D767AD"/>
    <w:rsid w:val="00D77776"/>
    <w:rsid w:val="00D77ACC"/>
    <w:rsid w:val="00D8044A"/>
    <w:rsid w:val="00D80F13"/>
    <w:rsid w:val="00D817D1"/>
    <w:rsid w:val="00D84050"/>
    <w:rsid w:val="00D843DE"/>
    <w:rsid w:val="00D8474C"/>
    <w:rsid w:val="00D85388"/>
    <w:rsid w:val="00D85529"/>
    <w:rsid w:val="00D85805"/>
    <w:rsid w:val="00D86E65"/>
    <w:rsid w:val="00D87722"/>
    <w:rsid w:val="00D9204B"/>
    <w:rsid w:val="00D93258"/>
    <w:rsid w:val="00D93FB7"/>
    <w:rsid w:val="00D946DF"/>
    <w:rsid w:val="00D949E4"/>
    <w:rsid w:val="00D94A6D"/>
    <w:rsid w:val="00D951F1"/>
    <w:rsid w:val="00D95A43"/>
    <w:rsid w:val="00D969B9"/>
    <w:rsid w:val="00D972D9"/>
    <w:rsid w:val="00DA02B3"/>
    <w:rsid w:val="00DA06E7"/>
    <w:rsid w:val="00DA15B1"/>
    <w:rsid w:val="00DA24B9"/>
    <w:rsid w:val="00DA26C9"/>
    <w:rsid w:val="00DA33C1"/>
    <w:rsid w:val="00DA62AD"/>
    <w:rsid w:val="00DA6E0E"/>
    <w:rsid w:val="00DA6EB6"/>
    <w:rsid w:val="00DB031A"/>
    <w:rsid w:val="00DB0392"/>
    <w:rsid w:val="00DB15B9"/>
    <w:rsid w:val="00DB2329"/>
    <w:rsid w:val="00DB2760"/>
    <w:rsid w:val="00DB28F4"/>
    <w:rsid w:val="00DB44B5"/>
    <w:rsid w:val="00DC05DB"/>
    <w:rsid w:val="00DC188C"/>
    <w:rsid w:val="00DC1AC7"/>
    <w:rsid w:val="00DC3DAB"/>
    <w:rsid w:val="00DC41DF"/>
    <w:rsid w:val="00DC5A2D"/>
    <w:rsid w:val="00DC5E3C"/>
    <w:rsid w:val="00DC73ED"/>
    <w:rsid w:val="00DD029A"/>
    <w:rsid w:val="00DD09DB"/>
    <w:rsid w:val="00DD10A6"/>
    <w:rsid w:val="00DD29D2"/>
    <w:rsid w:val="00DD3D10"/>
    <w:rsid w:val="00DD751F"/>
    <w:rsid w:val="00DD78D5"/>
    <w:rsid w:val="00DD7FF0"/>
    <w:rsid w:val="00DE08E6"/>
    <w:rsid w:val="00DE2171"/>
    <w:rsid w:val="00DE311F"/>
    <w:rsid w:val="00DE3661"/>
    <w:rsid w:val="00DE397E"/>
    <w:rsid w:val="00DE3AB3"/>
    <w:rsid w:val="00DE447A"/>
    <w:rsid w:val="00DE456D"/>
    <w:rsid w:val="00DE4726"/>
    <w:rsid w:val="00DE55AE"/>
    <w:rsid w:val="00DE7671"/>
    <w:rsid w:val="00DE786D"/>
    <w:rsid w:val="00DF2849"/>
    <w:rsid w:val="00DF31FB"/>
    <w:rsid w:val="00DF3D62"/>
    <w:rsid w:val="00DF6B77"/>
    <w:rsid w:val="00DF764B"/>
    <w:rsid w:val="00E01194"/>
    <w:rsid w:val="00E03534"/>
    <w:rsid w:val="00E045D9"/>
    <w:rsid w:val="00E04D1F"/>
    <w:rsid w:val="00E07904"/>
    <w:rsid w:val="00E07918"/>
    <w:rsid w:val="00E126EC"/>
    <w:rsid w:val="00E1479E"/>
    <w:rsid w:val="00E15118"/>
    <w:rsid w:val="00E152B2"/>
    <w:rsid w:val="00E172CE"/>
    <w:rsid w:val="00E17D7F"/>
    <w:rsid w:val="00E2077D"/>
    <w:rsid w:val="00E2145B"/>
    <w:rsid w:val="00E21F91"/>
    <w:rsid w:val="00E228A6"/>
    <w:rsid w:val="00E2304A"/>
    <w:rsid w:val="00E23A05"/>
    <w:rsid w:val="00E23E55"/>
    <w:rsid w:val="00E247D6"/>
    <w:rsid w:val="00E25270"/>
    <w:rsid w:val="00E25679"/>
    <w:rsid w:val="00E26A9B"/>
    <w:rsid w:val="00E275E3"/>
    <w:rsid w:val="00E33833"/>
    <w:rsid w:val="00E344D3"/>
    <w:rsid w:val="00E34739"/>
    <w:rsid w:val="00E348FD"/>
    <w:rsid w:val="00E34EA4"/>
    <w:rsid w:val="00E35BC2"/>
    <w:rsid w:val="00E365FA"/>
    <w:rsid w:val="00E36BBD"/>
    <w:rsid w:val="00E37CF4"/>
    <w:rsid w:val="00E40574"/>
    <w:rsid w:val="00E40952"/>
    <w:rsid w:val="00E4123C"/>
    <w:rsid w:val="00E41583"/>
    <w:rsid w:val="00E41FAE"/>
    <w:rsid w:val="00E42A5C"/>
    <w:rsid w:val="00E4318F"/>
    <w:rsid w:val="00E43CC0"/>
    <w:rsid w:val="00E44278"/>
    <w:rsid w:val="00E4442F"/>
    <w:rsid w:val="00E4471E"/>
    <w:rsid w:val="00E44F5F"/>
    <w:rsid w:val="00E45520"/>
    <w:rsid w:val="00E45B03"/>
    <w:rsid w:val="00E466D2"/>
    <w:rsid w:val="00E46ADB"/>
    <w:rsid w:val="00E46E70"/>
    <w:rsid w:val="00E47C81"/>
    <w:rsid w:val="00E549E9"/>
    <w:rsid w:val="00E56A8D"/>
    <w:rsid w:val="00E56C79"/>
    <w:rsid w:val="00E56F5B"/>
    <w:rsid w:val="00E576DF"/>
    <w:rsid w:val="00E60201"/>
    <w:rsid w:val="00E605B9"/>
    <w:rsid w:val="00E60BED"/>
    <w:rsid w:val="00E61F5E"/>
    <w:rsid w:val="00E62B2E"/>
    <w:rsid w:val="00E63076"/>
    <w:rsid w:val="00E6424B"/>
    <w:rsid w:val="00E64CC3"/>
    <w:rsid w:val="00E65C79"/>
    <w:rsid w:val="00E66E54"/>
    <w:rsid w:val="00E67946"/>
    <w:rsid w:val="00E719DF"/>
    <w:rsid w:val="00E71B07"/>
    <w:rsid w:val="00E7300A"/>
    <w:rsid w:val="00E736F0"/>
    <w:rsid w:val="00E737AF"/>
    <w:rsid w:val="00E73AF9"/>
    <w:rsid w:val="00E7459D"/>
    <w:rsid w:val="00E74ADF"/>
    <w:rsid w:val="00E75658"/>
    <w:rsid w:val="00E75A74"/>
    <w:rsid w:val="00E76D7B"/>
    <w:rsid w:val="00E81234"/>
    <w:rsid w:val="00E8160A"/>
    <w:rsid w:val="00E81D83"/>
    <w:rsid w:val="00E83A63"/>
    <w:rsid w:val="00E85778"/>
    <w:rsid w:val="00E865E7"/>
    <w:rsid w:val="00E91687"/>
    <w:rsid w:val="00E93F1E"/>
    <w:rsid w:val="00E95107"/>
    <w:rsid w:val="00E95477"/>
    <w:rsid w:val="00E96743"/>
    <w:rsid w:val="00E97D49"/>
    <w:rsid w:val="00EA01CD"/>
    <w:rsid w:val="00EA03ED"/>
    <w:rsid w:val="00EA0533"/>
    <w:rsid w:val="00EA0925"/>
    <w:rsid w:val="00EA2141"/>
    <w:rsid w:val="00EA3380"/>
    <w:rsid w:val="00EA38AD"/>
    <w:rsid w:val="00EA38C6"/>
    <w:rsid w:val="00EA5DFF"/>
    <w:rsid w:val="00EB21BB"/>
    <w:rsid w:val="00EB230F"/>
    <w:rsid w:val="00EB242D"/>
    <w:rsid w:val="00EB36F1"/>
    <w:rsid w:val="00EB386A"/>
    <w:rsid w:val="00EB3D23"/>
    <w:rsid w:val="00EB6F72"/>
    <w:rsid w:val="00EB72B1"/>
    <w:rsid w:val="00EC0230"/>
    <w:rsid w:val="00EC2EFD"/>
    <w:rsid w:val="00EC37E9"/>
    <w:rsid w:val="00EC467C"/>
    <w:rsid w:val="00EC497D"/>
    <w:rsid w:val="00EC4BF6"/>
    <w:rsid w:val="00EC69CF"/>
    <w:rsid w:val="00EC6C6D"/>
    <w:rsid w:val="00EC745E"/>
    <w:rsid w:val="00EC7ED5"/>
    <w:rsid w:val="00ED20C5"/>
    <w:rsid w:val="00ED3A98"/>
    <w:rsid w:val="00ED3E1E"/>
    <w:rsid w:val="00ED41A0"/>
    <w:rsid w:val="00ED4886"/>
    <w:rsid w:val="00ED52DB"/>
    <w:rsid w:val="00ED564C"/>
    <w:rsid w:val="00ED5A3B"/>
    <w:rsid w:val="00ED5F47"/>
    <w:rsid w:val="00ED6C9C"/>
    <w:rsid w:val="00ED6D47"/>
    <w:rsid w:val="00ED73B5"/>
    <w:rsid w:val="00ED79B0"/>
    <w:rsid w:val="00ED7FBE"/>
    <w:rsid w:val="00EE061C"/>
    <w:rsid w:val="00EE0BD4"/>
    <w:rsid w:val="00EE1CEB"/>
    <w:rsid w:val="00EE264F"/>
    <w:rsid w:val="00EE28A6"/>
    <w:rsid w:val="00EE3548"/>
    <w:rsid w:val="00EE3B8A"/>
    <w:rsid w:val="00EE6685"/>
    <w:rsid w:val="00EE7362"/>
    <w:rsid w:val="00EF0A2F"/>
    <w:rsid w:val="00EF0A34"/>
    <w:rsid w:val="00EF0B5C"/>
    <w:rsid w:val="00EF0C2B"/>
    <w:rsid w:val="00EF3213"/>
    <w:rsid w:val="00EF3322"/>
    <w:rsid w:val="00EF3352"/>
    <w:rsid w:val="00EF3571"/>
    <w:rsid w:val="00EF3EB1"/>
    <w:rsid w:val="00EF3EEA"/>
    <w:rsid w:val="00EF4873"/>
    <w:rsid w:val="00EF5B37"/>
    <w:rsid w:val="00EF6079"/>
    <w:rsid w:val="00EF6829"/>
    <w:rsid w:val="00EF6AB5"/>
    <w:rsid w:val="00F027C6"/>
    <w:rsid w:val="00F029B8"/>
    <w:rsid w:val="00F03890"/>
    <w:rsid w:val="00F044BA"/>
    <w:rsid w:val="00F0698B"/>
    <w:rsid w:val="00F0714B"/>
    <w:rsid w:val="00F10460"/>
    <w:rsid w:val="00F10AD9"/>
    <w:rsid w:val="00F11DD1"/>
    <w:rsid w:val="00F13BA9"/>
    <w:rsid w:val="00F15D4B"/>
    <w:rsid w:val="00F15F5F"/>
    <w:rsid w:val="00F16100"/>
    <w:rsid w:val="00F16193"/>
    <w:rsid w:val="00F16AD8"/>
    <w:rsid w:val="00F17B49"/>
    <w:rsid w:val="00F17F65"/>
    <w:rsid w:val="00F20026"/>
    <w:rsid w:val="00F20C34"/>
    <w:rsid w:val="00F2137F"/>
    <w:rsid w:val="00F21822"/>
    <w:rsid w:val="00F257FD"/>
    <w:rsid w:val="00F262C2"/>
    <w:rsid w:val="00F30DB1"/>
    <w:rsid w:val="00F323AF"/>
    <w:rsid w:val="00F329F3"/>
    <w:rsid w:val="00F3326E"/>
    <w:rsid w:val="00F337D9"/>
    <w:rsid w:val="00F3407E"/>
    <w:rsid w:val="00F34A5F"/>
    <w:rsid w:val="00F35BD4"/>
    <w:rsid w:val="00F36395"/>
    <w:rsid w:val="00F36A9F"/>
    <w:rsid w:val="00F36CAB"/>
    <w:rsid w:val="00F36CCE"/>
    <w:rsid w:val="00F37BF1"/>
    <w:rsid w:val="00F37EE3"/>
    <w:rsid w:val="00F408D0"/>
    <w:rsid w:val="00F4153B"/>
    <w:rsid w:val="00F429D0"/>
    <w:rsid w:val="00F46021"/>
    <w:rsid w:val="00F46475"/>
    <w:rsid w:val="00F477F4"/>
    <w:rsid w:val="00F50B70"/>
    <w:rsid w:val="00F51E97"/>
    <w:rsid w:val="00F5271E"/>
    <w:rsid w:val="00F5314F"/>
    <w:rsid w:val="00F543AE"/>
    <w:rsid w:val="00F54448"/>
    <w:rsid w:val="00F5576F"/>
    <w:rsid w:val="00F560F1"/>
    <w:rsid w:val="00F563D5"/>
    <w:rsid w:val="00F5656A"/>
    <w:rsid w:val="00F56D71"/>
    <w:rsid w:val="00F57049"/>
    <w:rsid w:val="00F61F8A"/>
    <w:rsid w:val="00F63D23"/>
    <w:rsid w:val="00F63E61"/>
    <w:rsid w:val="00F643FD"/>
    <w:rsid w:val="00F6517F"/>
    <w:rsid w:val="00F66746"/>
    <w:rsid w:val="00F6676A"/>
    <w:rsid w:val="00F66C88"/>
    <w:rsid w:val="00F72129"/>
    <w:rsid w:val="00F725DA"/>
    <w:rsid w:val="00F73288"/>
    <w:rsid w:val="00F732DA"/>
    <w:rsid w:val="00F73F4E"/>
    <w:rsid w:val="00F75508"/>
    <w:rsid w:val="00F7646A"/>
    <w:rsid w:val="00F764D0"/>
    <w:rsid w:val="00F76E31"/>
    <w:rsid w:val="00F80B4D"/>
    <w:rsid w:val="00F80C1A"/>
    <w:rsid w:val="00F81E66"/>
    <w:rsid w:val="00F8367B"/>
    <w:rsid w:val="00F8742D"/>
    <w:rsid w:val="00F91686"/>
    <w:rsid w:val="00F91C33"/>
    <w:rsid w:val="00F928D0"/>
    <w:rsid w:val="00F92B34"/>
    <w:rsid w:val="00F96330"/>
    <w:rsid w:val="00F9644C"/>
    <w:rsid w:val="00F96651"/>
    <w:rsid w:val="00FA00A8"/>
    <w:rsid w:val="00FA177B"/>
    <w:rsid w:val="00FA1E79"/>
    <w:rsid w:val="00FA2127"/>
    <w:rsid w:val="00FA3A5F"/>
    <w:rsid w:val="00FA3D22"/>
    <w:rsid w:val="00FA4863"/>
    <w:rsid w:val="00FA508D"/>
    <w:rsid w:val="00FA5CC6"/>
    <w:rsid w:val="00FA6155"/>
    <w:rsid w:val="00FA7FA8"/>
    <w:rsid w:val="00FB1326"/>
    <w:rsid w:val="00FB143F"/>
    <w:rsid w:val="00FB18B8"/>
    <w:rsid w:val="00FB3F5C"/>
    <w:rsid w:val="00FB52E4"/>
    <w:rsid w:val="00FB53CD"/>
    <w:rsid w:val="00FB60F6"/>
    <w:rsid w:val="00FB7714"/>
    <w:rsid w:val="00FC2614"/>
    <w:rsid w:val="00FC35D2"/>
    <w:rsid w:val="00FC4E3F"/>
    <w:rsid w:val="00FC59EE"/>
    <w:rsid w:val="00FC74AE"/>
    <w:rsid w:val="00FC7B1D"/>
    <w:rsid w:val="00FC7FC5"/>
    <w:rsid w:val="00FD36E6"/>
    <w:rsid w:val="00FD4D09"/>
    <w:rsid w:val="00FD7419"/>
    <w:rsid w:val="00FD7828"/>
    <w:rsid w:val="00FD7E0C"/>
    <w:rsid w:val="00FD7E52"/>
    <w:rsid w:val="00FE049E"/>
    <w:rsid w:val="00FE0EBE"/>
    <w:rsid w:val="00FE1391"/>
    <w:rsid w:val="00FE2741"/>
    <w:rsid w:val="00FE2C26"/>
    <w:rsid w:val="00FE32D4"/>
    <w:rsid w:val="00FE434A"/>
    <w:rsid w:val="00FE4DDC"/>
    <w:rsid w:val="00FE4F06"/>
    <w:rsid w:val="00FE5377"/>
    <w:rsid w:val="00FE73BE"/>
    <w:rsid w:val="00FF0AE2"/>
    <w:rsid w:val="00FF138E"/>
    <w:rsid w:val="00FF3AA6"/>
    <w:rsid w:val="00FF79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8B4A5"/>
  <w15:docId w15:val="{8F35B139-4B8C-0449-8C7B-DBE6204EB6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C7900"/>
    <w:rPr>
      <w:rFonts w:ascii="Times New Roman" w:eastAsia="Times New Roman" w:hAnsi="Times New Roman" w:cs="Times New Roman"/>
    </w:rPr>
  </w:style>
  <w:style w:type="paragraph" w:styleId="Heading1">
    <w:name w:val="heading 1"/>
    <w:basedOn w:val="Normal"/>
    <w:next w:val="Normal"/>
    <w:link w:val="Heading1Char"/>
    <w:uiPriority w:val="9"/>
    <w:qFormat/>
    <w:rsid w:val="002A608C"/>
    <w:pPr>
      <w:keepNext/>
      <w:keepLines/>
      <w:spacing w:before="48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uiPriority w:val="9"/>
    <w:unhideWhenUsed/>
    <w:qFormat/>
    <w:rsid w:val="002A608C"/>
    <w:pPr>
      <w:keepNext/>
      <w:keepLines/>
      <w:spacing w:before="200"/>
      <w:outlineLvl w:val="1"/>
    </w:pPr>
    <w:rPr>
      <w:rFonts w:asciiTheme="majorHAnsi" w:eastAsiaTheme="majorEastAsia" w:hAnsiTheme="majorHAnsi" w:cstheme="majorBidi"/>
      <w:b/>
      <w:bCs/>
      <w:color w:val="4472C4" w:themeColor="accent1"/>
      <w:sz w:val="26"/>
      <w:szCs w:val="26"/>
    </w:rPr>
  </w:style>
  <w:style w:type="paragraph" w:styleId="Heading3">
    <w:name w:val="heading 3"/>
    <w:basedOn w:val="Normal"/>
    <w:next w:val="Normal"/>
    <w:link w:val="Heading3Char"/>
    <w:uiPriority w:val="9"/>
    <w:unhideWhenUsed/>
    <w:qFormat/>
    <w:rsid w:val="00B90BF6"/>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608C"/>
    <w:rPr>
      <w:rFonts w:asciiTheme="majorHAnsi" w:eastAsiaTheme="majorEastAsia" w:hAnsiTheme="majorHAnsi" w:cstheme="majorBidi"/>
      <w:b/>
      <w:bCs/>
      <w:color w:val="2F5496" w:themeColor="accent1" w:themeShade="BF"/>
      <w:sz w:val="28"/>
      <w:szCs w:val="28"/>
    </w:rPr>
  </w:style>
  <w:style w:type="character" w:customStyle="1" w:styleId="Heading2Char">
    <w:name w:val="Heading 2 Char"/>
    <w:basedOn w:val="DefaultParagraphFont"/>
    <w:link w:val="Heading2"/>
    <w:uiPriority w:val="9"/>
    <w:rsid w:val="002A608C"/>
    <w:rPr>
      <w:rFonts w:asciiTheme="majorHAnsi" w:eastAsiaTheme="majorEastAsia" w:hAnsiTheme="majorHAnsi" w:cstheme="majorBidi"/>
      <w:b/>
      <w:bCs/>
      <w:color w:val="4472C4" w:themeColor="accent1"/>
      <w:sz w:val="26"/>
      <w:szCs w:val="26"/>
    </w:rPr>
  </w:style>
  <w:style w:type="paragraph" w:styleId="FootnoteText">
    <w:name w:val="footnote text"/>
    <w:basedOn w:val="Normal"/>
    <w:link w:val="FootnoteTextChar"/>
    <w:uiPriority w:val="99"/>
    <w:unhideWhenUsed/>
    <w:rsid w:val="002A608C"/>
    <w:rPr>
      <w:sz w:val="20"/>
      <w:szCs w:val="20"/>
    </w:rPr>
  </w:style>
  <w:style w:type="character" w:customStyle="1" w:styleId="FootnoteTextChar">
    <w:name w:val="Footnote Text Char"/>
    <w:basedOn w:val="DefaultParagraphFont"/>
    <w:link w:val="FootnoteText"/>
    <w:uiPriority w:val="99"/>
    <w:rsid w:val="002A608C"/>
    <w:rPr>
      <w:rFonts w:ascii="Times New Roman" w:eastAsia="Times New Roman" w:hAnsi="Times New Roman" w:cs="Times New Roman"/>
      <w:sz w:val="20"/>
      <w:szCs w:val="20"/>
    </w:rPr>
  </w:style>
  <w:style w:type="character" w:styleId="FootnoteReference">
    <w:name w:val="footnote reference"/>
    <w:basedOn w:val="DefaultParagraphFont"/>
    <w:uiPriority w:val="99"/>
    <w:unhideWhenUsed/>
    <w:rsid w:val="002A608C"/>
    <w:rPr>
      <w:vertAlign w:val="superscript"/>
    </w:rPr>
  </w:style>
  <w:style w:type="table" w:styleId="TableGrid">
    <w:name w:val="Table Grid"/>
    <w:basedOn w:val="TableNormal"/>
    <w:uiPriority w:val="39"/>
    <w:rsid w:val="002A608C"/>
    <w:rPr>
      <w:rFonts w:ascii="Times New Roman" w:hAnsi="Times New Roman" w:cs="Times New Roman"/>
      <w:u w:color="3E454C"/>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2A608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608C"/>
    <w:rPr>
      <w:rFonts w:ascii="Lucida Grande" w:eastAsia="Times New Roman" w:hAnsi="Lucida Grande" w:cs="Lucida Grande"/>
      <w:sz w:val="18"/>
      <w:szCs w:val="18"/>
    </w:rPr>
  </w:style>
  <w:style w:type="paragraph" w:customStyle="1" w:styleId="Default">
    <w:name w:val="Default"/>
    <w:rsid w:val="002A608C"/>
    <w:pPr>
      <w:autoSpaceDE w:val="0"/>
      <w:autoSpaceDN w:val="0"/>
      <w:adjustRightInd w:val="0"/>
    </w:pPr>
    <w:rPr>
      <w:rFonts w:ascii="Code" w:eastAsia="Times New Roman" w:hAnsi="Code" w:cs="Code"/>
      <w:color w:val="000000"/>
      <w:u w:color="3E454C"/>
    </w:rPr>
  </w:style>
  <w:style w:type="character" w:styleId="Hyperlink">
    <w:name w:val="Hyperlink"/>
    <w:basedOn w:val="DefaultParagraphFont"/>
    <w:uiPriority w:val="99"/>
    <w:unhideWhenUsed/>
    <w:rsid w:val="002A608C"/>
    <w:rPr>
      <w:color w:val="0000FF"/>
      <w:u w:val="single"/>
    </w:rPr>
  </w:style>
  <w:style w:type="paragraph" w:styleId="NoSpacing">
    <w:name w:val="No Spacing"/>
    <w:uiPriority w:val="1"/>
    <w:qFormat/>
    <w:rsid w:val="002A608C"/>
    <w:rPr>
      <w:sz w:val="22"/>
      <w:szCs w:val="22"/>
      <w:u w:color="3E454C"/>
    </w:rPr>
  </w:style>
  <w:style w:type="character" w:styleId="CommentReference">
    <w:name w:val="annotation reference"/>
    <w:basedOn w:val="DefaultParagraphFont"/>
    <w:uiPriority w:val="99"/>
    <w:semiHidden/>
    <w:unhideWhenUsed/>
    <w:rsid w:val="002A608C"/>
    <w:rPr>
      <w:sz w:val="18"/>
      <w:szCs w:val="18"/>
    </w:rPr>
  </w:style>
  <w:style w:type="paragraph" w:styleId="CommentText">
    <w:name w:val="annotation text"/>
    <w:basedOn w:val="Normal"/>
    <w:link w:val="CommentTextChar"/>
    <w:uiPriority w:val="99"/>
    <w:semiHidden/>
    <w:unhideWhenUsed/>
    <w:rsid w:val="002A608C"/>
  </w:style>
  <w:style w:type="character" w:customStyle="1" w:styleId="CommentTextChar">
    <w:name w:val="Comment Text Char"/>
    <w:basedOn w:val="DefaultParagraphFont"/>
    <w:link w:val="CommentText"/>
    <w:uiPriority w:val="99"/>
    <w:semiHidden/>
    <w:rsid w:val="002A608C"/>
    <w:rPr>
      <w:rFonts w:ascii="Times New Roman" w:eastAsia="Times New Roman" w:hAnsi="Times New Roman" w:cs="Times New Roman"/>
    </w:rPr>
  </w:style>
  <w:style w:type="character" w:customStyle="1" w:styleId="apple-converted-space">
    <w:name w:val="apple-converted-space"/>
    <w:basedOn w:val="DefaultParagraphFont"/>
    <w:rsid w:val="002A608C"/>
  </w:style>
  <w:style w:type="paragraph" w:styleId="NormalWeb">
    <w:name w:val="Normal (Web)"/>
    <w:basedOn w:val="Normal"/>
    <w:uiPriority w:val="99"/>
    <w:rsid w:val="002A608C"/>
    <w:pPr>
      <w:spacing w:before="100" w:beforeAutospacing="1" w:after="100" w:afterAutospacing="1"/>
    </w:pPr>
    <w:rPr>
      <w:lang w:val="ru-RU" w:eastAsia="ru-RU"/>
    </w:rPr>
  </w:style>
  <w:style w:type="paragraph" w:styleId="CommentSubject">
    <w:name w:val="annotation subject"/>
    <w:basedOn w:val="CommentText"/>
    <w:next w:val="CommentText"/>
    <w:link w:val="CommentSubjectChar"/>
    <w:uiPriority w:val="99"/>
    <w:semiHidden/>
    <w:unhideWhenUsed/>
    <w:rsid w:val="002A608C"/>
    <w:rPr>
      <w:b/>
      <w:bCs/>
      <w:sz w:val="20"/>
      <w:szCs w:val="20"/>
    </w:rPr>
  </w:style>
  <w:style w:type="character" w:customStyle="1" w:styleId="CommentSubjectChar">
    <w:name w:val="Comment Subject Char"/>
    <w:basedOn w:val="CommentTextChar"/>
    <w:link w:val="CommentSubject"/>
    <w:uiPriority w:val="99"/>
    <w:semiHidden/>
    <w:rsid w:val="002A608C"/>
    <w:rPr>
      <w:rFonts w:ascii="Times New Roman" w:eastAsia="Times New Roman" w:hAnsi="Times New Roman" w:cs="Times New Roman"/>
      <w:b/>
      <w:bCs/>
      <w:sz w:val="20"/>
      <w:szCs w:val="20"/>
    </w:rPr>
  </w:style>
  <w:style w:type="paragraph" w:styleId="ListParagraph">
    <w:name w:val="List Paragraph"/>
    <w:basedOn w:val="Normal"/>
    <w:uiPriority w:val="34"/>
    <w:qFormat/>
    <w:rsid w:val="002A608C"/>
    <w:pPr>
      <w:ind w:left="720"/>
      <w:contextualSpacing/>
    </w:pPr>
  </w:style>
  <w:style w:type="paragraph" w:styleId="Revision">
    <w:name w:val="Revision"/>
    <w:hidden/>
    <w:uiPriority w:val="99"/>
    <w:semiHidden/>
    <w:rsid w:val="002A608C"/>
    <w:rPr>
      <w:rFonts w:ascii="Times New Roman" w:eastAsia="Times New Roman" w:hAnsi="Times New Roman" w:cs="Times New Roman"/>
    </w:rPr>
  </w:style>
  <w:style w:type="character" w:styleId="Emphasis">
    <w:name w:val="Emphasis"/>
    <w:basedOn w:val="DefaultParagraphFont"/>
    <w:uiPriority w:val="20"/>
    <w:qFormat/>
    <w:rsid w:val="002A608C"/>
    <w:rPr>
      <w:i/>
      <w:iCs/>
    </w:rPr>
  </w:style>
  <w:style w:type="character" w:customStyle="1" w:styleId="al-author-name-more">
    <w:name w:val="al-author-name-more"/>
    <w:basedOn w:val="DefaultParagraphFont"/>
    <w:rsid w:val="002A608C"/>
  </w:style>
  <w:style w:type="character" w:customStyle="1" w:styleId="delimiter">
    <w:name w:val="delimiter"/>
    <w:basedOn w:val="DefaultParagraphFont"/>
    <w:rsid w:val="002A608C"/>
  </w:style>
  <w:style w:type="paragraph" w:customStyle="1" w:styleId="MediumGrid21">
    <w:name w:val="Medium Grid 21"/>
    <w:uiPriority w:val="1"/>
    <w:qFormat/>
    <w:rsid w:val="002A608C"/>
    <w:rPr>
      <w:rFonts w:ascii="Calibri" w:eastAsia="Calibri" w:hAnsi="Calibri" w:cs="Times New Roman"/>
      <w:sz w:val="22"/>
      <w:szCs w:val="22"/>
    </w:rPr>
  </w:style>
  <w:style w:type="character" w:customStyle="1" w:styleId="name">
    <w:name w:val="name"/>
    <w:basedOn w:val="DefaultParagraphFont"/>
    <w:rsid w:val="00280D40"/>
  </w:style>
  <w:style w:type="character" w:customStyle="1" w:styleId="hlfld-contribauthor">
    <w:name w:val="hlfld-contribauthor"/>
    <w:basedOn w:val="DefaultParagraphFont"/>
    <w:rsid w:val="00587F29"/>
  </w:style>
  <w:style w:type="character" w:customStyle="1" w:styleId="nlmgiven-names">
    <w:name w:val="nlm_given-names"/>
    <w:basedOn w:val="DefaultParagraphFont"/>
    <w:rsid w:val="00587F29"/>
  </w:style>
  <w:style w:type="character" w:customStyle="1" w:styleId="nlmyear">
    <w:name w:val="nlm_year"/>
    <w:basedOn w:val="DefaultParagraphFont"/>
    <w:rsid w:val="00587F29"/>
  </w:style>
  <w:style w:type="character" w:customStyle="1" w:styleId="nlmarticle-title">
    <w:name w:val="nlm_article-title"/>
    <w:basedOn w:val="DefaultParagraphFont"/>
    <w:rsid w:val="00587F29"/>
  </w:style>
  <w:style w:type="character" w:customStyle="1" w:styleId="nlmfpage">
    <w:name w:val="nlm_fpage"/>
    <w:basedOn w:val="DefaultParagraphFont"/>
    <w:rsid w:val="00587F29"/>
  </w:style>
  <w:style w:type="character" w:customStyle="1" w:styleId="nlmlpage">
    <w:name w:val="nlm_lpage"/>
    <w:basedOn w:val="DefaultParagraphFont"/>
    <w:rsid w:val="00587F29"/>
  </w:style>
  <w:style w:type="paragraph" w:customStyle="1" w:styleId="chapter-para">
    <w:name w:val="chapter-para"/>
    <w:basedOn w:val="Normal"/>
    <w:rsid w:val="00A746EC"/>
    <w:pPr>
      <w:spacing w:before="100" w:beforeAutospacing="1" w:after="100" w:afterAutospacing="1"/>
    </w:pPr>
  </w:style>
  <w:style w:type="character" w:customStyle="1" w:styleId="metrics-score">
    <w:name w:val="metrics-score"/>
    <w:basedOn w:val="DefaultParagraphFont"/>
    <w:rsid w:val="00526A56"/>
  </w:style>
  <w:style w:type="character" w:customStyle="1" w:styleId="rsbtntext">
    <w:name w:val="rsbtn_text"/>
    <w:basedOn w:val="DefaultParagraphFont"/>
    <w:rsid w:val="00526A56"/>
  </w:style>
  <w:style w:type="paragraph" w:styleId="EndnoteText">
    <w:name w:val="endnote text"/>
    <w:basedOn w:val="Normal"/>
    <w:link w:val="EndnoteTextChar"/>
    <w:uiPriority w:val="99"/>
    <w:unhideWhenUsed/>
    <w:rsid w:val="00731BB2"/>
    <w:rPr>
      <w:rFonts w:asciiTheme="minorHAnsi" w:eastAsiaTheme="minorHAnsi" w:hAnsiTheme="minorHAnsi" w:cstheme="minorBidi"/>
      <w:sz w:val="20"/>
      <w:szCs w:val="20"/>
    </w:rPr>
  </w:style>
  <w:style w:type="character" w:customStyle="1" w:styleId="EndnoteTextChar">
    <w:name w:val="Endnote Text Char"/>
    <w:basedOn w:val="DefaultParagraphFont"/>
    <w:link w:val="EndnoteText"/>
    <w:uiPriority w:val="99"/>
    <w:rsid w:val="00731BB2"/>
    <w:rPr>
      <w:sz w:val="20"/>
      <w:szCs w:val="20"/>
    </w:rPr>
  </w:style>
  <w:style w:type="character" w:styleId="EndnoteReference">
    <w:name w:val="endnote reference"/>
    <w:basedOn w:val="DefaultParagraphFont"/>
    <w:uiPriority w:val="99"/>
    <w:semiHidden/>
    <w:unhideWhenUsed/>
    <w:rsid w:val="00731BB2"/>
    <w:rPr>
      <w:vertAlign w:val="superscript"/>
    </w:rPr>
  </w:style>
  <w:style w:type="character" w:customStyle="1" w:styleId="nlmpublisher-loc">
    <w:name w:val="nlm_publisher-loc"/>
    <w:basedOn w:val="DefaultParagraphFont"/>
    <w:rsid w:val="00A4209F"/>
  </w:style>
  <w:style w:type="character" w:customStyle="1" w:styleId="nlmpublisher-name">
    <w:name w:val="nlm_publisher-name"/>
    <w:basedOn w:val="DefaultParagraphFont"/>
    <w:rsid w:val="00A4209F"/>
  </w:style>
  <w:style w:type="character" w:styleId="FollowedHyperlink">
    <w:name w:val="FollowedHyperlink"/>
    <w:basedOn w:val="DefaultParagraphFont"/>
    <w:uiPriority w:val="99"/>
    <w:semiHidden/>
    <w:unhideWhenUsed/>
    <w:rsid w:val="00C73E74"/>
    <w:rPr>
      <w:color w:val="954F72" w:themeColor="followedHyperlink"/>
      <w:u w:val="single"/>
    </w:rPr>
  </w:style>
  <w:style w:type="paragraph" w:styleId="Bibliography">
    <w:name w:val="Bibliography"/>
    <w:basedOn w:val="Normal"/>
    <w:next w:val="Normal"/>
    <w:uiPriority w:val="37"/>
    <w:unhideWhenUsed/>
    <w:rsid w:val="00C73E74"/>
  </w:style>
  <w:style w:type="character" w:customStyle="1" w:styleId="UnresolvedMention1">
    <w:name w:val="Unresolved Mention1"/>
    <w:basedOn w:val="DefaultParagraphFont"/>
    <w:uiPriority w:val="99"/>
    <w:semiHidden/>
    <w:unhideWhenUsed/>
    <w:rsid w:val="000C713A"/>
    <w:rPr>
      <w:color w:val="605E5C"/>
      <w:shd w:val="clear" w:color="auto" w:fill="E1DFDD"/>
    </w:rPr>
  </w:style>
  <w:style w:type="paragraph" w:styleId="z-TopofForm">
    <w:name w:val="HTML Top of Form"/>
    <w:basedOn w:val="Normal"/>
    <w:next w:val="Normal"/>
    <w:link w:val="z-TopofFormChar"/>
    <w:hidden/>
    <w:uiPriority w:val="99"/>
    <w:semiHidden/>
    <w:unhideWhenUsed/>
    <w:rsid w:val="00C7250B"/>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C7250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C7250B"/>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C7250B"/>
    <w:rPr>
      <w:rFonts w:ascii="Arial" w:eastAsia="Times New Roman" w:hAnsi="Arial" w:cs="Arial"/>
      <w:vanish/>
      <w:sz w:val="16"/>
      <w:szCs w:val="16"/>
    </w:rPr>
  </w:style>
  <w:style w:type="character" w:customStyle="1" w:styleId="reference-accessdate">
    <w:name w:val="reference-accessdate"/>
    <w:basedOn w:val="DefaultParagraphFont"/>
    <w:rsid w:val="00112666"/>
  </w:style>
  <w:style w:type="character" w:customStyle="1" w:styleId="nowrap">
    <w:name w:val="nowrap"/>
    <w:basedOn w:val="DefaultParagraphFont"/>
    <w:rsid w:val="00112666"/>
  </w:style>
  <w:style w:type="paragraph" w:styleId="Footer">
    <w:name w:val="footer"/>
    <w:basedOn w:val="Normal"/>
    <w:link w:val="FooterChar"/>
    <w:uiPriority w:val="99"/>
    <w:unhideWhenUsed/>
    <w:rsid w:val="00474EED"/>
    <w:pPr>
      <w:tabs>
        <w:tab w:val="center" w:pos="4680"/>
        <w:tab w:val="right" w:pos="9360"/>
      </w:tabs>
    </w:pPr>
  </w:style>
  <w:style w:type="character" w:customStyle="1" w:styleId="FooterChar">
    <w:name w:val="Footer Char"/>
    <w:basedOn w:val="DefaultParagraphFont"/>
    <w:link w:val="Footer"/>
    <w:uiPriority w:val="99"/>
    <w:rsid w:val="00474EED"/>
    <w:rPr>
      <w:rFonts w:ascii="Times New Roman" w:eastAsia="Times New Roman" w:hAnsi="Times New Roman" w:cs="Times New Roman"/>
    </w:rPr>
  </w:style>
  <w:style w:type="character" w:styleId="PageNumber">
    <w:name w:val="page number"/>
    <w:basedOn w:val="DefaultParagraphFont"/>
    <w:uiPriority w:val="99"/>
    <w:semiHidden/>
    <w:unhideWhenUsed/>
    <w:rsid w:val="00474EED"/>
  </w:style>
  <w:style w:type="character" w:customStyle="1" w:styleId="UnresolvedMention2">
    <w:name w:val="Unresolved Mention2"/>
    <w:basedOn w:val="DefaultParagraphFont"/>
    <w:uiPriority w:val="99"/>
    <w:rsid w:val="003F3B25"/>
    <w:rPr>
      <w:color w:val="605E5C"/>
      <w:shd w:val="clear" w:color="auto" w:fill="E1DFDD"/>
    </w:rPr>
  </w:style>
  <w:style w:type="character" w:styleId="UnresolvedMention">
    <w:name w:val="Unresolved Mention"/>
    <w:basedOn w:val="DefaultParagraphFont"/>
    <w:uiPriority w:val="99"/>
    <w:rsid w:val="0008498A"/>
    <w:rPr>
      <w:color w:val="605E5C"/>
      <w:shd w:val="clear" w:color="auto" w:fill="E1DFDD"/>
    </w:rPr>
  </w:style>
  <w:style w:type="paragraph" w:customStyle="1" w:styleId="msonormal0">
    <w:name w:val="msonormal"/>
    <w:basedOn w:val="Normal"/>
    <w:rsid w:val="00E736F0"/>
    <w:pPr>
      <w:spacing w:before="100" w:beforeAutospacing="1" w:after="100" w:afterAutospacing="1"/>
    </w:pPr>
  </w:style>
  <w:style w:type="paragraph" w:customStyle="1" w:styleId="xl63">
    <w:name w:val="xl63"/>
    <w:basedOn w:val="Normal"/>
    <w:rsid w:val="00E736F0"/>
    <w:pPr>
      <w:spacing w:before="100" w:beforeAutospacing="1" w:after="100" w:afterAutospacing="1"/>
      <w:jc w:val="center"/>
    </w:pPr>
    <w:rPr>
      <w:b/>
      <w:bCs/>
    </w:rPr>
  </w:style>
  <w:style w:type="paragraph" w:customStyle="1" w:styleId="xl65">
    <w:name w:val="xl65"/>
    <w:basedOn w:val="Normal"/>
    <w:rsid w:val="00E736F0"/>
    <w:pPr>
      <w:spacing w:before="100" w:beforeAutospacing="1" w:after="100" w:afterAutospacing="1"/>
      <w:jc w:val="center"/>
    </w:pPr>
    <w:rPr>
      <w:b/>
      <w:bCs/>
    </w:rPr>
  </w:style>
  <w:style w:type="paragraph" w:styleId="HTMLPreformatted">
    <w:name w:val="HTML Preformatted"/>
    <w:basedOn w:val="Normal"/>
    <w:link w:val="HTMLPreformattedChar"/>
    <w:uiPriority w:val="99"/>
    <w:unhideWhenUsed/>
    <w:rsid w:val="00BA7A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BA7AD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B90BF6"/>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827A33"/>
    <w:rPr>
      <w:b/>
      <w:bCs/>
    </w:rPr>
  </w:style>
  <w:style w:type="character" w:styleId="HTMLCode">
    <w:name w:val="HTML Code"/>
    <w:basedOn w:val="DefaultParagraphFont"/>
    <w:uiPriority w:val="99"/>
    <w:semiHidden/>
    <w:unhideWhenUsed/>
    <w:rsid w:val="00D94A6D"/>
    <w:rPr>
      <w:rFonts w:ascii="Courier New" w:eastAsia="Times New Roman" w:hAnsi="Courier New" w:cs="Courier New"/>
      <w:sz w:val="20"/>
      <w:szCs w:val="20"/>
    </w:rPr>
  </w:style>
  <w:style w:type="table" w:styleId="PlainTable5">
    <w:name w:val="Plain Table 5"/>
    <w:basedOn w:val="TableNormal"/>
    <w:uiPriority w:val="45"/>
    <w:rsid w:val="00D0031A"/>
    <w:rPr>
      <w:rFonts w:eastAsiaTheme="minorEastAsia"/>
      <w:sz w:val="22"/>
      <w:szCs w:val="22"/>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F54448"/>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483E6E"/>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483E6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PlainTable4">
    <w:name w:val="Plain Table 4"/>
    <w:basedOn w:val="TableNormal"/>
    <w:uiPriority w:val="44"/>
    <w:rsid w:val="00483E6E"/>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3E6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3E6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483E6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1Light-Accent2">
    <w:name w:val="Grid Table 1 Light Accent 2"/>
    <w:basedOn w:val="TableNormal"/>
    <w:uiPriority w:val="46"/>
    <w:rsid w:val="009C5CCE"/>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690224"/>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PlainTable51">
    <w:name w:val="Plain Table 51"/>
    <w:basedOn w:val="TableNormal"/>
    <w:next w:val="PlainTable5"/>
    <w:uiPriority w:val="45"/>
    <w:rsid w:val="0098116E"/>
    <w:tblPr>
      <w:tblStyleRowBandSize w:val="1"/>
      <w:tblStyleColBandSize w:val="1"/>
    </w:tblPr>
    <w:tblStylePr w:type="firstRow">
      <w:rPr>
        <w:rFonts w:ascii="Calibri Light" w:eastAsia="Times New Roman" w:hAnsi="Calibri Light" w:cs="Times New Roman"/>
        <w:i/>
        <w:iCs/>
        <w:sz w:val="26"/>
      </w:rPr>
      <w:tblPr/>
      <w:tcPr>
        <w:tcBorders>
          <w:bottom w:val="single" w:sz="4" w:space="0" w:color="7F7F7F"/>
        </w:tcBorders>
        <w:shd w:val="clear" w:color="auto" w:fill="FFFFFF"/>
      </w:tcPr>
    </w:tblStylePr>
    <w:tblStylePr w:type="lastRow">
      <w:rPr>
        <w:rFonts w:ascii="Calibri Light" w:eastAsia="Times New Roman"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F7F7F"/>
        </w:tcBorders>
        <w:shd w:val="clear" w:color="auto" w:fill="FFFFFF"/>
      </w:tcPr>
    </w:tblStylePr>
    <w:tblStylePr w:type="lastCol">
      <w:rPr>
        <w:rFonts w:ascii="Calibri Light" w:eastAsia="Times New Roman"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PlainTable52">
    <w:name w:val="Plain Table 52"/>
    <w:basedOn w:val="TableNormal"/>
    <w:next w:val="PlainTable5"/>
    <w:uiPriority w:val="45"/>
    <w:rsid w:val="00B13644"/>
    <w:rPr>
      <w:kern w:val="2"/>
      <w14:ligatures w14:val="standardContextual"/>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3">
    <w:name w:val="Grid Table 3 Accent 3"/>
    <w:basedOn w:val="TableNormal"/>
    <w:uiPriority w:val="48"/>
    <w:rsid w:val="000838C4"/>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72105">
      <w:bodyDiv w:val="1"/>
      <w:marLeft w:val="0"/>
      <w:marRight w:val="0"/>
      <w:marTop w:val="0"/>
      <w:marBottom w:val="0"/>
      <w:divBdr>
        <w:top w:val="none" w:sz="0" w:space="0" w:color="auto"/>
        <w:left w:val="none" w:sz="0" w:space="0" w:color="auto"/>
        <w:bottom w:val="none" w:sz="0" w:space="0" w:color="auto"/>
        <w:right w:val="none" w:sz="0" w:space="0" w:color="auto"/>
      </w:divBdr>
    </w:div>
    <w:div w:id="9650963">
      <w:bodyDiv w:val="1"/>
      <w:marLeft w:val="0"/>
      <w:marRight w:val="0"/>
      <w:marTop w:val="0"/>
      <w:marBottom w:val="0"/>
      <w:divBdr>
        <w:top w:val="none" w:sz="0" w:space="0" w:color="auto"/>
        <w:left w:val="none" w:sz="0" w:space="0" w:color="auto"/>
        <w:bottom w:val="none" w:sz="0" w:space="0" w:color="auto"/>
        <w:right w:val="none" w:sz="0" w:space="0" w:color="auto"/>
      </w:divBdr>
    </w:div>
    <w:div w:id="14769140">
      <w:bodyDiv w:val="1"/>
      <w:marLeft w:val="0"/>
      <w:marRight w:val="0"/>
      <w:marTop w:val="0"/>
      <w:marBottom w:val="0"/>
      <w:divBdr>
        <w:top w:val="none" w:sz="0" w:space="0" w:color="auto"/>
        <w:left w:val="none" w:sz="0" w:space="0" w:color="auto"/>
        <w:bottom w:val="none" w:sz="0" w:space="0" w:color="auto"/>
        <w:right w:val="none" w:sz="0" w:space="0" w:color="auto"/>
      </w:divBdr>
    </w:div>
    <w:div w:id="31813371">
      <w:bodyDiv w:val="1"/>
      <w:marLeft w:val="0"/>
      <w:marRight w:val="0"/>
      <w:marTop w:val="0"/>
      <w:marBottom w:val="0"/>
      <w:divBdr>
        <w:top w:val="none" w:sz="0" w:space="0" w:color="auto"/>
        <w:left w:val="none" w:sz="0" w:space="0" w:color="auto"/>
        <w:bottom w:val="none" w:sz="0" w:space="0" w:color="auto"/>
        <w:right w:val="none" w:sz="0" w:space="0" w:color="auto"/>
      </w:divBdr>
    </w:div>
    <w:div w:id="34476692">
      <w:bodyDiv w:val="1"/>
      <w:marLeft w:val="0"/>
      <w:marRight w:val="0"/>
      <w:marTop w:val="0"/>
      <w:marBottom w:val="0"/>
      <w:divBdr>
        <w:top w:val="none" w:sz="0" w:space="0" w:color="auto"/>
        <w:left w:val="none" w:sz="0" w:space="0" w:color="auto"/>
        <w:bottom w:val="none" w:sz="0" w:space="0" w:color="auto"/>
        <w:right w:val="none" w:sz="0" w:space="0" w:color="auto"/>
      </w:divBdr>
    </w:div>
    <w:div w:id="40253493">
      <w:bodyDiv w:val="1"/>
      <w:marLeft w:val="0"/>
      <w:marRight w:val="0"/>
      <w:marTop w:val="0"/>
      <w:marBottom w:val="0"/>
      <w:divBdr>
        <w:top w:val="none" w:sz="0" w:space="0" w:color="auto"/>
        <w:left w:val="none" w:sz="0" w:space="0" w:color="auto"/>
        <w:bottom w:val="none" w:sz="0" w:space="0" w:color="auto"/>
        <w:right w:val="none" w:sz="0" w:space="0" w:color="auto"/>
      </w:divBdr>
    </w:div>
    <w:div w:id="106314610">
      <w:bodyDiv w:val="1"/>
      <w:marLeft w:val="0"/>
      <w:marRight w:val="0"/>
      <w:marTop w:val="0"/>
      <w:marBottom w:val="0"/>
      <w:divBdr>
        <w:top w:val="none" w:sz="0" w:space="0" w:color="auto"/>
        <w:left w:val="none" w:sz="0" w:space="0" w:color="auto"/>
        <w:bottom w:val="none" w:sz="0" w:space="0" w:color="auto"/>
        <w:right w:val="none" w:sz="0" w:space="0" w:color="auto"/>
      </w:divBdr>
    </w:div>
    <w:div w:id="237711347">
      <w:bodyDiv w:val="1"/>
      <w:marLeft w:val="0"/>
      <w:marRight w:val="0"/>
      <w:marTop w:val="0"/>
      <w:marBottom w:val="0"/>
      <w:divBdr>
        <w:top w:val="none" w:sz="0" w:space="0" w:color="auto"/>
        <w:left w:val="none" w:sz="0" w:space="0" w:color="auto"/>
        <w:bottom w:val="none" w:sz="0" w:space="0" w:color="auto"/>
        <w:right w:val="none" w:sz="0" w:space="0" w:color="auto"/>
      </w:divBdr>
    </w:div>
    <w:div w:id="286130389">
      <w:bodyDiv w:val="1"/>
      <w:marLeft w:val="0"/>
      <w:marRight w:val="0"/>
      <w:marTop w:val="0"/>
      <w:marBottom w:val="0"/>
      <w:divBdr>
        <w:top w:val="none" w:sz="0" w:space="0" w:color="auto"/>
        <w:left w:val="none" w:sz="0" w:space="0" w:color="auto"/>
        <w:bottom w:val="none" w:sz="0" w:space="0" w:color="auto"/>
        <w:right w:val="none" w:sz="0" w:space="0" w:color="auto"/>
      </w:divBdr>
    </w:div>
    <w:div w:id="368190811">
      <w:bodyDiv w:val="1"/>
      <w:marLeft w:val="0"/>
      <w:marRight w:val="0"/>
      <w:marTop w:val="0"/>
      <w:marBottom w:val="0"/>
      <w:divBdr>
        <w:top w:val="none" w:sz="0" w:space="0" w:color="auto"/>
        <w:left w:val="none" w:sz="0" w:space="0" w:color="auto"/>
        <w:bottom w:val="none" w:sz="0" w:space="0" w:color="auto"/>
        <w:right w:val="none" w:sz="0" w:space="0" w:color="auto"/>
      </w:divBdr>
    </w:div>
    <w:div w:id="435759946">
      <w:bodyDiv w:val="1"/>
      <w:marLeft w:val="0"/>
      <w:marRight w:val="0"/>
      <w:marTop w:val="0"/>
      <w:marBottom w:val="0"/>
      <w:divBdr>
        <w:top w:val="none" w:sz="0" w:space="0" w:color="auto"/>
        <w:left w:val="none" w:sz="0" w:space="0" w:color="auto"/>
        <w:bottom w:val="none" w:sz="0" w:space="0" w:color="auto"/>
        <w:right w:val="none" w:sz="0" w:space="0" w:color="auto"/>
      </w:divBdr>
    </w:div>
    <w:div w:id="464203866">
      <w:bodyDiv w:val="1"/>
      <w:marLeft w:val="0"/>
      <w:marRight w:val="0"/>
      <w:marTop w:val="0"/>
      <w:marBottom w:val="0"/>
      <w:divBdr>
        <w:top w:val="none" w:sz="0" w:space="0" w:color="auto"/>
        <w:left w:val="none" w:sz="0" w:space="0" w:color="auto"/>
        <w:bottom w:val="none" w:sz="0" w:space="0" w:color="auto"/>
        <w:right w:val="none" w:sz="0" w:space="0" w:color="auto"/>
      </w:divBdr>
    </w:div>
    <w:div w:id="471992383">
      <w:bodyDiv w:val="1"/>
      <w:marLeft w:val="0"/>
      <w:marRight w:val="0"/>
      <w:marTop w:val="0"/>
      <w:marBottom w:val="0"/>
      <w:divBdr>
        <w:top w:val="none" w:sz="0" w:space="0" w:color="auto"/>
        <w:left w:val="none" w:sz="0" w:space="0" w:color="auto"/>
        <w:bottom w:val="none" w:sz="0" w:space="0" w:color="auto"/>
        <w:right w:val="none" w:sz="0" w:space="0" w:color="auto"/>
      </w:divBdr>
    </w:div>
    <w:div w:id="485899831">
      <w:bodyDiv w:val="1"/>
      <w:marLeft w:val="0"/>
      <w:marRight w:val="0"/>
      <w:marTop w:val="0"/>
      <w:marBottom w:val="0"/>
      <w:divBdr>
        <w:top w:val="none" w:sz="0" w:space="0" w:color="auto"/>
        <w:left w:val="none" w:sz="0" w:space="0" w:color="auto"/>
        <w:bottom w:val="none" w:sz="0" w:space="0" w:color="auto"/>
        <w:right w:val="none" w:sz="0" w:space="0" w:color="auto"/>
      </w:divBdr>
      <w:divsChild>
        <w:div w:id="1227034342">
          <w:marLeft w:val="0"/>
          <w:marRight w:val="0"/>
          <w:marTop w:val="0"/>
          <w:marBottom w:val="0"/>
          <w:divBdr>
            <w:top w:val="none" w:sz="0" w:space="0" w:color="auto"/>
            <w:left w:val="none" w:sz="0" w:space="0" w:color="auto"/>
            <w:bottom w:val="none" w:sz="0" w:space="0" w:color="auto"/>
            <w:right w:val="none" w:sz="0" w:space="0" w:color="auto"/>
          </w:divBdr>
          <w:divsChild>
            <w:div w:id="57172390">
              <w:marLeft w:val="0"/>
              <w:marRight w:val="0"/>
              <w:marTop w:val="0"/>
              <w:marBottom w:val="0"/>
              <w:divBdr>
                <w:top w:val="single" w:sz="2" w:space="0" w:color="D9D9E3"/>
                <w:left w:val="single" w:sz="2" w:space="0" w:color="D9D9E3"/>
                <w:bottom w:val="single" w:sz="2" w:space="0" w:color="D9D9E3"/>
                <w:right w:val="single" w:sz="2" w:space="0" w:color="D9D9E3"/>
              </w:divBdr>
              <w:divsChild>
                <w:div w:id="901015729">
                  <w:marLeft w:val="0"/>
                  <w:marRight w:val="0"/>
                  <w:marTop w:val="0"/>
                  <w:marBottom w:val="0"/>
                  <w:divBdr>
                    <w:top w:val="single" w:sz="2" w:space="0" w:color="D9D9E3"/>
                    <w:left w:val="single" w:sz="2" w:space="0" w:color="D9D9E3"/>
                    <w:bottom w:val="single" w:sz="2" w:space="0" w:color="D9D9E3"/>
                    <w:right w:val="single" w:sz="2" w:space="0" w:color="D9D9E3"/>
                  </w:divBdr>
                  <w:divsChild>
                    <w:div w:id="640811920">
                      <w:marLeft w:val="0"/>
                      <w:marRight w:val="0"/>
                      <w:marTop w:val="0"/>
                      <w:marBottom w:val="0"/>
                      <w:divBdr>
                        <w:top w:val="single" w:sz="2" w:space="0" w:color="D9D9E3"/>
                        <w:left w:val="single" w:sz="2" w:space="0" w:color="D9D9E3"/>
                        <w:bottom w:val="single" w:sz="2" w:space="0" w:color="D9D9E3"/>
                        <w:right w:val="single" w:sz="2" w:space="0" w:color="D9D9E3"/>
                      </w:divBdr>
                      <w:divsChild>
                        <w:div w:id="20590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00446676">
          <w:marLeft w:val="0"/>
          <w:marRight w:val="0"/>
          <w:marTop w:val="0"/>
          <w:marBottom w:val="0"/>
          <w:divBdr>
            <w:top w:val="single" w:sz="2" w:space="0" w:color="D9D9E3"/>
            <w:left w:val="single" w:sz="2" w:space="0" w:color="D9D9E3"/>
            <w:bottom w:val="single" w:sz="2" w:space="0" w:color="D9D9E3"/>
            <w:right w:val="single" w:sz="2" w:space="0" w:color="D9D9E3"/>
          </w:divBdr>
          <w:divsChild>
            <w:div w:id="1148396176">
              <w:marLeft w:val="0"/>
              <w:marRight w:val="0"/>
              <w:marTop w:val="0"/>
              <w:marBottom w:val="0"/>
              <w:divBdr>
                <w:top w:val="single" w:sz="2" w:space="0" w:color="D9D9E3"/>
                <w:left w:val="single" w:sz="2" w:space="0" w:color="D9D9E3"/>
                <w:bottom w:val="single" w:sz="2" w:space="0" w:color="D9D9E3"/>
                <w:right w:val="single" w:sz="2" w:space="0" w:color="D9D9E3"/>
              </w:divBdr>
              <w:divsChild>
                <w:div w:id="1737897939">
                  <w:marLeft w:val="0"/>
                  <w:marRight w:val="0"/>
                  <w:marTop w:val="0"/>
                  <w:marBottom w:val="0"/>
                  <w:divBdr>
                    <w:top w:val="single" w:sz="2" w:space="0" w:color="D9D9E3"/>
                    <w:left w:val="single" w:sz="2" w:space="0" w:color="D9D9E3"/>
                    <w:bottom w:val="single" w:sz="2" w:space="0" w:color="D9D9E3"/>
                    <w:right w:val="single" w:sz="2" w:space="0" w:color="D9D9E3"/>
                  </w:divBdr>
                  <w:divsChild>
                    <w:div w:id="1745254057">
                      <w:marLeft w:val="0"/>
                      <w:marRight w:val="0"/>
                      <w:marTop w:val="0"/>
                      <w:marBottom w:val="0"/>
                      <w:divBdr>
                        <w:top w:val="single" w:sz="2" w:space="0" w:color="D9D9E3"/>
                        <w:left w:val="single" w:sz="2" w:space="0" w:color="D9D9E3"/>
                        <w:bottom w:val="single" w:sz="2" w:space="0" w:color="D9D9E3"/>
                        <w:right w:val="single" w:sz="2" w:space="0" w:color="D9D9E3"/>
                      </w:divBdr>
                      <w:divsChild>
                        <w:div w:id="1798596474">
                          <w:marLeft w:val="0"/>
                          <w:marRight w:val="0"/>
                          <w:marTop w:val="0"/>
                          <w:marBottom w:val="0"/>
                          <w:divBdr>
                            <w:top w:val="single" w:sz="2" w:space="0" w:color="auto"/>
                            <w:left w:val="single" w:sz="2" w:space="0" w:color="auto"/>
                            <w:bottom w:val="single" w:sz="6" w:space="0" w:color="auto"/>
                            <w:right w:val="single" w:sz="2" w:space="0" w:color="auto"/>
                          </w:divBdr>
                          <w:divsChild>
                            <w:div w:id="929310091">
                              <w:marLeft w:val="0"/>
                              <w:marRight w:val="0"/>
                              <w:marTop w:val="100"/>
                              <w:marBottom w:val="100"/>
                              <w:divBdr>
                                <w:top w:val="single" w:sz="2" w:space="0" w:color="D9D9E3"/>
                                <w:left w:val="single" w:sz="2" w:space="0" w:color="D9D9E3"/>
                                <w:bottom w:val="single" w:sz="2" w:space="0" w:color="D9D9E3"/>
                                <w:right w:val="single" w:sz="2" w:space="0" w:color="D9D9E3"/>
                              </w:divBdr>
                              <w:divsChild>
                                <w:div w:id="1253079337">
                                  <w:marLeft w:val="0"/>
                                  <w:marRight w:val="0"/>
                                  <w:marTop w:val="0"/>
                                  <w:marBottom w:val="0"/>
                                  <w:divBdr>
                                    <w:top w:val="single" w:sz="2" w:space="0" w:color="D9D9E3"/>
                                    <w:left w:val="single" w:sz="2" w:space="0" w:color="D9D9E3"/>
                                    <w:bottom w:val="single" w:sz="2" w:space="0" w:color="D9D9E3"/>
                                    <w:right w:val="single" w:sz="2" w:space="0" w:color="D9D9E3"/>
                                  </w:divBdr>
                                  <w:divsChild>
                                    <w:div w:id="1299066868">
                                      <w:marLeft w:val="0"/>
                                      <w:marRight w:val="0"/>
                                      <w:marTop w:val="0"/>
                                      <w:marBottom w:val="0"/>
                                      <w:divBdr>
                                        <w:top w:val="single" w:sz="2" w:space="0" w:color="D9D9E3"/>
                                        <w:left w:val="single" w:sz="2" w:space="0" w:color="D9D9E3"/>
                                        <w:bottom w:val="single" w:sz="2" w:space="0" w:color="D9D9E3"/>
                                        <w:right w:val="single" w:sz="2" w:space="0" w:color="D9D9E3"/>
                                      </w:divBdr>
                                      <w:divsChild>
                                        <w:div w:id="1839467116">
                                          <w:marLeft w:val="0"/>
                                          <w:marRight w:val="0"/>
                                          <w:marTop w:val="0"/>
                                          <w:marBottom w:val="0"/>
                                          <w:divBdr>
                                            <w:top w:val="single" w:sz="2" w:space="0" w:color="D9D9E3"/>
                                            <w:left w:val="single" w:sz="2" w:space="0" w:color="D9D9E3"/>
                                            <w:bottom w:val="single" w:sz="2" w:space="0" w:color="D9D9E3"/>
                                            <w:right w:val="single" w:sz="2" w:space="0" w:color="D9D9E3"/>
                                          </w:divBdr>
                                          <w:divsChild>
                                            <w:div w:id="1746343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488909430">
      <w:bodyDiv w:val="1"/>
      <w:marLeft w:val="0"/>
      <w:marRight w:val="0"/>
      <w:marTop w:val="0"/>
      <w:marBottom w:val="0"/>
      <w:divBdr>
        <w:top w:val="none" w:sz="0" w:space="0" w:color="auto"/>
        <w:left w:val="none" w:sz="0" w:space="0" w:color="auto"/>
        <w:bottom w:val="none" w:sz="0" w:space="0" w:color="auto"/>
        <w:right w:val="none" w:sz="0" w:space="0" w:color="auto"/>
      </w:divBdr>
    </w:div>
    <w:div w:id="516622022">
      <w:bodyDiv w:val="1"/>
      <w:marLeft w:val="0"/>
      <w:marRight w:val="0"/>
      <w:marTop w:val="0"/>
      <w:marBottom w:val="0"/>
      <w:divBdr>
        <w:top w:val="none" w:sz="0" w:space="0" w:color="auto"/>
        <w:left w:val="none" w:sz="0" w:space="0" w:color="auto"/>
        <w:bottom w:val="none" w:sz="0" w:space="0" w:color="auto"/>
        <w:right w:val="none" w:sz="0" w:space="0" w:color="auto"/>
      </w:divBdr>
    </w:div>
    <w:div w:id="519515078">
      <w:bodyDiv w:val="1"/>
      <w:marLeft w:val="0"/>
      <w:marRight w:val="0"/>
      <w:marTop w:val="0"/>
      <w:marBottom w:val="0"/>
      <w:divBdr>
        <w:top w:val="none" w:sz="0" w:space="0" w:color="auto"/>
        <w:left w:val="none" w:sz="0" w:space="0" w:color="auto"/>
        <w:bottom w:val="none" w:sz="0" w:space="0" w:color="auto"/>
        <w:right w:val="none" w:sz="0" w:space="0" w:color="auto"/>
      </w:divBdr>
    </w:div>
    <w:div w:id="525564175">
      <w:bodyDiv w:val="1"/>
      <w:marLeft w:val="0"/>
      <w:marRight w:val="0"/>
      <w:marTop w:val="0"/>
      <w:marBottom w:val="0"/>
      <w:divBdr>
        <w:top w:val="none" w:sz="0" w:space="0" w:color="auto"/>
        <w:left w:val="none" w:sz="0" w:space="0" w:color="auto"/>
        <w:bottom w:val="none" w:sz="0" w:space="0" w:color="auto"/>
        <w:right w:val="none" w:sz="0" w:space="0" w:color="auto"/>
      </w:divBdr>
    </w:div>
    <w:div w:id="533202045">
      <w:bodyDiv w:val="1"/>
      <w:marLeft w:val="0"/>
      <w:marRight w:val="0"/>
      <w:marTop w:val="0"/>
      <w:marBottom w:val="0"/>
      <w:divBdr>
        <w:top w:val="none" w:sz="0" w:space="0" w:color="auto"/>
        <w:left w:val="none" w:sz="0" w:space="0" w:color="auto"/>
        <w:bottom w:val="none" w:sz="0" w:space="0" w:color="auto"/>
        <w:right w:val="none" w:sz="0" w:space="0" w:color="auto"/>
      </w:divBdr>
    </w:div>
    <w:div w:id="541551136">
      <w:bodyDiv w:val="1"/>
      <w:marLeft w:val="0"/>
      <w:marRight w:val="0"/>
      <w:marTop w:val="0"/>
      <w:marBottom w:val="0"/>
      <w:divBdr>
        <w:top w:val="none" w:sz="0" w:space="0" w:color="auto"/>
        <w:left w:val="none" w:sz="0" w:space="0" w:color="auto"/>
        <w:bottom w:val="none" w:sz="0" w:space="0" w:color="auto"/>
        <w:right w:val="none" w:sz="0" w:space="0" w:color="auto"/>
      </w:divBdr>
    </w:div>
    <w:div w:id="565453712">
      <w:bodyDiv w:val="1"/>
      <w:marLeft w:val="0"/>
      <w:marRight w:val="0"/>
      <w:marTop w:val="0"/>
      <w:marBottom w:val="0"/>
      <w:divBdr>
        <w:top w:val="none" w:sz="0" w:space="0" w:color="auto"/>
        <w:left w:val="none" w:sz="0" w:space="0" w:color="auto"/>
        <w:bottom w:val="none" w:sz="0" w:space="0" w:color="auto"/>
        <w:right w:val="none" w:sz="0" w:space="0" w:color="auto"/>
      </w:divBdr>
    </w:div>
    <w:div w:id="571358051">
      <w:bodyDiv w:val="1"/>
      <w:marLeft w:val="0"/>
      <w:marRight w:val="0"/>
      <w:marTop w:val="0"/>
      <w:marBottom w:val="0"/>
      <w:divBdr>
        <w:top w:val="none" w:sz="0" w:space="0" w:color="auto"/>
        <w:left w:val="none" w:sz="0" w:space="0" w:color="auto"/>
        <w:bottom w:val="none" w:sz="0" w:space="0" w:color="auto"/>
        <w:right w:val="none" w:sz="0" w:space="0" w:color="auto"/>
      </w:divBdr>
    </w:div>
    <w:div w:id="581186271">
      <w:bodyDiv w:val="1"/>
      <w:marLeft w:val="0"/>
      <w:marRight w:val="0"/>
      <w:marTop w:val="0"/>
      <w:marBottom w:val="0"/>
      <w:divBdr>
        <w:top w:val="none" w:sz="0" w:space="0" w:color="auto"/>
        <w:left w:val="none" w:sz="0" w:space="0" w:color="auto"/>
        <w:bottom w:val="none" w:sz="0" w:space="0" w:color="auto"/>
        <w:right w:val="none" w:sz="0" w:space="0" w:color="auto"/>
      </w:divBdr>
    </w:div>
    <w:div w:id="594242090">
      <w:bodyDiv w:val="1"/>
      <w:marLeft w:val="0"/>
      <w:marRight w:val="0"/>
      <w:marTop w:val="0"/>
      <w:marBottom w:val="0"/>
      <w:divBdr>
        <w:top w:val="none" w:sz="0" w:space="0" w:color="auto"/>
        <w:left w:val="none" w:sz="0" w:space="0" w:color="auto"/>
        <w:bottom w:val="none" w:sz="0" w:space="0" w:color="auto"/>
        <w:right w:val="none" w:sz="0" w:space="0" w:color="auto"/>
      </w:divBdr>
    </w:div>
    <w:div w:id="595600199">
      <w:bodyDiv w:val="1"/>
      <w:marLeft w:val="0"/>
      <w:marRight w:val="0"/>
      <w:marTop w:val="0"/>
      <w:marBottom w:val="0"/>
      <w:divBdr>
        <w:top w:val="none" w:sz="0" w:space="0" w:color="auto"/>
        <w:left w:val="none" w:sz="0" w:space="0" w:color="auto"/>
        <w:bottom w:val="none" w:sz="0" w:space="0" w:color="auto"/>
        <w:right w:val="none" w:sz="0" w:space="0" w:color="auto"/>
      </w:divBdr>
    </w:div>
    <w:div w:id="610406093">
      <w:bodyDiv w:val="1"/>
      <w:marLeft w:val="0"/>
      <w:marRight w:val="0"/>
      <w:marTop w:val="0"/>
      <w:marBottom w:val="0"/>
      <w:divBdr>
        <w:top w:val="none" w:sz="0" w:space="0" w:color="auto"/>
        <w:left w:val="none" w:sz="0" w:space="0" w:color="auto"/>
        <w:bottom w:val="none" w:sz="0" w:space="0" w:color="auto"/>
        <w:right w:val="none" w:sz="0" w:space="0" w:color="auto"/>
      </w:divBdr>
    </w:div>
    <w:div w:id="620111263">
      <w:bodyDiv w:val="1"/>
      <w:marLeft w:val="0"/>
      <w:marRight w:val="0"/>
      <w:marTop w:val="0"/>
      <w:marBottom w:val="0"/>
      <w:divBdr>
        <w:top w:val="none" w:sz="0" w:space="0" w:color="auto"/>
        <w:left w:val="none" w:sz="0" w:space="0" w:color="auto"/>
        <w:bottom w:val="none" w:sz="0" w:space="0" w:color="auto"/>
        <w:right w:val="none" w:sz="0" w:space="0" w:color="auto"/>
      </w:divBdr>
    </w:div>
    <w:div w:id="633370282">
      <w:bodyDiv w:val="1"/>
      <w:marLeft w:val="0"/>
      <w:marRight w:val="0"/>
      <w:marTop w:val="0"/>
      <w:marBottom w:val="0"/>
      <w:divBdr>
        <w:top w:val="none" w:sz="0" w:space="0" w:color="auto"/>
        <w:left w:val="none" w:sz="0" w:space="0" w:color="auto"/>
        <w:bottom w:val="none" w:sz="0" w:space="0" w:color="auto"/>
        <w:right w:val="none" w:sz="0" w:space="0" w:color="auto"/>
      </w:divBdr>
    </w:div>
    <w:div w:id="637951201">
      <w:bodyDiv w:val="1"/>
      <w:marLeft w:val="0"/>
      <w:marRight w:val="0"/>
      <w:marTop w:val="0"/>
      <w:marBottom w:val="0"/>
      <w:divBdr>
        <w:top w:val="none" w:sz="0" w:space="0" w:color="auto"/>
        <w:left w:val="none" w:sz="0" w:space="0" w:color="auto"/>
        <w:bottom w:val="none" w:sz="0" w:space="0" w:color="auto"/>
        <w:right w:val="none" w:sz="0" w:space="0" w:color="auto"/>
      </w:divBdr>
    </w:div>
    <w:div w:id="683945936">
      <w:bodyDiv w:val="1"/>
      <w:marLeft w:val="0"/>
      <w:marRight w:val="0"/>
      <w:marTop w:val="0"/>
      <w:marBottom w:val="0"/>
      <w:divBdr>
        <w:top w:val="none" w:sz="0" w:space="0" w:color="auto"/>
        <w:left w:val="none" w:sz="0" w:space="0" w:color="auto"/>
        <w:bottom w:val="none" w:sz="0" w:space="0" w:color="auto"/>
        <w:right w:val="none" w:sz="0" w:space="0" w:color="auto"/>
      </w:divBdr>
    </w:div>
    <w:div w:id="687829547">
      <w:bodyDiv w:val="1"/>
      <w:marLeft w:val="0"/>
      <w:marRight w:val="0"/>
      <w:marTop w:val="0"/>
      <w:marBottom w:val="0"/>
      <w:divBdr>
        <w:top w:val="none" w:sz="0" w:space="0" w:color="auto"/>
        <w:left w:val="none" w:sz="0" w:space="0" w:color="auto"/>
        <w:bottom w:val="none" w:sz="0" w:space="0" w:color="auto"/>
        <w:right w:val="none" w:sz="0" w:space="0" w:color="auto"/>
      </w:divBdr>
    </w:div>
    <w:div w:id="704602735">
      <w:bodyDiv w:val="1"/>
      <w:marLeft w:val="0"/>
      <w:marRight w:val="0"/>
      <w:marTop w:val="0"/>
      <w:marBottom w:val="0"/>
      <w:divBdr>
        <w:top w:val="none" w:sz="0" w:space="0" w:color="auto"/>
        <w:left w:val="none" w:sz="0" w:space="0" w:color="auto"/>
        <w:bottom w:val="none" w:sz="0" w:space="0" w:color="auto"/>
        <w:right w:val="none" w:sz="0" w:space="0" w:color="auto"/>
      </w:divBdr>
    </w:div>
    <w:div w:id="716323932">
      <w:bodyDiv w:val="1"/>
      <w:marLeft w:val="0"/>
      <w:marRight w:val="0"/>
      <w:marTop w:val="0"/>
      <w:marBottom w:val="0"/>
      <w:divBdr>
        <w:top w:val="none" w:sz="0" w:space="0" w:color="auto"/>
        <w:left w:val="none" w:sz="0" w:space="0" w:color="auto"/>
        <w:bottom w:val="none" w:sz="0" w:space="0" w:color="auto"/>
        <w:right w:val="none" w:sz="0" w:space="0" w:color="auto"/>
      </w:divBdr>
    </w:div>
    <w:div w:id="840125356">
      <w:bodyDiv w:val="1"/>
      <w:marLeft w:val="0"/>
      <w:marRight w:val="0"/>
      <w:marTop w:val="0"/>
      <w:marBottom w:val="0"/>
      <w:divBdr>
        <w:top w:val="none" w:sz="0" w:space="0" w:color="auto"/>
        <w:left w:val="none" w:sz="0" w:space="0" w:color="auto"/>
        <w:bottom w:val="none" w:sz="0" w:space="0" w:color="auto"/>
        <w:right w:val="none" w:sz="0" w:space="0" w:color="auto"/>
      </w:divBdr>
    </w:div>
    <w:div w:id="844169280">
      <w:bodyDiv w:val="1"/>
      <w:marLeft w:val="0"/>
      <w:marRight w:val="0"/>
      <w:marTop w:val="0"/>
      <w:marBottom w:val="0"/>
      <w:divBdr>
        <w:top w:val="none" w:sz="0" w:space="0" w:color="auto"/>
        <w:left w:val="none" w:sz="0" w:space="0" w:color="auto"/>
        <w:bottom w:val="none" w:sz="0" w:space="0" w:color="auto"/>
        <w:right w:val="none" w:sz="0" w:space="0" w:color="auto"/>
      </w:divBdr>
      <w:divsChild>
        <w:div w:id="171533144">
          <w:marLeft w:val="0"/>
          <w:marRight w:val="0"/>
          <w:marTop w:val="0"/>
          <w:marBottom w:val="0"/>
          <w:divBdr>
            <w:top w:val="none" w:sz="0" w:space="0" w:color="auto"/>
            <w:left w:val="none" w:sz="0" w:space="0" w:color="auto"/>
            <w:bottom w:val="none" w:sz="0" w:space="0" w:color="auto"/>
            <w:right w:val="none" w:sz="0" w:space="0" w:color="auto"/>
          </w:divBdr>
        </w:div>
      </w:divsChild>
    </w:div>
    <w:div w:id="874536107">
      <w:bodyDiv w:val="1"/>
      <w:marLeft w:val="0"/>
      <w:marRight w:val="0"/>
      <w:marTop w:val="0"/>
      <w:marBottom w:val="0"/>
      <w:divBdr>
        <w:top w:val="none" w:sz="0" w:space="0" w:color="auto"/>
        <w:left w:val="none" w:sz="0" w:space="0" w:color="auto"/>
        <w:bottom w:val="none" w:sz="0" w:space="0" w:color="auto"/>
        <w:right w:val="none" w:sz="0" w:space="0" w:color="auto"/>
      </w:divBdr>
    </w:div>
    <w:div w:id="884217623">
      <w:bodyDiv w:val="1"/>
      <w:marLeft w:val="0"/>
      <w:marRight w:val="0"/>
      <w:marTop w:val="0"/>
      <w:marBottom w:val="0"/>
      <w:divBdr>
        <w:top w:val="none" w:sz="0" w:space="0" w:color="auto"/>
        <w:left w:val="none" w:sz="0" w:space="0" w:color="auto"/>
        <w:bottom w:val="none" w:sz="0" w:space="0" w:color="auto"/>
        <w:right w:val="none" w:sz="0" w:space="0" w:color="auto"/>
      </w:divBdr>
    </w:div>
    <w:div w:id="895238825">
      <w:bodyDiv w:val="1"/>
      <w:marLeft w:val="0"/>
      <w:marRight w:val="0"/>
      <w:marTop w:val="0"/>
      <w:marBottom w:val="0"/>
      <w:divBdr>
        <w:top w:val="none" w:sz="0" w:space="0" w:color="auto"/>
        <w:left w:val="none" w:sz="0" w:space="0" w:color="auto"/>
        <w:bottom w:val="none" w:sz="0" w:space="0" w:color="auto"/>
        <w:right w:val="none" w:sz="0" w:space="0" w:color="auto"/>
      </w:divBdr>
    </w:div>
    <w:div w:id="910509111">
      <w:bodyDiv w:val="1"/>
      <w:marLeft w:val="0"/>
      <w:marRight w:val="0"/>
      <w:marTop w:val="0"/>
      <w:marBottom w:val="0"/>
      <w:divBdr>
        <w:top w:val="none" w:sz="0" w:space="0" w:color="auto"/>
        <w:left w:val="none" w:sz="0" w:space="0" w:color="auto"/>
        <w:bottom w:val="none" w:sz="0" w:space="0" w:color="auto"/>
        <w:right w:val="none" w:sz="0" w:space="0" w:color="auto"/>
      </w:divBdr>
    </w:div>
    <w:div w:id="943878505">
      <w:bodyDiv w:val="1"/>
      <w:marLeft w:val="0"/>
      <w:marRight w:val="0"/>
      <w:marTop w:val="0"/>
      <w:marBottom w:val="0"/>
      <w:divBdr>
        <w:top w:val="none" w:sz="0" w:space="0" w:color="auto"/>
        <w:left w:val="none" w:sz="0" w:space="0" w:color="auto"/>
        <w:bottom w:val="none" w:sz="0" w:space="0" w:color="auto"/>
        <w:right w:val="none" w:sz="0" w:space="0" w:color="auto"/>
      </w:divBdr>
    </w:div>
    <w:div w:id="944310783">
      <w:bodyDiv w:val="1"/>
      <w:marLeft w:val="0"/>
      <w:marRight w:val="0"/>
      <w:marTop w:val="0"/>
      <w:marBottom w:val="0"/>
      <w:divBdr>
        <w:top w:val="none" w:sz="0" w:space="0" w:color="auto"/>
        <w:left w:val="none" w:sz="0" w:space="0" w:color="auto"/>
        <w:bottom w:val="none" w:sz="0" w:space="0" w:color="auto"/>
        <w:right w:val="none" w:sz="0" w:space="0" w:color="auto"/>
      </w:divBdr>
    </w:div>
    <w:div w:id="947203983">
      <w:bodyDiv w:val="1"/>
      <w:marLeft w:val="0"/>
      <w:marRight w:val="0"/>
      <w:marTop w:val="0"/>
      <w:marBottom w:val="0"/>
      <w:divBdr>
        <w:top w:val="none" w:sz="0" w:space="0" w:color="auto"/>
        <w:left w:val="none" w:sz="0" w:space="0" w:color="auto"/>
        <w:bottom w:val="none" w:sz="0" w:space="0" w:color="auto"/>
        <w:right w:val="none" w:sz="0" w:space="0" w:color="auto"/>
      </w:divBdr>
      <w:divsChild>
        <w:div w:id="3018911">
          <w:marLeft w:val="0"/>
          <w:marRight w:val="0"/>
          <w:marTop w:val="0"/>
          <w:marBottom w:val="0"/>
          <w:divBdr>
            <w:top w:val="none" w:sz="0" w:space="0" w:color="auto"/>
            <w:left w:val="none" w:sz="0" w:space="0" w:color="auto"/>
            <w:bottom w:val="none" w:sz="0" w:space="0" w:color="auto"/>
            <w:right w:val="none" w:sz="0" w:space="0" w:color="auto"/>
          </w:divBdr>
        </w:div>
        <w:div w:id="205411829">
          <w:marLeft w:val="0"/>
          <w:marRight w:val="0"/>
          <w:marTop w:val="0"/>
          <w:marBottom w:val="0"/>
          <w:divBdr>
            <w:top w:val="none" w:sz="0" w:space="0" w:color="auto"/>
            <w:left w:val="none" w:sz="0" w:space="0" w:color="auto"/>
            <w:bottom w:val="none" w:sz="0" w:space="0" w:color="auto"/>
            <w:right w:val="none" w:sz="0" w:space="0" w:color="auto"/>
          </w:divBdr>
        </w:div>
        <w:div w:id="212740907">
          <w:marLeft w:val="0"/>
          <w:marRight w:val="0"/>
          <w:marTop w:val="0"/>
          <w:marBottom w:val="0"/>
          <w:divBdr>
            <w:top w:val="none" w:sz="0" w:space="0" w:color="auto"/>
            <w:left w:val="none" w:sz="0" w:space="0" w:color="auto"/>
            <w:bottom w:val="none" w:sz="0" w:space="0" w:color="auto"/>
            <w:right w:val="none" w:sz="0" w:space="0" w:color="auto"/>
          </w:divBdr>
        </w:div>
        <w:div w:id="626472753">
          <w:marLeft w:val="0"/>
          <w:marRight w:val="0"/>
          <w:marTop w:val="0"/>
          <w:marBottom w:val="0"/>
          <w:divBdr>
            <w:top w:val="none" w:sz="0" w:space="0" w:color="auto"/>
            <w:left w:val="none" w:sz="0" w:space="0" w:color="auto"/>
            <w:bottom w:val="none" w:sz="0" w:space="0" w:color="auto"/>
            <w:right w:val="none" w:sz="0" w:space="0" w:color="auto"/>
          </w:divBdr>
        </w:div>
        <w:div w:id="889808511">
          <w:marLeft w:val="0"/>
          <w:marRight w:val="0"/>
          <w:marTop w:val="0"/>
          <w:marBottom w:val="0"/>
          <w:divBdr>
            <w:top w:val="none" w:sz="0" w:space="0" w:color="auto"/>
            <w:left w:val="none" w:sz="0" w:space="0" w:color="auto"/>
            <w:bottom w:val="none" w:sz="0" w:space="0" w:color="auto"/>
            <w:right w:val="none" w:sz="0" w:space="0" w:color="auto"/>
          </w:divBdr>
        </w:div>
        <w:div w:id="949778909">
          <w:marLeft w:val="0"/>
          <w:marRight w:val="0"/>
          <w:marTop w:val="0"/>
          <w:marBottom w:val="0"/>
          <w:divBdr>
            <w:top w:val="none" w:sz="0" w:space="0" w:color="auto"/>
            <w:left w:val="none" w:sz="0" w:space="0" w:color="auto"/>
            <w:bottom w:val="none" w:sz="0" w:space="0" w:color="auto"/>
            <w:right w:val="none" w:sz="0" w:space="0" w:color="auto"/>
          </w:divBdr>
        </w:div>
        <w:div w:id="1003170225">
          <w:marLeft w:val="0"/>
          <w:marRight w:val="0"/>
          <w:marTop w:val="0"/>
          <w:marBottom w:val="0"/>
          <w:divBdr>
            <w:top w:val="none" w:sz="0" w:space="0" w:color="auto"/>
            <w:left w:val="none" w:sz="0" w:space="0" w:color="auto"/>
            <w:bottom w:val="none" w:sz="0" w:space="0" w:color="auto"/>
            <w:right w:val="none" w:sz="0" w:space="0" w:color="auto"/>
          </w:divBdr>
        </w:div>
        <w:div w:id="1119447347">
          <w:marLeft w:val="0"/>
          <w:marRight w:val="0"/>
          <w:marTop w:val="0"/>
          <w:marBottom w:val="0"/>
          <w:divBdr>
            <w:top w:val="none" w:sz="0" w:space="0" w:color="auto"/>
            <w:left w:val="none" w:sz="0" w:space="0" w:color="auto"/>
            <w:bottom w:val="none" w:sz="0" w:space="0" w:color="auto"/>
            <w:right w:val="none" w:sz="0" w:space="0" w:color="auto"/>
          </w:divBdr>
        </w:div>
        <w:div w:id="1337732794">
          <w:marLeft w:val="0"/>
          <w:marRight w:val="0"/>
          <w:marTop w:val="0"/>
          <w:marBottom w:val="0"/>
          <w:divBdr>
            <w:top w:val="none" w:sz="0" w:space="0" w:color="auto"/>
            <w:left w:val="none" w:sz="0" w:space="0" w:color="auto"/>
            <w:bottom w:val="none" w:sz="0" w:space="0" w:color="auto"/>
            <w:right w:val="none" w:sz="0" w:space="0" w:color="auto"/>
          </w:divBdr>
        </w:div>
        <w:div w:id="1539585195">
          <w:marLeft w:val="0"/>
          <w:marRight w:val="0"/>
          <w:marTop w:val="0"/>
          <w:marBottom w:val="0"/>
          <w:divBdr>
            <w:top w:val="none" w:sz="0" w:space="0" w:color="auto"/>
            <w:left w:val="none" w:sz="0" w:space="0" w:color="auto"/>
            <w:bottom w:val="none" w:sz="0" w:space="0" w:color="auto"/>
            <w:right w:val="none" w:sz="0" w:space="0" w:color="auto"/>
          </w:divBdr>
        </w:div>
        <w:div w:id="1804154366">
          <w:marLeft w:val="0"/>
          <w:marRight w:val="0"/>
          <w:marTop w:val="0"/>
          <w:marBottom w:val="0"/>
          <w:divBdr>
            <w:top w:val="none" w:sz="0" w:space="0" w:color="auto"/>
            <w:left w:val="none" w:sz="0" w:space="0" w:color="auto"/>
            <w:bottom w:val="none" w:sz="0" w:space="0" w:color="auto"/>
            <w:right w:val="none" w:sz="0" w:space="0" w:color="auto"/>
          </w:divBdr>
        </w:div>
        <w:div w:id="1909337143">
          <w:marLeft w:val="0"/>
          <w:marRight w:val="0"/>
          <w:marTop w:val="0"/>
          <w:marBottom w:val="0"/>
          <w:divBdr>
            <w:top w:val="none" w:sz="0" w:space="0" w:color="auto"/>
            <w:left w:val="none" w:sz="0" w:space="0" w:color="auto"/>
            <w:bottom w:val="none" w:sz="0" w:space="0" w:color="auto"/>
            <w:right w:val="none" w:sz="0" w:space="0" w:color="auto"/>
          </w:divBdr>
        </w:div>
      </w:divsChild>
    </w:div>
    <w:div w:id="1039477996">
      <w:bodyDiv w:val="1"/>
      <w:marLeft w:val="0"/>
      <w:marRight w:val="0"/>
      <w:marTop w:val="0"/>
      <w:marBottom w:val="0"/>
      <w:divBdr>
        <w:top w:val="none" w:sz="0" w:space="0" w:color="auto"/>
        <w:left w:val="none" w:sz="0" w:space="0" w:color="auto"/>
        <w:bottom w:val="none" w:sz="0" w:space="0" w:color="auto"/>
        <w:right w:val="none" w:sz="0" w:space="0" w:color="auto"/>
      </w:divBdr>
    </w:div>
    <w:div w:id="1089348614">
      <w:bodyDiv w:val="1"/>
      <w:marLeft w:val="0"/>
      <w:marRight w:val="0"/>
      <w:marTop w:val="0"/>
      <w:marBottom w:val="0"/>
      <w:divBdr>
        <w:top w:val="none" w:sz="0" w:space="0" w:color="auto"/>
        <w:left w:val="none" w:sz="0" w:space="0" w:color="auto"/>
        <w:bottom w:val="none" w:sz="0" w:space="0" w:color="auto"/>
        <w:right w:val="none" w:sz="0" w:space="0" w:color="auto"/>
      </w:divBdr>
    </w:div>
    <w:div w:id="1094277720">
      <w:bodyDiv w:val="1"/>
      <w:marLeft w:val="0"/>
      <w:marRight w:val="0"/>
      <w:marTop w:val="0"/>
      <w:marBottom w:val="0"/>
      <w:divBdr>
        <w:top w:val="none" w:sz="0" w:space="0" w:color="auto"/>
        <w:left w:val="none" w:sz="0" w:space="0" w:color="auto"/>
        <w:bottom w:val="none" w:sz="0" w:space="0" w:color="auto"/>
        <w:right w:val="none" w:sz="0" w:space="0" w:color="auto"/>
      </w:divBdr>
    </w:div>
    <w:div w:id="1102071356">
      <w:bodyDiv w:val="1"/>
      <w:marLeft w:val="0"/>
      <w:marRight w:val="0"/>
      <w:marTop w:val="0"/>
      <w:marBottom w:val="0"/>
      <w:divBdr>
        <w:top w:val="none" w:sz="0" w:space="0" w:color="auto"/>
        <w:left w:val="none" w:sz="0" w:space="0" w:color="auto"/>
        <w:bottom w:val="none" w:sz="0" w:space="0" w:color="auto"/>
        <w:right w:val="none" w:sz="0" w:space="0" w:color="auto"/>
      </w:divBdr>
    </w:div>
    <w:div w:id="1152022941">
      <w:bodyDiv w:val="1"/>
      <w:marLeft w:val="0"/>
      <w:marRight w:val="0"/>
      <w:marTop w:val="0"/>
      <w:marBottom w:val="0"/>
      <w:divBdr>
        <w:top w:val="none" w:sz="0" w:space="0" w:color="auto"/>
        <w:left w:val="none" w:sz="0" w:space="0" w:color="auto"/>
        <w:bottom w:val="none" w:sz="0" w:space="0" w:color="auto"/>
        <w:right w:val="none" w:sz="0" w:space="0" w:color="auto"/>
      </w:divBdr>
      <w:divsChild>
        <w:div w:id="1102988755">
          <w:marLeft w:val="0"/>
          <w:marRight w:val="0"/>
          <w:marTop w:val="0"/>
          <w:marBottom w:val="0"/>
          <w:divBdr>
            <w:top w:val="none" w:sz="0" w:space="0" w:color="auto"/>
            <w:left w:val="none" w:sz="0" w:space="0" w:color="auto"/>
            <w:bottom w:val="none" w:sz="0" w:space="0" w:color="auto"/>
            <w:right w:val="none" w:sz="0" w:space="0" w:color="auto"/>
          </w:divBdr>
          <w:divsChild>
            <w:div w:id="412630169">
              <w:marLeft w:val="0"/>
              <w:marRight w:val="0"/>
              <w:marTop w:val="0"/>
              <w:marBottom w:val="0"/>
              <w:divBdr>
                <w:top w:val="none" w:sz="0" w:space="0" w:color="auto"/>
                <w:left w:val="none" w:sz="0" w:space="0" w:color="auto"/>
                <w:bottom w:val="none" w:sz="0" w:space="0" w:color="auto"/>
                <w:right w:val="none" w:sz="0" w:space="0" w:color="auto"/>
              </w:divBdr>
              <w:divsChild>
                <w:div w:id="1326937181">
                  <w:marLeft w:val="0"/>
                  <w:marRight w:val="0"/>
                  <w:marTop w:val="0"/>
                  <w:marBottom w:val="0"/>
                  <w:divBdr>
                    <w:top w:val="none" w:sz="0" w:space="0" w:color="auto"/>
                    <w:left w:val="none" w:sz="0" w:space="0" w:color="auto"/>
                    <w:bottom w:val="none" w:sz="0" w:space="0" w:color="auto"/>
                    <w:right w:val="none" w:sz="0" w:space="0" w:color="auto"/>
                  </w:divBdr>
                </w:div>
                <w:div w:id="2011830404">
                  <w:marLeft w:val="0"/>
                  <w:marRight w:val="0"/>
                  <w:marTop w:val="0"/>
                  <w:marBottom w:val="0"/>
                  <w:divBdr>
                    <w:top w:val="none" w:sz="0" w:space="0" w:color="auto"/>
                    <w:left w:val="none" w:sz="0" w:space="0" w:color="auto"/>
                    <w:bottom w:val="none" w:sz="0" w:space="0" w:color="auto"/>
                    <w:right w:val="none" w:sz="0" w:space="0" w:color="auto"/>
                  </w:divBdr>
                  <w:divsChild>
                    <w:div w:id="174462690">
                      <w:marLeft w:val="0"/>
                      <w:marRight w:val="0"/>
                      <w:marTop w:val="0"/>
                      <w:marBottom w:val="0"/>
                      <w:divBdr>
                        <w:top w:val="none" w:sz="0" w:space="0" w:color="auto"/>
                        <w:left w:val="none" w:sz="0" w:space="0" w:color="auto"/>
                        <w:bottom w:val="none" w:sz="0" w:space="0" w:color="auto"/>
                        <w:right w:val="none" w:sz="0" w:space="0" w:color="auto"/>
                      </w:divBdr>
                    </w:div>
                    <w:div w:id="188123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1750013">
      <w:bodyDiv w:val="1"/>
      <w:marLeft w:val="0"/>
      <w:marRight w:val="0"/>
      <w:marTop w:val="0"/>
      <w:marBottom w:val="0"/>
      <w:divBdr>
        <w:top w:val="none" w:sz="0" w:space="0" w:color="auto"/>
        <w:left w:val="none" w:sz="0" w:space="0" w:color="auto"/>
        <w:bottom w:val="none" w:sz="0" w:space="0" w:color="auto"/>
        <w:right w:val="none" w:sz="0" w:space="0" w:color="auto"/>
      </w:divBdr>
      <w:divsChild>
        <w:div w:id="307129209">
          <w:marLeft w:val="116"/>
          <w:marRight w:val="116"/>
          <w:marTop w:val="0"/>
          <w:marBottom w:val="0"/>
          <w:divBdr>
            <w:top w:val="none" w:sz="0" w:space="0" w:color="auto"/>
            <w:left w:val="none" w:sz="0" w:space="0" w:color="auto"/>
            <w:bottom w:val="none" w:sz="0" w:space="0" w:color="auto"/>
            <w:right w:val="none" w:sz="0" w:space="0" w:color="auto"/>
          </w:divBdr>
          <w:divsChild>
            <w:div w:id="549539072">
              <w:marLeft w:val="0"/>
              <w:marRight w:val="0"/>
              <w:marTop w:val="0"/>
              <w:marBottom w:val="0"/>
              <w:divBdr>
                <w:top w:val="none" w:sz="0" w:space="0" w:color="auto"/>
                <w:left w:val="none" w:sz="0" w:space="0" w:color="auto"/>
                <w:bottom w:val="none" w:sz="0" w:space="0" w:color="auto"/>
                <w:right w:val="none" w:sz="0" w:space="0" w:color="auto"/>
              </w:divBdr>
              <w:divsChild>
                <w:div w:id="818887501">
                  <w:marLeft w:val="105"/>
                  <w:marRight w:val="105"/>
                  <w:marTop w:val="0"/>
                  <w:marBottom w:val="0"/>
                  <w:divBdr>
                    <w:top w:val="none" w:sz="0" w:space="0" w:color="auto"/>
                    <w:left w:val="none" w:sz="0" w:space="0" w:color="auto"/>
                    <w:bottom w:val="none" w:sz="0" w:space="0" w:color="auto"/>
                    <w:right w:val="none" w:sz="0" w:space="0" w:color="auto"/>
                  </w:divBdr>
                  <w:divsChild>
                    <w:div w:id="36897847">
                      <w:marLeft w:val="0"/>
                      <w:marRight w:val="0"/>
                      <w:marTop w:val="0"/>
                      <w:marBottom w:val="0"/>
                      <w:divBdr>
                        <w:top w:val="none" w:sz="0" w:space="0" w:color="auto"/>
                        <w:left w:val="none" w:sz="0" w:space="0" w:color="auto"/>
                        <w:bottom w:val="none" w:sz="0" w:space="0" w:color="auto"/>
                        <w:right w:val="none" w:sz="0" w:space="0" w:color="auto"/>
                      </w:divBdr>
                      <w:divsChild>
                        <w:div w:id="1461336515">
                          <w:marLeft w:val="0"/>
                          <w:marRight w:val="0"/>
                          <w:marTop w:val="0"/>
                          <w:marBottom w:val="0"/>
                          <w:divBdr>
                            <w:top w:val="none" w:sz="0" w:space="0" w:color="auto"/>
                            <w:left w:val="none" w:sz="0" w:space="0" w:color="auto"/>
                            <w:bottom w:val="none" w:sz="0" w:space="0" w:color="auto"/>
                            <w:right w:val="none" w:sz="0" w:space="0" w:color="auto"/>
                          </w:divBdr>
                          <w:divsChild>
                            <w:div w:id="1563296860">
                              <w:marLeft w:val="0"/>
                              <w:marRight w:val="0"/>
                              <w:marTop w:val="0"/>
                              <w:marBottom w:val="0"/>
                              <w:divBdr>
                                <w:top w:val="none" w:sz="0" w:space="0" w:color="auto"/>
                                <w:left w:val="none" w:sz="0" w:space="0" w:color="auto"/>
                                <w:bottom w:val="none" w:sz="0" w:space="0" w:color="auto"/>
                                <w:right w:val="none" w:sz="0" w:space="0" w:color="auto"/>
                              </w:divBdr>
                              <w:divsChild>
                                <w:div w:id="1572884451">
                                  <w:marLeft w:val="0"/>
                                  <w:marRight w:val="0"/>
                                  <w:marTop w:val="0"/>
                                  <w:marBottom w:val="0"/>
                                  <w:divBdr>
                                    <w:top w:val="none" w:sz="0" w:space="0" w:color="auto"/>
                                    <w:left w:val="none" w:sz="0" w:space="0" w:color="auto"/>
                                    <w:bottom w:val="none" w:sz="0" w:space="0" w:color="auto"/>
                                    <w:right w:val="none" w:sz="0" w:space="0" w:color="auto"/>
                                  </w:divBdr>
                                  <w:divsChild>
                                    <w:div w:id="1622498583">
                                      <w:marLeft w:val="0"/>
                                      <w:marRight w:val="0"/>
                                      <w:marTop w:val="0"/>
                                      <w:marBottom w:val="0"/>
                                      <w:divBdr>
                                        <w:top w:val="none" w:sz="0" w:space="0" w:color="auto"/>
                                        <w:left w:val="none" w:sz="0" w:space="0" w:color="auto"/>
                                        <w:bottom w:val="none" w:sz="0" w:space="0" w:color="auto"/>
                                        <w:right w:val="none" w:sz="0" w:space="0" w:color="auto"/>
                                      </w:divBdr>
                                      <w:divsChild>
                                        <w:div w:id="1383207770">
                                          <w:marLeft w:val="0"/>
                                          <w:marRight w:val="0"/>
                                          <w:marTop w:val="0"/>
                                          <w:marBottom w:val="0"/>
                                          <w:divBdr>
                                            <w:top w:val="none" w:sz="0" w:space="0" w:color="auto"/>
                                            <w:left w:val="none" w:sz="0" w:space="0" w:color="auto"/>
                                            <w:bottom w:val="none" w:sz="0" w:space="0" w:color="auto"/>
                                            <w:right w:val="none" w:sz="0" w:space="0" w:color="auto"/>
                                          </w:divBdr>
                                        </w:div>
                                        <w:div w:id="18113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80228615">
          <w:marLeft w:val="116"/>
          <w:marRight w:val="116"/>
          <w:marTop w:val="0"/>
          <w:marBottom w:val="0"/>
          <w:divBdr>
            <w:top w:val="none" w:sz="0" w:space="0" w:color="auto"/>
            <w:left w:val="none" w:sz="0" w:space="0" w:color="auto"/>
            <w:bottom w:val="none" w:sz="0" w:space="0" w:color="auto"/>
            <w:right w:val="none" w:sz="0" w:space="0" w:color="auto"/>
          </w:divBdr>
          <w:divsChild>
            <w:div w:id="2132627184">
              <w:marLeft w:val="0"/>
              <w:marRight w:val="0"/>
              <w:marTop w:val="0"/>
              <w:marBottom w:val="0"/>
              <w:divBdr>
                <w:top w:val="none" w:sz="0" w:space="0" w:color="auto"/>
                <w:left w:val="none" w:sz="0" w:space="0" w:color="auto"/>
                <w:bottom w:val="none" w:sz="0" w:space="0" w:color="auto"/>
                <w:right w:val="none" w:sz="0" w:space="0" w:color="auto"/>
              </w:divBdr>
              <w:divsChild>
                <w:div w:id="1126772035">
                  <w:marLeft w:val="0"/>
                  <w:marRight w:val="0"/>
                  <w:marTop w:val="0"/>
                  <w:marBottom w:val="0"/>
                  <w:divBdr>
                    <w:top w:val="none" w:sz="0" w:space="0" w:color="auto"/>
                    <w:left w:val="none" w:sz="0" w:space="0" w:color="auto"/>
                    <w:bottom w:val="none" w:sz="0" w:space="0" w:color="auto"/>
                    <w:right w:val="none" w:sz="0" w:space="0" w:color="auto"/>
                  </w:divBdr>
                  <w:divsChild>
                    <w:div w:id="1246916257">
                      <w:marLeft w:val="0"/>
                      <w:marRight w:val="0"/>
                      <w:marTop w:val="0"/>
                      <w:marBottom w:val="0"/>
                      <w:divBdr>
                        <w:top w:val="none" w:sz="0" w:space="0" w:color="auto"/>
                        <w:left w:val="none" w:sz="0" w:space="0" w:color="auto"/>
                        <w:bottom w:val="none" w:sz="0" w:space="0" w:color="auto"/>
                        <w:right w:val="none" w:sz="0" w:space="0" w:color="auto"/>
                      </w:divBdr>
                      <w:divsChild>
                        <w:div w:id="824246996">
                          <w:marLeft w:val="0"/>
                          <w:marRight w:val="0"/>
                          <w:marTop w:val="0"/>
                          <w:marBottom w:val="0"/>
                          <w:divBdr>
                            <w:top w:val="none" w:sz="0" w:space="0" w:color="auto"/>
                            <w:left w:val="none" w:sz="0" w:space="0" w:color="auto"/>
                            <w:bottom w:val="none" w:sz="0" w:space="0" w:color="auto"/>
                            <w:right w:val="none" w:sz="0" w:space="0" w:color="auto"/>
                          </w:divBdr>
                          <w:divsChild>
                            <w:div w:id="559370360">
                              <w:marLeft w:val="0"/>
                              <w:marRight w:val="0"/>
                              <w:marTop w:val="0"/>
                              <w:marBottom w:val="150"/>
                              <w:divBdr>
                                <w:top w:val="none" w:sz="0" w:space="0" w:color="auto"/>
                                <w:left w:val="none" w:sz="0" w:space="0" w:color="auto"/>
                                <w:bottom w:val="none" w:sz="0" w:space="0" w:color="auto"/>
                                <w:right w:val="none" w:sz="0" w:space="0" w:color="auto"/>
                              </w:divBdr>
                            </w:div>
                          </w:divsChild>
                        </w:div>
                        <w:div w:id="979769985">
                          <w:marLeft w:val="0"/>
                          <w:marRight w:val="0"/>
                          <w:marTop w:val="0"/>
                          <w:marBottom w:val="0"/>
                          <w:divBdr>
                            <w:top w:val="none" w:sz="0" w:space="0" w:color="auto"/>
                            <w:left w:val="none" w:sz="0" w:space="0" w:color="auto"/>
                            <w:bottom w:val="none" w:sz="0" w:space="0" w:color="auto"/>
                            <w:right w:val="none" w:sz="0" w:space="0" w:color="auto"/>
                          </w:divBdr>
                          <w:divsChild>
                            <w:div w:id="20520116">
                              <w:marLeft w:val="0"/>
                              <w:marRight w:val="0"/>
                              <w:marTop w:val="0"/>
                              <w:marBottom w:val="0"/>
                              <w:divBdr>
                                <w:top w:val="none" w:sz="0" w:space="0" w:color="auto"/>
                                <w:left w:val="none" w:sz="0" w:space="0" w:color="auto"/>
                                <w:bottom w:val="none" w:sz="0" w:space="0" w:color="auto"/>
                                <w:right w:val="none" w:sz="0" w:space="0" w:color="auto"/>
                              </w:divBdr>
                              <w:divsChild>
                                <w:div w:id="2121558640">
                                  <w:marLeft w:val="0"/>
                                  <w:marRight w:val="0"/>
                                  <w:marTop w:val="0"/>
                                  <w:marBottom w:val="0"/>
                                  <w:divBdr>
                                    <w:top w:val="none" w:sz="0" w:space="0" w:color="auto"/>
                                    <w:left w:val="none" w:sz="0" w:space="0" w:color="auto"/>
                                    <w:bottom w:val="none" w:sz="0" w:space="0" w:color="auto"/>
                                    <w:right w:val="none" w:sz="0" w:space="0" w:color="auto"/>
                                  </w:divBdr>
                                  <w:divsChild>
                                    <w:div w:id="150617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3558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4073277">
      <w:bodyDiv w:val="1"/>
      <w:marLeft w:val="0"/>
      <w:marRight w:val="0"/>
      <w:marTop w:val="0"/>
      <w:marBottom w:val="0"/>
      <w:divBdr>
        <w:top w:val="none" w:sz="0" w:space="0" w:color="auto"/>
        <w:left w:val="none" w:sz="0" w:space="0" w:color="auto"/>
        <w:bottom w:val="none" w:sz="0" w:space="0" w:color="auto"/>
        <w:right w:val="none" w:sz="0" w:space="0" w:color="auto"/>
      </w:divBdr>
      <w:divsChild>
        <w:div w:id="1967470207">
          <w:marLeft w:val="0"/>
          <w:marRight w:val="0"/>
          <w:marTop w:val="0"/>
          <w:marBottom w:val="0"/>
          <w:divBdr>
            <w:top w:val="single" w:sz="2" w:space="0" w:color="auto"/>
            <w:left w:val="single" w:sz="2" w:space="0" w:color="auto"/>
            <w:bottom w:val="single" w:sz="6" w:space="0" w:color="auto"/>
            <w:right w:val="single" w:sz="2" w:space="0" w:color="auto"/>
          </w:divBdr>
          <w:divsChild>
            <w:div w:id="201986983">
              <w:marLeft w:val="0"/>
              <w:marRight w:val="0"/>
              <w:marTop w:val="100"/>
              <w:marBottom w:val="100"/>
              <w:divBdr>
                <w:top w:val="single" w:sz="2" w:space="0" w:color="D9D9E3"/>
                <w:left w:val="single" w:sz="2" w:space="0" w:color="D9D9E3"/>
                <w:bottom w:val="single" w:sz="2" w:space="0" w:color="D9D9E3"/>
                <w:right w:val="single" w:sz="2" w:space="0" w:color="D9D9E3"/>
              </w:divBdr>
              <w:divsChild>
                <w:div w:id="756175311">
                  <w:marLeft w:val="0"/>
                  <w:marRight w:val="0"/>
                  <w:marTop w:val="0"/>
                  <w:marBottom w:val="0"/>
                  <w:divBdr>
                    <w:top w:val="single" w:sz="2" w:space="0" w:color="D9D9E3"/>
                    <w:left w:val="single" w:sz="2" w:space="0" w:color="D9D9E3"/>
                    <w:bottom w:val="single" w:sz="2" w:space="0" w:color="D9D9E3"/>
                    <w:right w:val="single" w:sz="2" w:space="0" w:color="D9D9E3"/>
                  </w:divBdr>
                  <w:divsChild>
                    <w:div w:id="419528224">
                      <w:marLeft w:val="0"/>
                      <w:marRight w:val="0"/>
                      <w:marTop w:val="0"/>
                      <w:marBottom w:val="0"/>
                      <w:divBdr>
                        <w:top w:val="single" w:sz="2" w:space="0" w:color="D9D9E3"/>
                        <w:left w:val="single" w:sz="2" w:space="0" w:color="D9D9E3"/>
                        <w:bottom w:val="single" w:sz="2" w:space="0" w:color="D9D9E3"/>
                        <w:right w:val="single" w:sz="2" w:space="0" w:color="D9D9E3"/>
                      </w:divBdr>
                      <w:divsChild>
                        <w:div w:id="473646759">
                          <w:marLeft w:val="0"/>
                          <w:marRight w:val="0"/>
                          <w:marTop w:val="0"/>
                          <w:marBottom w:val="0"/>
                          <w:divBdr>
                            <w:top w:val="single" w:sz="2" w:space="0" w:color="D9D9E3"/>
                            <w:left w:val="single" w:sz="2" w:space="0" w:color="D9D9E3"/>
                            <w:bottom w:val="single" w:sz="2" w:space="0" w:color="D9D9E3"/>
                            <w:right w:val="single" w:sz="2" w:space="0" w:color="D9D9E3"/>
                          </w:divBdr>
                          <w:divsChild>
                            <w:div w:id="4231837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79220664">
      <w:bodyDiv w:val="1"/>
      <w:marLeft w:val="0"/>
      <w:marRight w:val="0"/>
      <w:marTop w:val="0"/>
      <w:marBottom w:val="0"/>
      <w:divBdr>
        <w:top w:val="none" w:sz="0" w:space="0" w:color="auto"/>
        <w:left w:val="none" w:sz="0" w:space="0" w:color="auto"/>
        <w:bottom w:val="none" w:sz="0" w:space="0" w:color="auto"/>
        <w:right w:val="none" w:sz="0" w:space="0" w:color="auto"/>
      </w:divBdr>
    </w:div>
    <w:div w:id="1291016274">
      <w:bodyDiv w:val="1"/>
      <w:marLeft w:val="0"/>
      <w:marRight w:val="0"/>
      <w:marTop w:val="0"/>
      <w:marBottom w:val="0"/>
      <w:divBdr>
        <w:top w:val="none" w:sz="0" w:space="0" w:color="auto"/>
        <w:left w:val="none" w:sz="0" w:space="0" w:color="auto"/>
        <w:bottom w:val="none" w:sz="0" w:space="0" w:color="auto"/>
        <w:right w:val="none" w:sz="0" w:space="0" w:color="auto"/>
      </w:divBdr>
    </w:div>
    <w:div w:id="1306352625">
      <w:bodyDiv w:val="1"/>
      <w:marLeft w:val="0"/>
      <w:marRight w:val="0"/>
      <w:marTop w:val="0"/>
      <w:marBottom w:val="0"/>
      <w:divBdr>
        <w:top w:val="none" w:sz="0" w:space="0" w:color="auto"/>
        <w:left w:val="none" w:sz="0" w:space="0" w:color="auto"/>
        <w:bottom w:val="none" w:sz="0" w:space="0" w:color="auto"/>
        <w:right w:val="none" w:sz="0" w:space="0" w:color="auto"/>
      </w:divBdr>
    </w:div>
    <w:div w:id="1315792281">
      <w:bodyDiv w:val="1"/>
      <w:marLeft w:val="0"/>
      <w:marRight w:val="0"/>
      <w:marTop w:val="0"/>
      <w:marBottom w:val="0"/>
      <w:divBdr>
        <w:top w:val="none" w:sz="0" w:space="0" w:color="auto"/>
        <w:left w:val="none" w:sz="0" w:space="0" w:color="auto"/>
        <w:bottom w:val="none" w:sz="0" w:space="0" w:color="auto"/>
        <w:right w:val="none" w:sz="0" w:space="0" w:color="auto"/>
      </w:divBdr>
    </w:div>
    <w:div w:id="1318723881">
      <w:bodyDiv w:val="1"/>
      <w:marLeft w:val="0"/>
      <w:marRight w:val="0"/>
      <w:marTop w:val="0"/>
      <w:marBottom w:val="0"/>
      <w:divBdr>
        <w:top w:val="none" w:sz="0" w:space="0" w:color="auto"/>
        <w:left w:val="none" w:sz="0" w:space="0" w:color="auto"/>
        <w:bottom w:val="none" w:sz="0" w:space="0" w:color="auto"/>
        <w:right w:val="none" w:sz="0" w:space="0" w:color="auto"/>
      </w:divBdr>
    </w:div>
    <w:div w:id="1322123930">
      <w:bodyDiv w:val="1"/>
      <w:marLeft w:val="0"/>
      <w:marRight w:val="0"/>
      <w:marTop w:val="0"/>
      <w:marBottom w:val="0"/>
      <w:divBdr>
        <w:top w:val="none" w:sz="0" w:space="0" w:color="auto"/>
        <w:left w:val="none" w:sz="0" w:space="0" w:color="auto"/>
        <w:bottom w:val="none" w:sz="0" w:space="0" w:color="auto"/>
        <w:right w:val="none" w:sz="0" w:space="0" w:color="auto"/>
      </w:divBdr>
    </w:div>
    <w:div w:id="1346639038">
      <w:bodyDiv w:val="1"/>
      <w:marLeft w:val="0"/>
      <w:marRight w:val="0"/>
      <w:marTop w:val="0"/>
      <w:marBottom w:val="0"/>
      <w:divBdr>
        <w:top w:val="none" w:sz="0" w:space="0" w:color="auto"/>
        <w:left w:val="none" w:sz="0" w:space="0" w:color="auto"/>
        <w:bottom w:val="none" w:sz="0" w:space="0" w:color="auto"/>
        <w:right w:val="none" w:sz="0" w:space="0" w:color="auto"/>
      </w:divBdr>
    </w:div>
    <w:div w:id="1361972528">
      <w:bodyDiv w:val="1"/>
      <w:marLeft w:val="0"/>
      <w:marRight w:val="0"/>
      <w:marTop w:val="0"/>
      <w:marBottom w:val="0"/>
      <w:divBdr>
        <w:top w:val="none" w:sz="0" w:space="0" w:color="auto"/>
        <w:left w:val="none" w:sz="0" w:space="0" w:color="auto"/>
        <w:bottom w:val="none" w:sz="0" w:space="0" w:color="auto"/>
        <w:right w:val="none" w:sz="0" w:space="0" w:color="auto"/>
      </w:divBdr>
      <w:divsChild>
        <w:div w:id="3242695">
          <w:marLeft w:val="0"/>
          <w:marRight w:val="0"/>
          <w:marTop w:val="0"/>
          <w:marBottom w:val="0"/>
          <w:divBdr>
            <w:top w:val="none" w:sz="0" w:space="0" w:color="auto"/>
            <w:left w:val="none" w:sz="0" w:space="0" w:color="auto"/>
            <w:bottom w:val="none" w:sz="0" w:space="0" w:color="auto"/>
            <w:right w:val="none" w:sz="0" w:space="0" w:color="auto"/>
          </w:divBdr>
          <w:divsChild>
            <w:div w:id="837036889">
              <w:marLeft w:val="0"/>
              <w:marRight w:val="0"/>
              <w:marTop w:val="0"/>
              <w:marBottom w:val="0"/>
              <w:divBdr>
                <w:top w:val="none" w:sz="0" w:space="0" w:color="auto"/>
                <w:left w:val="none" w:sz="0" w:space="0" w:color="auto"/>
                <w:bottom w:val="none" w:sz="0" w:space="0" w:color="auto"/>
                <w:right w:val="none" w:sz="0" w:space="0" w:color="auto"/>
              </w:divBdr>
              <w:divsChild>
                <w:div w:id="1785730631">
                  <w:marLeft w:val="0"/>
                  <w:marRight w:val="0"/>
                  <w:marTop w:val="0"/>
                  <w:marBottom w:val="0"/>
                  <w:divBdr>
                    <w:top w:val="none" w:sz="0" w:space="0" w:color="auto"/>
                    <w:left w:val="none" w:sz="0" w:space="0" w:color="auto"/>
                    <w:bottom w:val="none" w:sz="0" w:space="0" w:color="auto"/>
                    <w:right w:val="none" w:sz="0" w:space="0" w:color="auto"/>
                  </w:divBdr>
                  <w:divsChild>
                    <w:div w:id="924802427">
                      <w:marLeft w:val="0"/>
                      <w:marRight w:val="0"/>
                      <w:marTop w:val="0"/>
                      <w:marBottom w:val="0"/>
                      <w:divBdr>
                        <w:top w:val="none" w:sz="0" w:space="0" w:color="auto"/>
                        <w:left w:val="none" w:sz="0" w:space="0" w:color="auto"/>
                        <w:bottom w:val="none" w:sz="0" w:space="0" w:color="auto"/>
                        <w:right w:val="none" w:sz="0" w:space="0" w:color="auto"/>
                      </w:divBdr>
                      <w:divsChild>
                        <w:div w:id="234366326">
                          <w:marLeft w:val="0"/>
                          <w:marRight w:val="0"/>
                          <w:marTop w:val="0"/>
                          <w:marBottom w:val="0"/>
                          <w:divBdr>
                            <w:top w:val="none" w:sz="0" w:space="0" w:color="auto"/>
                            <w:left w:val="none" w:sz="0" w:space="0" w:color="auto"/>
                            <w:bottom w:val="none" w:sz="0" w:space="0" w:color="auto"/>
                            <w:right w:val="none" w:sz="0" w:space="0" w:color="auto"/>
                          </w:divBdr>
                          <w:divsChild>
                            <w:div w:id="1733386257">
                              <w:marLeft w:val="0"/>
                              <w:marRight w:val="0"/>
                              <w:marTop w:val="0"/>
                              <w:marBottom w:val="0"/>
                              <w:divBdr>
                                <w:top w:val="none" w:sz="0" w:space="0" w:color="auto"/>
                                <w:left w:val="none" w:sz="0" w:space="0" w:color="auto"/>
                                <w:bottom w:val="none" w:sz="0" w:space="0" w:color="auto"/>
                                <w:right w:val="none" w:sz="0" w:space="0" w:color="auto"/>
                              </w:divBdr>
                              <w:divsChild>
                                <w:div w:id="185406361">
                                  <w:marLeft w:val="0"/>
                                  <w:marRight w:val="0"/>
                                  <w:marTop w:val="0"/>
                                  <w:marBottom w:val="0"/>
                                  <w:divBdr>
                                    <w:top w:val="none" w:sz="0" w:space="0" w:color="auto"/>
                                    <w:left w:val="none" w:sz="0" w:space="0" w:color="auto"/>
                                    <w:bottom w:val="none" w:sz="0" w:space="0" w:color="auto"/>
                                    <w:right w:val="none" w:sz="0" w:space="0" w:color="auto"/>
                                  </w:divBdr>
                                  <w:divsChild>
                                    <w:div w:id="145048407">
                                      <w:marLeft w:val="0"/>
                                      <w:marRight w:val="0"/>
                                      <w:marTop w:val="0"/>
                                      <w:marBottom w:val="0"/>
                                      <w:divBdr>
                                        <w:top w:val="none" w:sz="0" w:space="0" w:color="auto"/>
                                        <w:left w:val="none" w:sz="0" w:space="0" w:color="auto"/>
                                        <w:bottom w:val="none" w:sz="0" w:space="0" w:color="auto"/>
                                        <w:right w:val="none" w:sz="0" w:space="0" w:color="auto"/>
                                      </w:divBdr>
                                      <w:divsChild>
                                        <w:div w:id="480385059">
                                          <w:marLeft w:val="0"/>
                                          <w:marRight w:val="0"/>
                                          <w:marTop w:val="0"/>
                                          <w:marBottom w:val="0"/>
                                          <w:divBdr>
                                            <w:top w:val="none" w:sz="0" w:space="0" w:color="auto"/>
                                            <w:left w:val="none" w:sz="0" w:space="0" w:color="auto"/>
                                            <w:bottom w:val="none" w:sz="0" w:space="0" w:color="auto"/>
                                            <w:right w:val="none" w:sz="0" w:space="0" w:color="auto"/>
                                          </w:divBdr>
                                          <w:divsChild>
                                            <w:div w:id="35639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06506">
          <w:marLeft w:val="0"/>
          <w:marRight w:val="0"/>
          <w:marTop w:val="0"/>
          <w:marBottom w:val="0"/>
          <w:divBdr>
            <w:top w:val="none" w:sz="0" w:space="0" w:color="auto"/>
            <w:left w:val="none" w:sz="0" w:space="0" w:color="auto"/>
            <w:bottom w:val="none" w:sz="0" w:space="0" w:color="auto"/>
            <w:right w:val="none" w:sz="0" w:space="0" w:color="auto"/>
          </w:divBdr>
          <w:divsChild>
            <w:div w:id="1184972721">
              <w:marLeft w:val="0"/>
              <w:marRight w:val="0"/>
              <w:marTop w:val="0"/>
              <w:marBottom w:val="0"/>
              <w:divBdr>
                <w:top w:val="none" w:sz="0" w:space="0" w:color="auto"/>
                <w:left w:val="none" w:sz="0" w:space="0" w:color="auto"/>
                <w:bottom w:val="none" w:sz="0" w:space="0" w:color="auto"/>
                <w:right w:val="none" w:sz="0" w:space="0" w:color="auto"/>
              </w:divBdr>
              <w:divsChild>
                <w:div w:id="428549077">
                  <w:marLeft w:val="0"/>
                  <w:marRight w:val="0"/>
                  <w:marTop w:val="0"/>
                  <w:marBottom w:val="0"/>
                  <w:divBdr>
                    <w:top w:val="none" w:sz="0" w:space="0" w:color="auto"/>
                    <w:left w:val="none" w:sz="0" w:space="0" w:color="auto"/>
                    <w:bottom w:val="none" w:sz="0" w:space="0" w:color="auto"/>
                    <w:right w:val="none" w:sz="0" w:space="0" w:color="auto"/>
                  </w:divBdr>
                  <w:divsChild>
                    <w:div w:id="850220519">
                      <w:marLeft w:val="0"/>
                      <w:marRight w:val="0"/>
                      <w:marTop w:val="0"/>
                      <w:marBottom w:val="0"/>
                      <w:divBdr>
                        <w:top w:val="none" w:sz="0" w:space="0" w:color="auto"/>
                        <w:left w:val="none" w:sz="0" w:space="0" w:color="auto"/>
                        <w:bottom w:val="none" w:sz="0" w:space="0" w:color="auto"/>
                        <w:right w:val="none" w:sz="0" w:space="0" w:color="auto"/>
                      </w:divBdr>
                      <w:divsChild>
                        <w:div w:id="1290359969">
                          <w:marLeft w:val="0"/>
                          <w:marRight w:val="0"/>
                          <w:marTop w:val="0"/>
                          <w:marBottom w:val="0"/>
                          <w:divBdr>
                            <w:top w:val="none" w:sz="0" w:space="0" w:color="auto"/>
                            <w:left w:val="none" w:sz="0" w:space="0" w:color="auto"/>
                            <w:bottom w:val="none" w:sz="0" w:space="0" w:color="auto"/>
                            <w:right w:val="none" w:sz="0" w:space="0" w:color="auto"/>
                          </w:divBdr>
                          <w:divsChild>
                            <w:div w:id="1400178050">
                              <w:marLeft w:val="0"/>
                              <w:marRight w:val="0"/>
                              <w:marTop w:val="0"/>
                              <w:marBottom w:val="0"/>
                              <w:divBdr>
                                <w:top w:val="none" w:sz="0" w:space="0" w:color="auto"/>
                                <w:left w:val="none" w:sz="0" w:space="0" w:color="auto"/>
                                <w:bottom w:val="none" w:sz="0" w:space="0" w:color="auto"/>
                                <w:right w:val="none" w:sz="0" w:space="0" w:color="auto"/>
                              </w:divBdr>
                              <w:divsChild>
                                <w:div w:id="1180701266">
                                  <w:marLeft w:val="0"/>
                                  <w:marRight w:val="0"/>
                                  <w:marTop w:val="0"/>
                                  <w:marBottom w:val="0"/>
                                  <w:divBdr>
                                    <w:top w:val="none" w:sz="0" w:space="0" w:color="auto"/>
                                    <w:left w:val="none" w:sz="0" w:space="0" w:color="auto"/>
                                    <w:bottom w:val="none" w:sz="0" w:space="0" w:color="auto"/>
                                    <w:right w:val="none" w:sz="0" w:space="0" w:color="auto"/>
                                  </w:divBdr>
                                  <w:divsChild>
                                    <w:div w:id="95757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303876">
                      <w:marLeft w:val="0"/>
                      <w:marRight w:val="0"/>
                      <w:marTop w:val="0"/>
                      <w:marBottom w:val="0"/>
                      <w:divBdr>
                        <w:top w:val="none" w:sz="0" w:space="0" w:color="auto"/>
                        <w:left w:val="none" w:sz="0" w:space="0" w:color="auto"/>
                        <w:bottom w:val="none" w:sz="0" w:space="0" w:color="auto"/>
                        <w:right w:val="none" w:sz="0" w:space="0" w:color="auto"/>
                      </w:divBdr>
                      <w:divsChild>
                        <w:div w:id="2070495505">
                          <w:marLeft w:val="0"/>
                          <w:marRight w:val="0"/>
                          <w:marTop w:val="0"/>
                          <w:marBottom w:val="0"/>
                          <w:divBdr>
                            <w:top w:val="none" w:sz="0" w:space="0" w:color="auto"/>
                            <w:left w:val="none" w:sz="0" w:space="0" w:color="auto"/>
                            <w:bottom w:val="none" w:sz="0" w:space="0" w:color="auto"/>
                            <w:right w:val="none" w:sz="0" w:space="0" w:color="auto"/>
                          </w:divBdr>
                          <w:divsChild>
                            <w:div w:id="341126019">
                              <w:marLeft w:val="0"/>
                              <w:marRight w:val="0"/>
                              <w:marTop w:val="0"/>
                              <w:marBottom w:val="0"/>
                              <w:divBdr>
                                <w:top w:val="none" w:sz="0" w:space="0" w:color="auto"/>
                                <w:left w:val="none" w:sz="0" w:space="0" w:color="auto"/>
                                <w:bottom w:val="none" w:sz="0" w:space="0" w:color="auto"/>
                                <w:right w:val="none" w:sz="0" w:space="0" w:color="auto"/>
                              </w:divBdr>
                              <w:divsChild>
                                <w:div w:id="238293934">
                                  <w:marLeft w:val="0"/>
                                  <w:marRight w:val="0"/>
                                  <w:marTop w:val="0"/>
                                  <w:marBottom w:val="0"/>
                                  <w:divBdr>
                                    <w:top w:val="none" w:sz="0" w:space="0" w:color="auto"/>
                                    <w:left w:val="none" w:sz="0" w:space="0" w:color="auto"/>
                                    <w:bottom w:val="none" w:sz="0" w:space="0" w:color="auto"/>
                                    <w:right w:val="none" w:sz="0" w:space="0" w:color="auto"/>
                                  </w:divBdr>
                                  <w:divsChild>
                                    <w:div w:id="2105221423">
                                      <w:marLeft w:val="0"/>
                                      <w:marRight w:val="0"/>
                                      <w:marTop w:val="0"/>
                                      <w:marBottom w:val="0"/>
                                      <w:divBdr>
                                        <w:top w:val="none" w:sz="0" w:space="0" w:color="auto"/>
                                        <w:left w:val="none" w:sz="0" w:space="0" w:color="auto"/>
                                        <w:bottom w:val="none" w:sz="0" w:space="0" w:color="auto"/>
                                        <w:right w:val="none" w:sz="0" w:space="0" w:color="auto"/>
                                      </w:divBdr>
                                      <w:divsChild>
                                        <w:div w:id="1150826246">
                                          <w:marLeft w:val="0"/>
                                          <w:marRight w:val="0"/>
                                          <w:marTop w:val="0"/>
                                          <w:marBottom w:val="0"/>
                                          <w:divBdr>
                                            <w:top w:val="none" w:sz="0" w:space="0" w:color="auto"/>
                                            <w:left w:val="none" w:sz="0" w:space="0" w:color="auto"/>
                                            <w:bottom w:val="none" w:sz="0" w:space="0" w:color="auto"/>
                                            <w:right w:val="none" w:sz="0" w:space="0" w:color="auto"/>
                                          </w:divBdr>
                                          <w:divsChild>
                                            <w:div w:id="1224221293">
                                              <w:marLeft w:val="0"/>
                                              <w:marRight w:val="0"/>
                                              <w:marTop w:val="0"/>
                                              <w:marBottom w:val="0"/>
                                              <w:divBdr>
                                                <w:top w:val="none" w:sz="0" w:space="0" w:color="auto"/>
                                                <w:left w:val="none" w:sz="0" w:space="0" w:color="auto"/>
                                                <w:bottom w:val="none" w:sz="0" w:space="0" w:color="auto"/>
                                                <w:right w:val="none" w:sz="0" w:space="0" w:color="auto"/>
                                              </w:divBdr>
                                              <w:divsChild>
                                                <w:div w:id="374543527">
                                                  <w:marLeft w:val="0"/>
                                                  <w:marRight w:val="0"/>
                                                  <w:marTop w:val="0"/>
                                                  <w:marBottom w:val="0"/>
                                                  <w:divBdr>
                                                    <w:top w:val="none" w:sz="0" w:space="0" w:color="auto"/>
                                                    <w:left w:val="none" w:sz="0" w:space="0" w:color="auto"/>
                                                    <w:bottom w:val="none" w:sz="0" w:space="0" w:color="auto"/>
                                                    <w:right w:val="none" w:sz="0" w:space="0" w:color="auto"/>
                                                  </w:divBdr>
                                                </w:div>
                                                <w:div w:id="2040007378">
                                                  <w:marLeft w:val="0"/>
                                                  <w:marRight w:val="0"/>
                                                  <w:marTop w:val="0"/>
                                                  <w:marBottom w:val="0"/>
                                                  <w:divBdr>
                                                    <w:top w:val="none" w:sz="0" w:space="0" w:color="auto"/>
                                                    <w:left w:val="none" w:sz="0" w:space="0" w:color="auto"/>
                                                    <w:bottom w:val="none" w:sz="0" w:space="0" w:color="auto"/>
                                                    <w:right w:val="none" w:sz="0" w:space="0" w:color="auto"/>
                                                  </w:divBdr>
                                                  <w:divsChild>
                                                    <w:div w:id="64200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6406783">
                              <w:marLeft w:val="0"/>
                              <w:marRight w:val="0"/>
                              <w:marTop w:val="0"/>
                              <w:marBottom w:val="0"/>
                              <w:divBdr>
                                <w:top w:val="none" w:sz="0" w:space="0" w:color="auto"/>
                                <w:left w:val="none" w:sz="0" w:space="0" w:color="auto"/>
                                <w:bottom w:val="none" w:sz="0" w:space="0" w:color="auto"/>
                                <w:right w:val="none" w:sz="0" w:space="0" w:color="auto"/>
                              </w:divBdr>
                              <w:divsChild>
                                <w:div w:id="20084520">
                                  <w:marLeft w:val="0"/>
                                  <w:marRight w:val="0"/>
                                  <w:marTop w:val="0"/>
                                  <w:marBottom w:val="0"/>
                                  <w:divBdr>
                                    <w:top w:val="none" w:sz="0" w:space="0" w:color="auto"/>
                                    <w:left w:val="none" w:sz="0" w:space="0" w:color="auto"/>
                                    <w:bottom w:val="none" w:sz="0" w:space="0" w:color="auto"/>
                                    <w:right w:val="none" w:sz="0" w:space="0" w:color="auto"/>
                                  </w:divBdr>
                                  <w:divsChild>
                                    <w:div w:id="1747729696">
                                      <w:marLeft w:val="0"/>
                                      <w:marRight w:val="0"/>
                                      <w:marTop w:val="0"/>
                                      <w:marBottom w:val="0"/>
                                      <w:divBdr>
                                        <w:top w:val="none" w:sz="0" w:space="0" w:color="auto"/>
                                        <w:left w:val="none" w:sz="0" w:space="0" w:color="auto"/>
                                        <w:bottom w:val="none" w:sz="0" w:space="0" w:color="auto"/>
                                        <w:right w:val="none" w:sz="0" w:space="0" w:color="auto"/>
                                      </w:divBdr>
                                      <w:divsChild>
                                        <w:div w:id="1182666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95149">
          <w:marLeft w:val="0"/>
          <w:marRight w:val="0"/>
          <w:marTop w:val="0"/>
          <w:marBottom w:val="0"/>
          <w:divBdr>
            <w:top w:val="none" w:sz="0" w:space="0" w:color="auto"/>
            <w:left w:val="none" w:sz="0" w:space="0" w:color="auto"/>
            <w:bottom w:val="none" w:sz="0" w:space="0" w:color="auto"/>
            <w:right w:val="none" w:sz="0" w:space="0" w:color="auto"/>
          </w:divBdr>
          <w:divsChild>
            <w:div w:id="711148649">
              <w:marLeft w:val="0"/>
              <w:marRight w:val="0"/>
              <w:marTop w:val="0"/>
              <w:marBottom w:val="0"/>
              <w:divBdr>
                <w:top w:val="none" w:sz="0" w:space="0" w:color="auto"/>
                <w:left w:val="none" w:sz="0" w:space="0" w:color="auto"/>
                <w:bottom w:val="none" w:sz="0" w:space="0" w:color="auto"/>
                <w:right w:val="none" w:sz="0" w:space="0" w:color="auto"/>
              </w:divBdr>
              <w:divsChild>
                <w:div w:id="1022777671">
                  <w:marLeft w:val="0"/>
                  <w:marRight w:val="0"/>
                  <w:marTop w:val="0"/>
                  <w:marBottom w:val="0"/>
                  <w:divBdr>
                    <w:top w:val="none" w:sz="0" w:space="0" w:color="auto"/>
                    <w:left w:val="none" w:sz="0" w:space="0" w:color="auto"/>
                    <w:bottom w:val="none" w:sz="0" w:space="0" w:color="auto"/>
                    <w:right w:val="none" w:sz="0" w:space="0" w:color="auto"/>
                  </w:divBdr>
                  <w:divsChild>
                    <w:div w:id="988217988">
                      <w:marLeft w:val="0"/>
                      <w:marRight w:val="0"/>
                      <w:marTop w:val="0"/>
                      <w:marBottom w:val="0"/>
                      <w:divBdr>
                        <w:top w:val="none" w:sz="0" w:space="0" w:color="auto"/>
                        <w:left w:val="none" w:sz="0" w:space="0" w:color="auto"/>
                        <w:bottom w:val="none" w:sz="0" w:space="0" w:color="auto"/>
                        <w:right w:val="none" w:sz="0" w:space="0" w:color="auto"/>
                      </w:divBdr>
                      <w:divsChild>
                        <w:div w:id="211231915">
                          <w:marLeft w:val="0"/>
                          <w:marRight w:val="0"/>
                          <w:marTop w:val="0"/>
                          <w:marBottom w:val="0"/>
                          <w:divBdr>
                            <w:top w:val="none" w:sz="0" w:space="0" w:color="auto"/>
                            <w:left w:val="none" w:sz="0" w:space="0" w:color="auto"/>
                            <w:bottom w:val="none" w:sz="0" w:space="0" w:color="auto"/>
                            <w:right w:val="none" w:sz="0" w:space="0" w:color="auto"/>
                          </w:divBdr>
                          <w:divsChild>
                            <w:div w:id="1729260752">
                              <w:marLeft w:val="0"/>
                              <w:marRight w:val="0"/>
                              <w:marTop w:val="0"/>
                              <w:marBottom w:val="0"/>
                              <w:divBdr>
                                <w:top w:val="none" w:sz="0" w:space="0" w:color="auto"/>
                                <w:left w:val="none" w:sz="0" w:space="0" w:color="auto"/>
                                <w:bottom w:val="none" w:sz="0" w:space="0" w:color="auto"/>
                                <w:right w:val="none" w:sz="0" w:space="0" w:color="auto"/>
                              </w:divBdr>
                              <w:divsChild>
                                <w:div w:id="107431587">
                                  <w:marLeft w:val="0"/>
                                  <w:marRight w:val="0"/>
                                  <w:marTop w:val="0"/>
                                  <w:marBottom w:val="0"/>
                                  <w:divBdr>
                                    <w:top w:val="none" w:sz="0" w:space="0" w:color="auto"/>
                                    <w:left w:val="none" w:sz="0" w:space="0" w:color="auto"/>
                                    <w:bottom w:val="none" w:sz="0" w:space="0" w:color="auto"/>
                                    <w:right w:val="none" w:sz="0" w:space="0" w:color="auto"/>
                                  </w:divBdr>
                                  <w:divsChild>
                                    <w:div w:id="146797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7794609">
                      <w:marLeft w:val="0"/>
                      <w:marRight w:val="0"/>
                      <w:marTop w:val="0"/>
                      <w:marBottom w:val="0"/>
                      <w:divBdr>
                        <w:top w:val="none" w:sz="0" w:space="0" w:color="auto"/>
                        <w:left w:val="none" w:sz="0" w:space="0" w:color="auto"/>
                        <w:bottom w:val="none" w:sz="0" w:space="0" w:color="auto"/>
                        <w:right w:val="none" w:sz="0" w:space="0" w:color="auto"/>
                      </w:divBdr>
                      <w:divsChild>
                        <w:div w:id="1410930752">
                          <w:marLeft w:val="0"/>
                          <w:marRight w:val="0"/>
                          <w:marTop w:val="0"/>
                          <w:marBottom w:val="0"/>
                          <w:divBdr>
                            <w:top w:val="none" w:sz="0" w:space="0" w:color="auto"/>
                            <w:left w:val="none" w:sz="0" w:space="0" w:color="auto"/>
                            <w:bottom w:val="none" w:sz="0" w:space="0" w:color="auto"/>
                            <w:right w:val="none" w:sz="0" w:space="0" w:color="auto"/>
                          </w:divBdr>
                          <w:divsChild>
                            <w:div w:id="652609432">
                              <w:marLeft w:val="0"/>
                              <w:marRight w:val="0"/>
                              <w:marTop w:val="0"/>
                              <w:marBottom w:val="0"/>
                              <w:divBdr>
                                <w:top w:val="none" w:sz="0" w:space="0" w:color="auto"/>
                                <w:left w:val="none" w:sz="0" w:space="0" w:color="auto"/>
                                <w:bottom w:val="none" w:sz="0" w:space="0" w:color="auto"/>
                                <w:right w:val="none" w:sz="0" w:space="0" w:color="auto"/>
                              </w:divBdr>
                              <w:divsChild>
                                <w:div w:id="1556969264">
                                  <w:marLeft w:val="0"/>
                                  <w:marRight w:val="0"/>
                                  <w:marTop w:val="0"/>
                                  <w:marBottom w:val="0"/>
                                  <w:divBdr>
                                    <w:top w:val="none" w:sz="0" w:space="0" w:color="auto"/>
                                    <w:left w:val="none" w:sz="0" w:space="0" w:color="auto"/>
                                    <w:bottom w:val="none" w:sz="0" w:space="0" w:color="auto"/>
                                    <w:right w:val="none" w:sz="0" w:space="0" w:color="auto"/>
                                  </w:divBdr>
                                  <w:divsChild>
                                    <w:div w:id="679626903">
                                      <w:marLeft w:val="0"/>
                                      <w:marRight w:val="0"/>
                                      <w:marTop w:val="0"/>
                                      <w:marBottom w:val="0"/>
                                      <w:divBdr>
                                        <w:top w:val="none" w:sz="0" w:space="0" w:color="auto"/>
                                        <w:left w:val="none" w:sz="0" w:space="0" w:color="auto"/>
                                        <w:bottom w:val="none" w:sz="0" w:space="0" w:color="auto"/>
                                        <w:right w:val="none" w:sz="0" w:space="0" w:color="auto"/>
                                      </w:divBdr>
                                      <w:divsChild>
                                        <w:div w:id="1100444301">
                                          <w:marLeft w:val="0"/>
                                          <w:marRight w:val="0"/>
                                          <w:marTop w:val="0"/>
                                          <w:marBottom w:val="0"/>
                                          <w:divBdr>
                                            <w:top w:val="none" w:sz="0" w:space="0" w:color="auto"/>
                                            <w:left w:val="none" w:sz="0" w:space="0" w:color="auto"/>
                                            <w:bottom w:val="none" w:sz="0" w:space="0" w:color="auto"/>
                                            <w:right w:val="none" w:sz="0" w:space="0" w:color="auto"/>
                                          </w:divBdr>
                                          <w:divsChild>
                                            <w:div w:id="1302806979">
                                              <w:marLeft w:val="0"/>
                                              <w:marRight w:val="0"/>
                                              <w:marTop w:val="0"/>
                                              <w:marBottom w:val="0"/>
                                              <w:divBdr>
                                                <w:top w:val="none" w:sz="0" w:space="0" w:color="auto"/>
                                                <w:left w:val="none" w:sz="0" w:space="0" w:color="auto"/>
                                                <w:bottom w:val="none" w:sz="0" w:space="0" w:color="auto"/>
                                                <w:right w:val="none" w:sz="0" w:space="0" w:color="auto"/>
                                              </w:divBdr>
                                              <w:divsChild>
                                                <w:div w:id="80219403">
                                                  <w:marLeft w:val="0"/>
                                                  <w:marRight w:val="0"/>
                                                  <w:marTop w:val="0"/>
                                                  <w:marBottom w:val="0"/>
                                                  <w:divBdr>
                                                    <w:top w:val="none" w:sz="0" w:space="0" w:color="auto"/>
                                                    <w:left w:val="none" w:sz="0" w:space="0" w:color="auto"/>
                                                    <w:bottom w:val="none" w:sz="0" w:space="0" w:color="auto"/>
                                                    <w:right w:val="none" w:sz="0" w:space="0" w:color="auto"/>
                                                  </w:divBdr>
                                                  <w:divsChild>
                                                    <w:div w:id="279654934">
                                                      <w:marLeft w:val="0"/>
                                                      <w:marRight w:val="0"/>
                                                      <w:marTop w:val="0"/>
                                                      <w:marBottom w:val="0"/>
                                                      <w:divBdr>
                                                        <w:top w:val="none" w:sz="0" w:space="0" w:color="auto"/>
                                                        <w:left w:val="none" w:sz="0" w:space="0" w:color="auto"/>
                                                        <w:bottom w:val="none" w:sz="0" w:space="0" w:color="auto"/>
                                                        <w:right w:val="none" w:sz="0" w:space="0" w:color="auto"/>
                                                      </w:divBdr>
                                                    </w:div>
                                                  </w:divsChild>
                                                </w:div>
                                                <w:div w:id="1900898447">
                                                  <w:marLeft w:val="0"/>
                                                  <w:marRight w:val="0"/>
                                                  <w:marTop w:val="0"/>
                                                  <w:marBottom w:val="0"/>
                                                  <w:divBdr>
                                                    <w:top w:val="none" w:sz="0" w:space="0" w:color="auto"/>
                                                    <w:left w:val="none" w:sz="0" w:space="0" w:color="auto"/>
                                                    <w:bottom w:val="none" w:sz="0" w:space="0" w:color="auto"/>
                                                    <w:right w:val="none" w:sz="0" w:space="0" w:color="auto"/>
                                                  </w:divBdr>
                                                </w:div>
                                              </w:divsChild>
                                            </w:div>
                                            <w:div w:id="1919292177">
                                              <w:marLeft w:val="0"/>
                                              <w:marRight w:val="0"/>
                                              <w:marTop w:val="0"/>
                                              <w:marBottom w:val="0"/>
                                              <w:divBdr>
                                                <w:top w:val="none" w:sz="0" w:space="0" w:color="auto"/>
                                                <w:left w:val="none" w:sz="0" w:space="0" w:color="auto"/>
                                                <w:bottom w:val="none" w:sz="0" w:space="0" w:color="auto"/>
                                                <w:right w:val="none" w:sz="0" w:space="0" w:color="auto"/>
                                              </w:divBdr>
                                              <w:divsChild>
                                                <w:div w:id="34276598">
                                                  <w:marLeft w:val="0"/>
                                                  <w:marRight w:val="0"/>
                                                  <w:marTop w:val="0"/>
                                                  <w:marBottom w:val="0"/>
                                                  <w:divBdr>
                                                    <w:top w:val="none" w:sz="0" w:space="0" w:color="auto"/>
                                                    <w:left w:val="none" w:sz="0" w:space="0" w:color="auto"/>
                                                    <w:bottom w:val="none" w:sz="0" w:space="0" w:color="auto"/>
                                                    <w:right w:val="none" w:sz="0" w:space="0" w:color="auto"/>
                                                  </w:divBdr>
                                                  <w:divsChild>
                                                    <w:div w:id="1915973827">
                                                      <w:marLeft w:val="0"/>
                                                      <w:marRight w:val="0"/>
                                                      <w:marTop w:val="0"/>
                                                      <w:marBottom w:val="0"/>
                                                      <w:divBdr>
                                                        <w:top w:val="none" w:sz="0" w:space="0" w:color="auto"/>
                                                        <w:left w:val="none" w:sz="0" w:space="0" w:color="auto"/>
                                                        <w:bottom w:val="none" w:sz="0" w:space="0" w:color="auto"/>
                                                        <w:right w:val="none" w:sz="0" w:space="0" w:color="auto"/>
                                                      </w:divBdr>
                                                    </w:div>
                                                  </w:divsChild>
                                                </w:div>
                                                <w:div w:id="121592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3212488">
                              <w:marLeft w:val="0"/>
                              <w:marRight w:val="0"/>
                              <w:marTop w:val="0"/>
                              <w:marBottom w:val="0"/>
                              <w:divBdr>
                                <w:top w:val="none" w:sz="0" w:space="0" w:color="auto"/>
                                <w:left w:val="none" w:sz="0" w:space="0" w:color="auto"/>
                                <w:bottom w:val="none" w:sz="0" w:space="0" w:color="auto"/>
                                <w:right w:val="none" w:sz="0" w:space="0" w:color="auto"/>
                              </w:divBdr>
                              <w:divsChild>
                                <w:div w:id="997347363">
                                  <w:marLeft w:val="0"/>
                                  <w:marRight w:val="0"/>
                                  <w:marTop w:val="0"/>
                                  <w:marBottom w:val="0"/>
                                  <w:divBdr>
                                    <w:top w:val="none" w:sz="0" w:space="0" w:color="auto"/>
                                    <w:left w:val="none" w:sz="0" w:space="0" w:color="auto"/>
                                    <w:bottom w:val="none" w:sz="0" w:space="0" w:color="auto"/>
                                    <w:right w:val="none" w:sz="0" w:space="0" w:color="auto"/>
                                  </w:divBdr>
                                  <w:divsChild>
                                    <w:div w:id="911041511">
                                      <w:marLeft w:val="0"/>
                                      <w:marRight w:val="0"/>
                                      <w:marTop w:val="0"/>
                                      <w:marBottom w:val="0"/>
                                      <w:divBdr>
                                        <w:top w:val="none" w:sz="0" w:space="0" w:color="auto"/>
                                        <w:left w:val="none" w:sz="0" w:space="0" w:color="auto"/>
                                        <w:bottom w:val="none" w:sz="0" w:space="0" w:color="auto"/>
                                        <w:right w:val="none" w:sz="0" w:space="0" w:color="auto"/>
                                      </w:divBdr>
                                      <w:divsChild>
                                        <w:div w:id="1836649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2389633">
          <w:marLeft w:val="0"/>
          <w:marRight w:val="0"/>
          <w:marTop w:val="0"/>
          <w:marBottom w:val="0"/>
          <w:divBdr>
            <w:top w:val="none" w:sz="0" w:space="0" w:color="auto"/>
            <w:left w:val="none" w:sz="0" w:space="0" w:color="auto"/>
            <w:bottom w:val="none" w:sz="0" w:space="0" w:color="auto"/>
            <w:right w:val="none" w:sz="0" w:space="0" w:color="auto"/>
          </w:divBdr>
          <w:divsChild>
            <w:div w:id="1649869294">
              <w:marLeft w:val="0"/>
              <w:marRight w:val="0"/>
              <w:marTop w:val="0"/>
              <w:marBottom w:val="0"/>
              <w:divBdr>
                <w:top w:val="none" w:sz="0" w:space="0" w:color="auto"/>
                <w:left w:val="none" w:sz="0" w:space="0" w:color="auto"/>
                <w:bottom w:val="none" w:sz="0" w:space="0" w:color="auto"/>
                <w:right w:val="none" w:sz="0" w:space="0" w:color="auto"/>
              </w:divBdr>
              <w:divsChild>
                <w:div w:id="2002848644">
                  <w:marLeft w:val="0"/>
                  <w:marRight w:val="0"/>
                  <w:marTop w:val="0"/>
                  <w:marBottom w:val="0"/>
                  <w:divBdr>
                    <w:top w:val="none" w:sz="0" w:space="0" w:color="auto"/>
                    <w:left w:val="none" w:sz="0" w:space="0" w:color="auto"/>
                    <w:bottom w:val="none" w:sz="0" w:space="0" w:color="auto"/>
                    <w:right w:val="none" w:sz="0" w:space="0" w:color="auto"/>
                  </w:divBdr>
                  <w:divsChild>
                    <w:div w:id="1870752338">
                      <w:marLeft w:val="0"/>
                      <w:marRight w:val="0"/>
                      <w:marTop w:val="0"/>
                      <w:marBottom w:val="0"/>
                      <w:divBdr>
                        <w:top w:val="none" w:sz="0" w:space="0" w:color="auto"/>
                        <w:left w:val="none" w:sz="0" w:space="0" w:color="auto"/>
                        <w:bottom w:val="none" w:sz="0" w:space="0" w:color="auto"/>
                        <w:right w:val="none" w:sz="0" w:space="0" w:color="auto"/>
                      </w:divBdr>
                      <w:divsChild>
                        <w:div w:id="1074015021">
                          <w:marLeft w:val="0"/>
                          <w:marRight w:val="0"/>
                          <w:marTop w:val="0"/>
                          <w:marBottom w:val="0"/>
                          <w:divBdr>
                            <w:top w:val="none" w:sz="0" w:space="0" w:color="auto"/>
                            <w:left w:val="none" w:sz="0" w:space="0" w:color="auto"/>
                            <w:bottom w:val="none" w:sz="0" w:space="0" w:color="auto"/>
                            <w:right w:val="none" w:sz="0" w:space="0" w:color="auto"/>
                          </w:divBdr>
                          <w:divsChild>
                            <w:div w:id="998310020">
                              <w:marLeft w:val="0"/>
                              <w:marRight w:val="0"/>
                              <w:marTop w:val="0"/>
                              <w:marBottom w:val="0"/>
                              <w:divBdr>
                                <w:top w:val="none" w:sz="0" w:space="0" w:color="auto"/>
                                <w:left w:val="none" w:sz="0" w:space="0" w:color="auto"/>
                                <w:bottom w:val="none" w:sz="0" w:space="0" w:color="auto"/>
                                <w:right w:val="none" w:sz="0" w:space="0" w:color="auto"/>
                              </w:divBdr>
                              <w:divsChild>
                                <w:div w:id="186220307">
                                  <w:marLeft w:val="0"/>
                                  <w:marRight w:val="0"/>
                                  <w:marTop w:val="0"/>
                                  <w:marBottom w:val="0"/>
                                  <w:divBdr>
                                    <w:top w:val="none" w:sz="0" w:space="0" w:color="auto"/>
                                    <w:left w:val="none" w:sz="0" w:space="0" w:color="auto"/>
                                    <w:bottom w:val="none" w:sz="0" w:space="0" w:color="auto"/>
                                    <w:right w:val="none" w:sz="0" w:space="0" w:color="auto"/>
                                  </w:divBdr>
                                  <w:divsChild>
                                    <w:div w:id="479929387">
                                      <w:marLeft w:val="0"/>
                                      <w:marRight w:val="0"/>
                                      <w:marTop w:val="0"/>
                                      <w:marBottom w:val="0"/>
                                      <w:divBdr>
                                        <w:top w:val="none" w:sz="0" w:space="0" w:color="auto"/>
                                        <w:left w:val="none" w:sz="0" w:space="0" w:color="auto"/>
                                        <w:bottom w:val="none" w:sz="0" w:space="0" w:color="auto"/>
                                        <w:right w:val="none" w:sz="0" w:space="0" w:color="auto"/>
                                      </w:divBdr>
                                      <w:divsChild>
                                        <w:div w:id="1975285352">
                                          <w:marLeft w:val="0"/>
                                          <w:marRight w:val="0"/>
                                          <w:marTop w:val="0"/>
                                          <w:marBottom w:val="0"/>
                                          <w:divBdr>
                                            <w:top w:val="none" w:sz="0" w:space="0" w:color="auto"/>
                                            <w:left w:val="none" w:sz="0" w:space="0" w:color="auto"/>
                                            <w:bottom w:val="none" w:sz="0" w:space="0" w:color="auto"/>
                                            <w:right w:val="none" w:sz="0" w:space="0" w:color="auto"/>
                                          </w:divBdr>
                                          <w:divsChild>
                                            <w:div w:id="122698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982387">
          <w:marLeft w:val="0"/>
          <w:marRight w:val="0"/>
          <w:marTop w:val="0"/>
          <w:marBottom w:val="0"/>
          <w:divBdr>
            <w:top w:val="none" w:sz="0" w:space="0" w:color="auto"/>
            <w:left w:val="none" w:sz="0" w:space="0" w:color="auto"/>
            <w:bottom w:val="none" w:sz="0" w:space="0" w:color="auto"/>
            <w:right w:val="none" w:sz="0" w:space="0" w:color="auto"/>
          </w:divBdr>
          <w:divsChild>
            <w:div w:id="77216525">
              <w:marLeft w:val="0"/>
              <w:marRight w:val="0"/>
              <w:marTop w:val="0"/>
              <w:marBottom w:val="0"/>
              <w:divBdr>
                <w:top w:val="none" w:sz="0" w:space="0" w:color="auto"/>
                <w:left w:val="none" w:sz="0" w:space="0" w:color="auto"/>
                <w:bottom w:val="none" w:sz="0" w:space="0" w:color="auto"/>
                <w:right w:val="none" w:sz="0" w:space="0" w:color="auto"/>
              </w:divBdr>
              <w:divsChild>
                <w:div w:id="702367489">
                  <w:marLeft w:val="0"/>
                  <w:marRight w:val="0"/>
                  <w:marTop w:val="0"/>
                  <w:marBottom w:val="0"/>
                  <w:divBdr>
                    <w:top w:val="none" w:sz="0" w:space="0" w:color="auto"/>
                    <w:left w:val="none" w:sz="0" w:space="0" w:color="auto"/>
                    <w:bottom w:val="none" w:sz="0" w:space="0" w:color="auto"/>
                    <w:right w:val="none" w:sz="0" w:space="0" w:color="auto"/>
                  </w:divBdr>
                  <w:divsChild>
                    <w:div w:id="1414160462">
                      <w:marLeft w:val="0"/>
                      <w:marRight w:val="0"/>
                      <w:marTop w:val="0"/>
                      <w:marBottom w:val="0"/>
                      <w:divBdr>
                        <w:top w:val="none" w:sz="0" w:space="0" w:color="auto"/>
                        <w:left w:val="none" w:sz="0" w:space="0" w:color="auto"/>
                        <w:bottom w:val="none" w:sz="0" w:space="0" w:color="auto"/>
                        <w:right w:val="none" w:sz="0" w:space="0" w:color="auto"/>
                      </w:divBdr>
                      <w:divsChild>
                        <w:div w:id="502744228">
                          <w:marLeft w:val="0"/>
                          <w:marRight w:val="0"/>
                          <w:marTop w:val="0"/>
                          <w:marBottom w:val="0"/>
                          <w:divBdr>
                            <w:top w:val="none" w:sz="0" w:space="0" w:color="auto"/>
                            <w:left w:val="none" w:sz="0" w:space="0" w:color="auto"/>
                            <w:bottom w:val="none" w:sz="0" w:space="0" w:color="auto"/>
                            <w:right w:val="none" w:sz="0" w:space="0" w:color="auto"/>
                          </w:divBdr>
                          <w:divsChild>
                            <w:div w:id="226569830">
                              <w:marLeft w:val="0"/>
                              <w:marRight w:val="0"/>
                              <w:marTop w:val="0"/>
                              <w:marBottom w:val="0"/>
                              <w:divBdr>
                                <w:top w:val="none" w:sz="0" w:space="0" w:color="auto"/>
                                <w:left w:val="none" w:sz="0" w:space="0" w:color="auto"/>
                                <w:bottom w:val="none" w:sz="0" w:space="0" w:color="auto"/>
                                <w:right w:val="none" w:sz="0" w:space="0" w:color="auto"/>
                              </w:divBdr>
                              <w:divsChild>
                                <w:div w:id="633023685">
                                  <w:marLeft w:val="0"/>
                                  <w:marRight w:val="0"/>
                                  <w:marTop w:val="0"/>
                                  <w:marBottom w:val="0"/>
                                  <w:divBdr>
                                    <w:top w:val="none" w:sz="0" w:space="0" w:color="auto"/>
                                    <w:left w:val="none" w:sz="0" w:space="0" w:color="auto"/>
                                    <w:bottom w:val="none" w:sz="0" w:space="0" w:color="auto"/>
                                    <w:right w:val="none" w:sz="0" w:space="0" w:color="auto"/>
                                  </w:divBdr>
                                  <w:divsChild>
                                    <w:div w:id="1323503061">
                                      <w:marLeft w:val="0"/>
                                      <w:marRight w:val="0"/>
                                      <w:marTop w:val="0"/>
                                      <w:marBottom w:val="0"/>
                                      <w:divBdr>
                                        <w:top w:val="none" w:sz="0" w:space="0" w:color="auto"/>
                                        <w:left w:val="none" w:sz="0" w:space="0" w:color="auto"/>
                                        <w:bottom w:val="none" w:sz="0" w:space="0" w:color="auto"/>
                                        <w:right w:val="none" w:sz="0" w:space="0" w:color="auto"/>
                                      </w:divBdr>
                                      <w:divsChild>
                                        <w:div w:id="819691097">
                                          <w:marLeft w:val="0"/>
                                          <w:marRight w:val="0"/>
                                          <w:marTop w:val="0"/>
                                          <w:marBottom w:val="0"/>
                                          <w:divBdr>
                                            <w:top w:val="none" w:sz="0" w:space="0" w:color="auto"/>
                                            <w:left w:val="none" w:sz="0" w:space="0" w:color="auto"/>
                                            <w:bottom w:val="none" w:sz="0" w:space="0" w:color="auto"/>
                                            <w:right w:val="none" w:sz="0" w:space="0" w:color="auto"/>
                                          </w:divBdr>
                                          <w:divsChild>
                                            <w:div w:id="446856929">
                                              <w:marLeft w:val="0"/>
                                              <w:marRight w:val="0"/>
                                              <w:marTop w:val="0"/>
                                              <w:marBottom w:val="0"/>
                                              <w:divBdr>
                                                <w:top w:val="none" w:sz="0" w:space="0" w:color="auto"/>
                                                <w:left w:val="none" w:sz="0" w:space="0" w:color="auto"/>
                                                <w:bottom w:val="none" w:sz="0" w:space="0" w:color="auto"/>
                                                <w:right w:val="none" w:sz="0" w:space="0" w:color="auto"/>
                                              </w:divBdr>
                                              <w:divsChild>
                                                <w:div w:id="1705524144">
                                                  <w:marLeft w:val="0"/>
                                                  <w:marRight w:val="0"/>
                                                  <w:marTop w:val="0"/>
                                                  <w:marBottom w:val="0"/>
                                                  <w:divBdr>
                                                    <w:top w:val="none" w:sz="0" w:space="0" w:color="auto"/>
                                                    <w:left w:val="none" w:sz="0" w:space="0" w:color="auto"/>
                                                    <w:bottom w:val="none" w:sz="0" w:space="0" w:color="auto"/>
                                                    <w:right w:val="none" w:sz="0" w:space="0" w:color="auto"/>
                                                  </w:divBdr>
                                                  <w:divsChild>
                                                    <w:div w:id="644356220">
                                                      <w:marLeft w:val="0"/>
                                                      <w:marRight w:val="0"/>
                                                      <w:marTop w:val="0"/>
                                                      <w:marBottom w:val="0"/>
                                                      <w:divBdr>
                                                        <w:top w:val="none" w:sz="0" w:space="0" w:color="auto"/>
                                                        <w:left w:val="none" w:sz="0" w:space="0" w:color="auto"/>
                                                        <w:bottom w:val="none" w:sz="0" w:space="0" w:color="auto"/>
                                                        <w:right w:val="none" w:sz="0" w:space="0" w:color="auto"/>
                                                      </w:divBdr>
                                                    </w:div>
                                                  </w:divsChild>
                                                </w:div>
                                                <w:div w:id="1851027044">
                                                  <w:marLeft w:val="0"/>
                                                  <w:marRight w:val="0"/>
                                                  <w:marTop w:val="0"/>
                                                  <w:marBottom w:val="0"/>
                                                  <w:divBdr>
                                                    <w:top w:val="none" w:sz="0" w:space="0" w:color="auto"/>
                                                    <w:left w:val="none" w:sz="0" w:space="0" w:color="auto"/>
                                                    <w:bottom w:val="none" w:sz="0" w:space="0" w:color="auto"/>
                                                    <w:right w:val="none" w:sz="0" w:space="0" w:color="auto"/>
                                                  </w:divBdr>
                                                </w:div>
                                              </w:divsChild>
                                            </w:div>
                                            <w:div w:id="1117990586">
                                              <w:marLeft w:val="0"/>
                                              <w:marRight w:val="0"/>
                                              <w:marTop w:val="0"/>
                                              <w:marBottom w:val="0"/>
                                              <w:divBdr>
                                                <w:top w:val="none" w:sz="0" w:space="0" w:color="auto"/>
                                                <w:left w:val="none" w:sz="0" w:space="0" w:color="auto"/>
                                                <w:bottom w:val="none" w:sz="0" w:space="0" w:color="auto"/>
                                                <w:right w:val="none" w:sz="0" w:space="0" w:color="auto"/>
                                              </w:divBdr>
                                              <w:divsChild>
                                                <w:div w:id="309479811">
                                                  <w:marLeft w:val="0"/>
                                                  <w:marRight w:val="0"/>
                                                  <w:marTop w:val="0"/>
                                                  <w:marBottom w:val="0"/>
                                                  <w:divBdr>
                                                    <w:top w:val="none" w:sz="0" w:space="0" w:color="auto"/>
                                                    <w:left w:val="none" w:sz="0" w:space="0" w:color="auto"/>
                                                    <w:bottom w:val="none" w:sz="0" w:space="0" w:color="auto"/>
                                                    <w:right w:val="none" w:sz="0" w:space="0" w:color="auto"/>
                                                  </w:divBdr>
                                                </w:div>
                                                <w:div w:id="1298997691">
                                                  <w:marLeft w:val="0"/>
                                                  <w:marRight w:val="0"/>
                                                  <w:marTop w:val="0"/>
                                                  <w:marBottom w:val="0"/>
                                                  <w:divBdr>
                                                    <w:top w:val="none" w:sz="0" w:space="0" w:color="auto"/>
                                                    <w:left w:val="none" w:sz="0" w:space="0" w:color="auto"/>
                                                    <w:bottom w:val="none" w:sz="0" w:space="0" w:color="auto"/>
                                                    <w:right w:val="none" w:sz="0" w:space="0" w:color="auto"/>
                                                  </w:divBdr>
                                                  <w:divsChild>
                                                    <w:div w:id="28326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6664224">
                              <w:marLeft w:val="0"/>
                              <w:marRight w:val="0"/>
                              <w:marTop w:val="0"/>
                              <w:marBottom w:val="0"/>
                              <w:divBdr>
                                <w:top w:val="none" w:sz="0" w:space="0" w:color="auto"/>
                                <w:left w:val="none" w:sz="0" w:space="0" w:color="auto"/>
                                <w:bottom w:val="none" w:sz="0" w:space="0" w:color="auto"/>
                                <w:right w:val="none" w:sz="0" w:space="0" w:color="auto"/>
                              </w:divBdr>
                              <w:divsChild>
                                <w:div w:id="1271356906">
                                  <w:marLeft w:val="0"/>
                                  <w:marRight w:val="0"/>
                                  <w:marTop w:val="0"/>
                                  <w:marBottom w:val="0"/>
                                  <w:divBdr>
                                    <w:top w:val="none" w:sz="0" w:space="0" w:color="auto"/>
                                    <w:left w:val="none" w:sz="0" w:space="0" w:color="auto"/>
                                    <w:bottom w:val="none" w:sz="0" w:space="0" w:color="auto"/>
                                    <w:right w:val="none" w:sz="0" w:space="0" w:color="auto"/>
                                  </w:divBdr>
                                  <w:divsChild>
                                    <w:div w:id="733815202">
                                      <w:marLeft w:val="0"/>
                                      <w:marRight w:val="0"/>
                                      <w:marTop w:val="0"/>
                                      <w:marBottom w:val="0"/>
                                      <w:divBdr>
                                        <w:top w:val="none" w:sz="0" w:space="0" w:color="auto"/>
                                        <w:left w:val="none" w:sz="0" w:space="0" w:color="auto"/>
                                        <w:bottom w:val="none" w:sz="0" w:space="0" w:color="auto"/>
                                        <w:right w:val="none" w:sz="0" w:space="0" w:color="auto"/>
                                      </w:divBdr>
                                      <w:divsChild>
                                        <w:div w:id="35241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0498964">
                      <w:marLeft w:val="0"/>
                      <w:marRight w:val="0"/>
                      <w:marTop w:val="0"/>
                      <w:marBottom w:val="0"/>
                      <w:divBdr>
                        <w:top w:val="none" w:sz="0" w:space="0" w:color="auto"/>
                        <w:left w:val="none" w:sz="0" w:space="0" w:color="auto"/>
                        <w:bottom w:val="none" w:sz="0" w:space="0" w:color="auto"/>
                        <w:right w:val="none" w:sz="0" w:space="0" w:color="auto"/>
                      </w:divBdr>
                      <w:divsChild>
                        <w:div w:id="36781113">
                          <w:marLeft w:val="0"/>
                          <w:marRight w:val="0"/>
                          <w:marTop w:val="0"/>
                          <w:marBottom w:val="0"/>
                          <w:divBdr>
                            <w:top w:val="none" w:sz="0" w:space="0" w:color="auto"/>
                            <w:left w:val="none" w:sz="0" w:space="0" w:color="auto"/>
                            <w:bottom w:val="none" w:sz="0" w:space="0" w:color="auto"/>
                            <w:right w:val="none" w:sz="0" w:space="0" w:color="auto"/>
                          </w:divBdr>
                          <w:divsChild>
                            <w:div w:id="1536313129">
                              <w:marLeft w:val="0"/>
                              <w:marRight w:val="0"/>
                              <w:marTop w:val="0"/>
                              <w:marBottom w:val="0"/>
                              <w:divBdr>
                                <w:top w:val="none" w:sz="0" w:space="0" w:color="auto"/>
                                <w:left w:val="none" w:sz="0" w:space="0" w:color="auto"/>
                                <w:bottom w:val="none" w:sz="0" w:space="0" w:color="auto"/>
                                <w:right w:val="none" w:sz="0" w:space="0" w:color="auto"/>
                              </w:divBdr>
                              <w:divsChild>
                                <w:div w:id="813763754">
                                  <w:marLeft w:val="0"/>
                                  <w:marRight w:val="0"/>
                                  <w:marTop w:val="0"/>
                                  <w:marBottom w:val="0"/>
                                  <w:divBdr>
                                    <w:top w:val="none" w:sz="0" w:space="0" w:color="auto"/>
                                    <w:left w:val="none" w:sz="0" w:space="0" w:color="auto"/>
                                    <w:bottom w:val="none" w:sz="0" w:space="0" w:color="auto"/>
                                    <w:right w:val="none" w:sz="0" w:space="0" w:color="auto"/>
                                  </w:divBdr>
                                  <w:divsChild>
                                    <w:div w:id="1643345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6103064">
          <w:marLeft w:val="0"/>
          <w:marRight w:val="0"/>
          <w:marTop w:val="0"/>
          <w:marBottom w:val="0"/>
          <w:divBdr>
            <w:top w:val="none" w:sz="0" w:space="0" w:color="auto"/>
            <w:left w:val="none" w:sz="0" w:space="0" w:color="auto"/>
            <w:bottom w:val="none" w:sz="0" w:space="0" w:color="auto"/>
            <w:right w:val="none" w:sz="0" w:space="0" w:color="auto"/>
          </w:divBdr>
          <w:divsChild>
            <w:div w:id="1545211698">
              <w:marLeft w:val="0"/>
              <w:marRight w:val="0"/>
              <w:marTop w:val="0"/>
              <w:marBottom w:val="0"/>
              <w:divBdr>
                <w:top w:val="none" w:sz="0" w:space="0" w:color="auto"/>
                <w:left w:val="none" w:sz="0" w:space="0" w:color="auto"/>
                <w:bottom w:val="none" w:sz="0" w:space="0" w:color="auto"/>
                <w:right w:val="none" w:sz="0" w:space="0" w:color="auto"/>
              </w:divBdr>
              <w:divsChild>
                <w:div w:id="1852450734">
                  <w:marLeft w:val="0"/>
                  <w:marRight w:val="0"/>
                  <w:marTop w:val="0"/>
                  <w:marBottom w:val="0"/>
                  <w:divBdr>
                    <w:top w:val="none" w:sz="0" w:space="0" w:color="auto"/>
                    <w:left w:val="none" w:sz="0" w:space="0" w:color="auto"/>
                    <w:bottom w:val="none" w:sz="0" w:space="0" w:color="auto"/>
                    <w:right w:val="none" w:sz="0" w:space="0" w:color="auto"/>
                  </w:divBdr>
                  <w:divsChild>
                    <w:div w:id="793719614">
                      <w:marLeft w:val="0"/>
                      <w:marRight w:val="0"/>
                      <w:marTop w:val="0"/>
                      <w:marBottom w:val="0"/>
                      <w:divBdr>
                        <w:top w:val="none" w:sz="0" w:space="0" w:color="auto"/>
                        <w:left w:val="none" w:sz="0" w:space="0" w:color="auto"/>
                        <w:bottom w:val="none" w:sz="0" w:space="0" w:color="auto"/>
                        <w:right w:val="none" w:sz="0" w:space="0" w:color="auto"/>
                      </w:divBdr>
                      <w:divsChild>
                        <w:div w:id="1564095059">
                          <w:marLeft w:val="0"/>
                          <w:marRight w:val="0"/>
                          <w:marTop w:val="0"/>
                          <w:marBottom w:val="0"/>
                          <w:divBdr>
                            <w:top w:val="none" w:sz="0" w:space="0" w:color="auto"/>
                            <w:left w:val="none" w:sz="0" w:space="0" w:color="auto"/>
                            <w:bottom w:val="none" w:sz="0" w:space="0" w:color="auto"/>
                            <w:right w:val="none" w:sz="0" w:space="0" w:color="auto"/>
                          </w:divBdr>
                          <w:divsChild>
                            <w:div w:id="275528837">
                              <w:marLeft w:val="0"/>
                              <w:marRight w:val="0"/>
                              <w:marTop w:val="0"/>
                              <w:marBottom w:val="0"/>
                              <w:divBdr>
                                <w:top w:val="none" w:sz="0" w:space="0" w:color="auto"/>
                                <w:left w:val="none" w:sz="0" w:space="0" w:color="auto"/>
                                <w:bottom w:val="none" w:sz="0" w:space="0" w:color="auto"/>
                                <w:right w:val="none" w:sz="0" w:space="0" w:color="auto"/>
                              </w:divBdr>
                              <w:divsChild>
                                <w:div w:id="1030641333">
                                  <w:marLeft w:val="0"/>
                                  <w:marRight w:val="0"/>
                                  <w:marTop w:val="0"/>
                                  <w:marBottom w:val="0"/>
                                  <w:divBdr>
                                    <w:top w:val="none" w:sz="0" w:space="0" w:color="auto"/>
                                    <w:left w:val="none" w:sz="0" w:space="0" w:color="auto"/>
                                    <w:bottom w:val="none" w:sz="0" w:space="0" w:color="auto"/>
                                    <w:right w:val="none" w:sz="0" w:space="0" w:color="auto"/>
                                  </w:divBdr>
                                  <w:divsChild>
                                    <w:div w:id="1820533884">
                                      <w:marLeft w:val="0"/>
                                      <w:marRight w:val="0"/>
                                      <w:marTop w:val="0"/>
                                      <w:marBottom w:val="0"/>
                                      <w:divBdr>
                                        <w:top w:val="none" w:sz="0" w:space="0" w:color="auto"/>
                                        <w:left w:val="none" w:sz="0" w:space="0" w:color="auto"/>
                                        <w:bottom w:val="none" w:sz="0" w:space="0" w:color="auto"/>
                                        <w:right w:val="none" w:sz="0" w:space="0" w:color="auto"/>
                                      </w:divBdr>
                                      <w:divsChild>
                                        <w:div w:id="189611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115131">
                              <w:marLeft w:val="0"/>
                              <w:marRight w:val="0"/>
                              <w:marTop w:val="0"/>
                              <w:marBottom w:val="0"/>
                              <w:divBdr>
                                <w:top w:val="none" w:sz="0" w:space="0" w:color="auto"/>
                                <w:left w:val="none" w:sz="0" w:space="0" w:color="auto"/>
                                <w:bottom w:val="none" w:sz="0" w:space="0" w:color="auto"/>
                                <w:right w:val="none" w:sz="0" w:space="0" w:color="auto"/>
                              </w:divBdr>
                              <w:divsChild>
                                <w:div w:id="1315600808">
                                  <w:marLeft w:val="0"/>
                                  <w:marRight w:val="0"/>
                                  <w:marTop w:val="0"/>
                                  <w:marBottom w:val="0"/>
                                  <w:divBdr>
                                    <w:top w:val="none" w:sz="0" w:space="0" w:color="auto"/>
                                    <w:left w:val="none" w:sz="0" w:space="0" w:color="auto"/>
                                    <w:bottom w:val="none" w:sz="0" w:space="0" w:color="auto"/>
                                    <w:right w:val="none" w:sz="0" w:space="0" w:color="auto"/>
                                  </w:divBdr>
                                  <w:divsChild>
                                    <w:div w:id="1866013927">
                                      <w:marLeft w:val="0"/>
                                      <w:marRight w:val="0"/>
                                      <w:marTop w:val="0"/>
                                      <w:marBottom w:val="0"/>
                                      <w:divBdr>
                                        <w:top w:val="none" w:sz="0" w:space="0" w:color="auto"/>
                                        <w:left w:val="none" w:sz="0" w:space="0" w:color="auto"/>
                                        <w:bottom w:val="none" w:sz="0" w:space="0" w:color="auto"/>
                                        <w:right w:val="none" w:sz="0" w:space="0" w:color="auto"/>
                                      </w:divBdr>
                                      <w:divsChild>
                                        <w:div w:id="723722025">
                                          <w:marLeft w:val="0"/>
                                          <w:marRight w:val="0"/>
                                          <w:marTop w:val="0"/>
                                          <w:marBottom w:val="0"/>
                                          <w:divBdr>
                                            <w:top w:val="none" w:sz="0" w:space="0" w:color="auto"/>
                                            <w:left w:val="none" w:sz="0" w:space="0" w:color="auto"/>
                                            <w:bottom w:val="none" w:sz="0" w:space="0" w:color="auto"/>
                                            <w:right w:val="none" w:sz="0" w:space="0" w:color="auto"/>
                                          </w:divBdr>
                                          <w:divsChild>
                                            <w:div w:id="663512780">
                                              <w:marLeft w:val="0"/>
                                              <w:marRight w:val="0"/>
                                              <w:marTop w:val="0"/>
                                              <w:marBottom w:val="0"/>
                                              <w:divBdr>
                                                <w:top w:val="none" w:sz="0" w:space="0" w:color="auto"/>
                                                <w:left w:val="none" w:sz="0" w:space="0" w:color="auto"/>
                                                <w:bottom w:val="none" w:sz="0" w:space="0" w:color="auto"/>
                                                <w:right w:val="none" w:sz="0" w:space="0" w:color="auto"/>
                                              </w:divBdr>
                                              <w:divsChild>
                                                <w:div w:id="987516742">
                                                  <w:marLeft w:val="0"/>
                                                  <w:marRight w:val="0"/>
                                                  <w:marTop w:val="0"/>
                                                  <w:marBottom w:val="0"/>
                                                  <w:divBdr>
                                                    <w:top w:val="none" w:sz="0" w:space="0" w:color="auto"/>
                                                    <w:left w:val="none" w:sz="0" w:space="0" w:color="auto"/>
                                                    <w:bottom w:val="none" w:sz="0" w:space="0" w:color="auto"/>
                                                    <w:right w:val="none" w:sz="0" w:space="0" w:color="auto"/>
                                                  </w:divBdr>
                                                  <w:divsChild>
                                                    <w:div w:id="405034091">
                                                      <w:marLeft w:val="0"/>
                                                      <w:marRight w:val="0"/>
                                                      <w:marTop w:val="0"/>
                                                      <w:marBottom w:val="0"/>
                                                      <w:divBdr>
                                                        <w:top w:val="none" w:sz="0" w:space="0" w:color="auto"/>
                                                        <w:left w:val="none" w:sz="0" w:space="0" w:color="auto"/>
                                                        <w:bottom w:val="none" w:sz="0" w:space="0" w:color="auto"/>
                                                        <w:right w:val="none" w:sz="0" w:space="0" w:color="auto"/>
                                                      </w:divBdr>
                                                    </w:div>
                                                  </w:divsChild>
                                                </w:div>
                                                <w:div w:id="107932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9685160">
                      <w:marLeft w:val="0"/>
                      <w:marRight w:val="0"/>
                      <w:marTop w:val="0"/>
                      <w:marBottom w:val="0"/>
                      <w:divBdr>
                        <w:top w:val="none" w:sz="0" w:space="0" w:color="auto"/>
                        <w:left w:val="none" w:sz="0" w:space="0" w:color="auto"/>
                        <w:bottom w:val="none" w:sz="0" w:space="0" w:color="auto"/>
                        <w:right w:val="none" w:sz="0" w:space="0" w:color="auto"/>
                      </w:divBdr>
                      <w:divsChild>
                        <w:div w:id="744376396">
                          <w:marLeft w:val="0"/>
                          <w:marRight w:val="0"/>
                          <w:marTop w:val="0"/>
                          <w:marBottom w:val="0"/>
                          <w:divBdr>
                            <w:top w:val="none" w:sz="0" w:space="0" w:color="auto"/>
                            <w:left w:val="none" w:sz="0" w:space="0" w:color="auto"/>
                            <w:bottom w:val="none" w:sz="0" w:space="0" w:color="auto"/>
                            <w:right w:val="none" w:sz="0" w:space="0" w:color="auto"/>
                          </w:divBdr>
                          <w:divsChild>
                            <w:div w:id="206186183">
                              <w:marLeft w:val="0"/>
                              <w:marRight w:val="0"/>
                              <w:marTop w:val="0"/>
                              <w:marBottom w:val="0"/>
                              <w:divBdr>
                                <w:top w:val="none" w:sz="0" w:space="0" w:color="auto"/>
                                <w:left w:val="none" w:sz="0" w:space="0" w:color="auto"/>
                                <w:bottom w:val="none" w:sz="0" w:space="0" w:color="auto"/>
                                <w:right w:val="none" w:sz="0" w:space="0" w:color="auto"/>
                              </w:divBdr>
                              <w:divsChild>
                                <w:div w:id="605115315">
                                  <w:marLeft w:val="0"/>
                                  <w:marRight w:val="0"/>
                                  <w:marTop w:val="0"/>
                                  <w:marBottom w:val="0"/>
                                  <w:divBdr>
                                    <w:top w:val="none" w:sz="0" w:space="0" w:color="auto"/>
                                    <w:left w:val="none" w:sz="0" w:space="0" w:color="auto"/>
                                    <w:bottom w:val="none" w:sz="0" w:space="0" w:color="auto"/>
                                    <w:right w:val="none" w:sz="0" w:space="0" w:color="auto"/>
                                  </w:divBdr>
                                  <w:divsChild>
                                    <w:div w:id="78473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3719947">
          <w:marLeft w:val="0"/>
          <w:marRight w:val="0"/>
          <w:marTop w:val="0"/>
          <w:marBottom w:val="0"/>
          <w:divBdr>
            <w:top w:val="none" w:sz="0" w:space="0" w:color="auto"/>
            <w:left w:val="none" w:sz="0" w:space="0" w:color="auto"/>
            <w:bottom w:val="none" w:sz="0" w:space="0" w:color="auto"/>
            <w:right w:val="none" w:sz="0" w:space="0" w:color="auto"/>
          </w:divBdr>
          <w:divsChild>
            <w:div w:id="67962737">
              <w:marLeft w:val="0"/>
              <w:marRight w:val="0"/>
              <w:marTop w:val="0"/>
              <w:marBottom w:val="0"/>
              <w:divBdr>
                <w:top w:val="none" w:sz="0" w:space="0" w:color="auto"/>
                <w:left w:val="none" w:sz="0" w:space="0" w:color="auto"/>
                <w:bottom w:val="none" w:sz="0" w:space="0" w:color="auto"/>
                <w:right w:val="none" w:sz="0" w:space="0" w:color="auto"/>
              </w:divBdr>
              <w:divsChild>
                <w:div w:id="995375135">
                  <w:marLeft w:val="0"/>
                  <w:marRight w:val="0"/>
                  <w:marTop w:val="0"/>
                  <w:marBottom w:val="0"/>
                  <w:divBdr>
                    <w:top w:val="none" w:sz="0" w:space="0" w:color="auto"/>
                    <w:left w:val="none" w:sz="0" w:space="0" w:color="auto"/>
                    <w:bottom w:val="none" w:sz="0" w:space="0" w:color="auto"/>
                    <w:right w:val="none" w:sz="0" w:space="0" w:color="auto"/>
                  </w:divBdr>
                  <w:divsChild>
                    <w:div w:id="1980455026">
                      <w:marLeft w:val="0"/>
                      <w:marRight w:val="0"/>
                      <w:marTop w:val="0"/>
                      <w:marBottom w:val="0"/>
                      <w:divBdr>
                        <w:top w:val="none" w:sz="0" w:space="0" w:color="auto"/>
                        <w:left w:val="none" w:sz="0" w:space="0" w:color="auto"/>
                        <w:bottom w:val="none" w:sz="0" w:space="0" w:color="auto"/>
                        <w:right w:val="none" w:sz="0" w:space="0" w:color="auto"/>
                      </w:divBdr>
                      <w:divsChild>
                        <w:div w:id="530454546">
                          <w:marLeft w:val="0"/>
                          <w:marRight w:val="0"/>
                          <w:marTop w:val="0"/>
                          <w:marBottom w:val="0"/>
                          <w:divBdr>
                            <w:top w:val="none" w:sz="0" w:space="0" w:color="auto"/>
                            <w:left w:val="none" w:sz="0" w:space="0" w:color="auto"/>
                            <w:bottom w:val="none" w:sz="0" w:space="0" w:color="auto"/>
                            <w:right w:val="none" w:sz="0" w:space="0" w:color="auto"/>
                          </w:divBdr>
                          <w:divsChild>
                            <w:div w:id="1791895656">
                              <w:marLeft w:val="0"/>
                              <w:marRight w:val="0"/>
                              <w:marTop w:val="0"/>
                              <w:marBottom w:val="0"/>
                              <w:divBdr>
                                <w:top w:val="none" w:sz="0" w:space="0" w:color="auto"/>
                                <w:left w:val="none" w:sz="0" w:space="0" w:color="auto"/>
                                <w:bottom w:val="none" w:sz="0" w:space="0" w:color="auto"/>
                                <w:right w:val="none" w:sz="0" w:space="0" w:color="auto"/>
                              </w:divBdr>
                              <w:divsChild>
                                <w:div w:id="1556895242">
                                  <w:marLeft w:val="0"/>
                                  <w:marRight w:val="0"/>
                                  <w:marTop w:val="0"/>
                                  <w:marBottom w:val="0"/>
                                  <w:divBdr>
                                    <w:top w:val="none" w:sz="0" w:space="0" w:color="auto"/>
                                    <w:left w:val="none" w:sz="0" w:space="0" w:color="auto"/>
                                    <w:bottom w:val="none" w:sz="0" w:space="0" w:color="auto"/>
                                    <w:right w:val="none" w:sz="0" w:space="0" w:color="auto"/>
                                  </w:divBdr>
                                  <w:divsChild>
                                    <w:div w:id="65612211">
                                      <w:marLeft w:val="0"/>
                                      <w:marRight w:val="0"/>
                                      <w:marTop w:val="0"/>
                                      <w:marBottom w:val="0"/>
                                      <w:divBdr>
                                        <w:top w:val="none" w:sz="0" w:space="0" w:color="auto"/>
                                        <w:left w:val="none" w:sz="0" w:space="0" w:color="auto"/>
                                        <w:bottom w:val="none" w:sz="0" w:space="0" w:color="auto"/>
                                        <w:right w:val="none" w:sz="0" w:space="0" w:color="auto"/>
                                      </w:divBdr>
                                      <w:divsChild>
                                        <w:div w:id="453139042">
                                          <w:marLeft w:val="0"/>
                                          <w:marRight w:val="0"/>
                                          <w:marTop w:val="0"/>
                                          <w:marBottom w:val="0"/>
                                          <w:divBdr>
                                            <w:top w:val="none" w:sz="0" w:space="0" w:color="auto"/>
                                            <w:left w:val="none" w:sz="0" w:space="0" w:color="auto"/>
                                            <w:bottom w:val="none" w:sz="0" w:space="0" w:color="auto"/>
                                            <w:right w:val="none" w:sz="0" w:space="0" w:color="auto"/>
                                          </w:divBdr>
                                          <w:divsChild>
                                            <w:div w:id="427316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880133">
          <w:marLeft w:val="0"/>
          <w:marRight w:val="0"/>
          <w:marTop w:val="0"/>
          <w:marBottom w:val="0"/>
          <w:divBdr>
            <w:top w:val="none" w:sz="0" w:space="0" w:color="auto"/>
            <w:left w:val="none" w:sz="0" w:space="0" w:color="auto"/>
            <w:bottom w:val="none" w:sz="0" w:space="0" w:color="auto"/>
            <w:right w:val="none" w:sz="0" w:space="0" w:color="auto"/>
          </w:divBdr>
          <w:divsChild>
            <w:div w:id="1553345289">
              <w:marLeft w:val="0"/>
              <w:marRight w:val="0"/>
              <w:marTop w:val="0"/>
              <w:marBottom w:val="0"/>
              <w:divBdr>
                <w:top w:val="none" w:sz="0" w:space="0" w:color="auto"/>
                <w:left w:val="none" w:sz="0" w:space="0" w:color="auto"/>
                <w:bottom w:val="none" w:sz="0" w:space="0" w:color="auto"/>
                <w:right w:val="none" w:sz="0" w:space="0" w:color="auto"/>
              </w:divBdr>
              <w:divsChild>
                <w:div w:id="2133208823">
                  <w:marLeft w:val="0"/>
                  <w:marRight w:val="0"/>
                  <w:marTop w:val="0"/>
                  <w:marBottom w:val="0"/>
                  <w:divBdr>
                    <w:top w:val="none" w:sz="0" w:space="0" w:color="auto"/>
                    <w:left w:val="none" w:sz="0" w:space="0" w:color="auto"/>
                    <w:bottom w:val="none" w:sz="0" w:space="0" w:color="auto"/>
                    <w:right w:val="none" w:sz="0" w:space="0" w:color="auto"/>
                  </w:divBdr>
                  <w:divsChild>
                    <w:div w:id="261766875">
                      <w:marLeft w:val="0"/>
                      <w:marRight w:val="0"/>
                      <w:marTop w:val="0"/>
                      <w:marBottom w:val="0"/>
                      <w:divBdr>
                        <w:top w:val="none" w:sz="0" w:space="0" w:color="auto"/>
                        <w:left w:val="none" w:sz="0" w:space="0" w:color="auto"/>
                        <w:bottom w:val="none" w:sz="0" w:space="0" w:color="auto"/>
                        <w:right w:val="none" w:sz="0" w:space="0" w:color="auto"/>
                      </w:divBdr>
                      <w:divsChild>
                        <w:div w:id="505050197">
                          <w:marLeft w:val="0"/>
                          <w:marRight w:val="0"/>
                          <w:marTop w:val="0"/>
                          <w:marBottom w:val="0"/>
                          <w:divBdr>
                            <w:top w:val="none" w:sz="0" w:space="0" w:color="auto"/>
                            <w:left w:val="none" w:sz="0" w:space="0" w:color="auto"/>
                            <w:bottom w:val="none" w:sz="0" w:space="0" w:color="auto"/>
                            <w:right w:val="none" w:sz="0" w:space="0" w:color="auto"/>
                          </w:divBdr>
                          <w:divsChild>
                            <w:div w:id="1219972689">
                              <w:marLeft w:val="0"/>
                              <w:marRight w:val="0"/>
                              <w:marTop w:val="0"/>
                              <w:marBottom w:val="0"/>
                              <w:divBdr>
                                <w:top w:val="none" w:sz="0" w:space="0" w:color="auto"/>
                                <w:left w:val="none" w:sz="0" w:space="0" w:color="auto"/>
                                <w:bottom w:val="none" w:sz="0" w:space="0" w:color="auto"/>
                                <w:right w:val="none" w:sz="0" w:space="0" w:color="auto"/>
                              </w:divBdr>
                              <w:divsChild>
                                <w:div w:id="1046561922">
                                  <w:marLeft w:val="0"/>
                                  <w:marRight w:val="0"/>
                                  <w:marTop w:val="0"/>
                                  <w:marBottom w:val="0"/>
                                  <w:divBdr>
                                    <w:top w:val="none" w:sz="0" w:space="0" w:color="auto"/>
                                    <w:left w:val="none" w:sz="0" w:space="0" w:color="auto"/>
                                    <w:bottom w:val="none" w:sz="0" w:space="0" w:color="auto"/>
                                    <w:right w:val="none" w:sz="0" w:space="0" w:color="auto"/>
                                  </w:divBdr>
                                  <w:divsChild>
                                    <w:div w:id="103892128">
                                      <w:marLeft w:val="0"/>
                                      <w:marRight w:val="0"/>
                                      <w:marTop w:val="0"/>
                                      <w:marBottom w:val="0"/>
                                      <w:divBdr>
                                        <w:top w:val="none" w:sz="0" w:space="0" w:color="auto"/>
                                        <w:left w:val="none" w:sz="0" w:space="0" w:color="auto"/>
                                        <w:bottom w:val="none" w:sz="0" w:space="0" w:color="auto"/>
                                        <w:right w:val="none" w:sz="0" w:space="0" w:color="auto"/>
                                      </w:divBdr>
                                      <w:divsChild>
                                        <w:div w:id="1088620478">
                                          <w:marLeft w:val="0"/>
                                          <w:marRight w:val="0"/>
                                          <w:marTop w:val="0"/>
                                          <w:marBottom w:val="0"/>
                                          <w:divBdr>
                                            <w:top w:val="none" w:sz="0" w:space="0" w:color="auto"/>
                                            <w:left w:val="none" w:sz="0" w:space="0" w:color="auto"/>
                                            <w:bottom w:val="none" w:sz="0" w:space="0" w:color="auto"/>
                                            <w:right w:val="none" w:sz="0" w:space="0" w:color="auto"/>
                                          </w:divBdr>
                                          <w:divsChild>
                                            <w:div w:id="145702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6533445">
          <w:marLeft w:val="0"/>
          <w:marRight w:val="0"/>
          <w:marTop w:val="0"/>
          <w:marBottom w:val="0"/>
          <w:divBdr>
            <w:top w:val="none" w:sz="0" w:space="0" w:color="auto"/>
            <w:left w:val="none" w:sz="0" w:space="0" w:color="auto"/>
            <w:bottom w:val="none" w:sz="0" w:space="0" w:color="auto"/>
            <w:right w:val="none" w:sz="0" w:space="0" w:color="auto"/>
          </w:divBdr>
          <w:divsChild>
            <w:div w:id="1060055053">
              <w:marLeft w:val="0"/>
              <w:marRight w:val="0"/>
              <w:marTop w:val="0"/>
              <w:marBottom w:val="0"/>
              <w:divBdr>
                <w:top w:val="none" w:sz="0" w:space="0" w:color="auto"/>
                <w:left w:val="none" w:sz="0" w:space="0" w:color="auto"/>
                <w:bottom w:val="none" w:sz="0" w:space="0" w:color="auto"/>
                <w:right w:val="none" w:sz="0" w:space="0" w:color="auto"/>
              </w:divBdr>
              <w:divsChild>
                <w:div w:id="1584954105">
                  <w:marLeft w:val="0"/>
                  <w:marRight w:val="0"/>
                  <w:marTop w:val="0"/>
                  <w:marBottom w:val="0"/>
                  <w:divBdr>
                    <w:top w:val="none" w:sz="0" w:space="0" w:color="auto"/>
                    <w:left w:val="none" w:sz="0" w:space="0" w:color="auto"/>
                    <w:bottom w:val="none" w:sz="0" w:space="0" w:color="auto"/>
                    <w:right w:val="none" w:sz="0" w:space="0" w:color="auto"/>
                  </w:divBdr>
                  <w:divsChild>
                    <w:div w:id="1176194249">
                      <w:marLeft w:val="0"/>
                      <w:marRight w:val="0"/>
                      <w:marTop w:val="0"/>
                      <w:marBottom w:val="0"/>
                      <w:divBdr>
                        <w:top w:val="none" w:sz="0" w:space="0" w:color="auto"/>
                        <w:left w:val="none" w:sz="0" w:space="0" w:color="auto"/>
                        <w:bottom w:val="none" w:sz="0" w:space="0" w:color="auto"/>
                        <w:right w:val="none" w:sz="0" w:space="0" w:color="auto"/>
                      </w:divBdr>
                      <w:divsChild>
                        <w:div w:id="821166796">
                          <w:marLeft w:val="0"/>
                          <w:marRight w:val="0"/>
                          <w:marTop w:val="0"/>
                          <w:marBottom w:val="0"/>
                          <w:divBdr>
                            <w:top w:val="none" w:sz="0" w:space="0" w:color="auto"/>
                            <w:left w:val="none" w:sz="0" w:space="0" w:color="auto"/>
                            <w:bottom w:val="none" w:sz="0" w:space="0" w:color="auto"/>
                            <w:right w:val="none" w:sz="0" w:space="0" w:color="auto"/>
                          </w:divBdr>
                          <w:divsChild>
                            <w:div w:id="1061749544">
                              <w:marLeft w:val="0"/>
                              <w:marRight w:val="0"/>
                              <w:marTop w:val="0"/>
                              <w:marBottom w:val="0"/>
                              <w:divBdr>
                                <w:top w:val="none" w:sz="0" w:space="0" w:color="auto"/>
                                <w:left w:val="none" w:sz="0" w:space="0" w:color="auto"/>
                                <w:bottom w:val="none" w:sz="0" w:space="0" w:color="auto"/>
                                <w:right w:val="none" w:sz="0" w:space="0" w:color="auto"/>
                              </w:divBdr>
                              <w:divsChild>
                                <w:div w:id="238754950">
                                  <w:marLeft w:val="0"/>
                                  <w:marRight w:val="0"/>
                                  <w:marTop w:val="0"/>
                                  <w:marBottom w:val="0"/>
                                  <w:divBdr>
                                    <w:top w:val="none" w:sz="0" w:space="0" w:color="auto"/>
                                    <w:left w:val="none" w:sz="0" w:space="0" w:color="auto"/>
                                    <w:bottom w:val="none" w:sz="0" w:space="0" w:color="auto"/>
                                    <w:right w:val="none" w:sz="0" w:space="0" w:color="auto"/>
                                  </w:divBdr>
                                  <w:divsChild>
                                    <w:div w:id="124396714">
                                      <w:marLeft w:val="0"/>
                                      <w:marRight w:val="0"/>
                                      <w:marTop w:val="0"/>
                                      <w:marBottom w:val="0"/>
                                      <w:divBdr>
                                        <w:top w:val="none" w:sz="0" w:space="0" w:color="auto"/>
                                        <w:left w:val="none" w:sz="0" w:space="0" w:color="auto"/>
                                        <w:bottom w:val="none" w:sz="0" w:space="0" w:color="auto"/>
                                        <w:right w:val="none" w:sz="0" w:space="0" w:color="auto"/>
                                      </w:divBdr>
                                      <w:divsChild>
                                        <w:div w:id="1161968571">
                                          <w:marLeft w:val="0"/>
                                          <w:marRight w:val="0"/>
                                          <w:marTop w:val="0"/>
                                          <w:marBottom w:val="0"/>
                                          <w:divBdr>
                                            <w:top w:val="none" w:sz="0" w:space="0" w:color="auto"/>
                                            <w:left w:val="none" w:sz="0" w:space="0" w:color="auto"/>
                                            <w:bottom w:val="none" w:sz="0" w:space="0" w:color="auto"/>
                                            <w:right w:val="none" w:sz="0" w:space="0" w:color="auto"/>
                                          </w:divBdr>
                                          <w:divsChild>
                                            <w:div w:id="28069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70095">
          <w:marLeft w:val="0"/>
          <w:marRight w:val="0"/>
          <w:marTop w:val="0"/>
          <w:marBottom w:val="0"/>
          <w:divBdr>
            <w:top w:val="none" w:sz="0" w:space="0" w:color="auto"/>
            <w:left w:val="none" w:sz="0" w:space="0" w:color="auto"/>
            <w:bottom w:val="none" w:sz="0" w:space="0" w:color="auto"/>
            <w:right w:val="none" w:sz="0" w:space="0" w:color="auto"/>
          </w:divBdr>
          <w:divsChild>
            <w:div w:id="2062091047">
              <w:marLeft w:val="0"/>
              <w:marRight w:val="0"/>
              <w:marTop w:val="0"/>
              <w:marBottom w:val="0"/>
              <w:divBdr>
                <w:top w:val="none" w:sz="0" w:space="0" w:color="auto"/>
                <w:left w:val="none" w:sz="0" w:space="0" w:color="auto"/>
                <w:bottom w:val="none" w:sz="0" w:space="0" w:color="auto"/>
                <w:right w:val="none" w:sz="0" w:space="0" w:color="auto"/>
              </w:divBdr>
              <w:divsChild>
                <w:div w:id="800421576">
                  <w:marLeft w:val="0"/>
                  <w:marRight w:val="0"/>
                  <w:marTop w:val="0"/>
                  <w:marBottom w:val="0"/>
                  <w:divBdr>
                    <w:top w:val="none" w:sz="0" w:space="0" w:color="auto"/>
                    <w:left w:val="none" w:sz="0" w:space="0" w:color="auto"/>
                    <w:bottom w:val="none" w:sz="0" w:space="0" w:color="auto"/>
                    <w:right w:val="none" w:sz="0" w:space="0" w:color="auto"/>
                  </w:divBdr>
                  <w:divsChild>
                    <w:div w:id="1328434589">
                      <w:marLeft w:val="0"/>
                      <w:marRight w:val="0"/>
                      <w:marTop w:val="0"/>
                      <w:marBottom w:val="0"/>
                      <w:divBdr>
                        <w:top w:val="none" w:sz="0" w:space="0" w:color="auto"/>
                        <w:left w:val="none" w:sz="0" w:space="0" w:color="auto"/>
                        <w:bottom w:val="none" w:sz="0" w:space="0" w:color="auto"/>
                        <w:right w:val="none" w:sz="0" w:space="0" w:color="auto"/>
                      </w:divBdr>
                      <w:divsChild>
                        <w:div w:id="315574296">
                          <w:marLeft w:val="0"/>
                          <w:marRight w:val="0"/>
                          <w:marTop w:val="0"/>
                          <w:marBottom w:val="0"/>
                          <w:divBdr>
                            <w:top w:val="none" w:sz="0" w:space="0" w:color="auto"/>
                            <w:left w:val="none" w:sz="0" w:space="0" w:color="auto"/>
                            <w:bottom w:val="none" w:sz="0" w:space="0" w:color="auto"/>
                            <w:right w:val="none" w:sz="0" w:space="0" w:color="auto"/>
                          </w:divBdr>
                          <w:divsChild>
                            <w:div w:id="1351836796">
                              <w:marLeft w:val="0"/>
                              <w:marRight w:val="0"/>
                              <w:marTop w:val="0"/>
                              <w:marBottom w:val="0"/>
                              <w:divBdr>
                                <w:top w:val="none" w:sz="0" w:space="0" w:color="auto"/>
                                <w:left w:val="none" w:sz="0" w:space="0" w:color="auto"/>
                                <w:bottom w:val="none" w:sz="0" w:space="0" w:color="auto"/>
                                <w:right w:val="none" w:sz="0" w:space="0" w:color="auto"/>
                              </w:divBdr>
                              <w:divsChild>
                                <w:div w:id="1932153894">
                                  <w:marLeft w:val="0"/>
                                  <w:marRight w:val="0"/>
                                  <w:marTop w:val="0"/>
                                  <w:marBottom w:val="0"/>
                                  <w:divBdr>
                                    <w:top w:val="none" w:sz="0" w:space="0" w:color="auto"/>
                                    <w:left w:val="none" w:sz="0" w:space="0" w:color="auto"/>
                                    <w:bottom w:val="none" w:sz="0" w:space="0" w:color="auto"/>
                                    <w:right w:val="none" w:sz="0" w:space="0" w:color="auto"/>
                                  </w:divBdr>
                                  <w:divsChild>
                                    <w:div w:id="535123116">
                                      <w:marLeft w:val="0"/>
                                      <w:marRight w:val="0"/>
                                      <w:marTop w:val="0"/>
                                      <w:marBottom w:val="0"/>
                                      <w:divBdr>
                                        <w:top w:val="none" w:sz="0" w:space="0" w:color="auto"/>
                                        <w:left w:val="none" w:sz="0" w:space="0" w:color="auto"/>
                                        <w:bottom w:val="none" w:sz="0" w:space="0" w:color="auto"/>
                                        <w:right w:val="none" w:sz="0" w:space="0" w:color="auto"/>
                                      </w:divBdr>
                                      <w:divsChild>
                                        <w:div w:id="60062115">
                                          <w:marLeft w:val="0"/>
                                          <w:marRight w:val="0"/>
                                          <w:marTop w:val="0"/>
                                          <w:marBottom w:val="0"/>
                                          <w:divBdr>
                                            <w:top w:val="none" w:sz="0" w:space="0" w:color="auto"/>
                                            <w:left w:val="none" w:sz="0" w:space="0" w:color="auto"/>
                                            <w:bottom w:val="none" w:sz="0" w:space="0" w:color="auto"/>
                                            <w:right w:val="none" w:sz="0" w:space="0" w:color="auto"/>
                                          </w:divBdr>
                                          <w:divsChild>
                                            <w:div w:id="866331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7675041">
          <w:marLeft w:val="0"/>
          <w:marRight w:val="0"/>
          <w:marTop w:val="0"/>
          <w:marBottom w:val="0"/>
          <w:divBdr>
            <w:top w:val="none" w:sz="0" w:space="0" w:color="auto"/>
            <w:left w:val="none" w:sz="0" w:space="0" w:color="auto"/>
            <w:bottom w:val="none" w:sz="0" w:space="0" w:color="auto"/>
            <w:right w:val="none" w:sz="0" w:space="0" w:color="auto"/>
          </w:divBdr>
          <w:divsChild>
            <w:div w:id="268315388">
              <w:marLeft w:val="0"/>
              <w:marRight w:val="0"/>
              <w:marTop w:val="0"/>
              <w:marBottom w:val="0"/>
              <w:divBdr>
                <w:top w:val="none" w:sz="0" w:space="0" w:color="auto"/>
                <w:left w:val="none" w:sz="0" w:space="0" w:color="auto"/>
                <w:bottom w:val="none" w:sz="0" w:space="0" w:color="auto"/>
                <w:right w:val="none" w:sz="0" w:space="0" w:color="auto"/>
              </w:divBdr>
              <w:divsChild>
                <w:div w:id="59013939">
                  <w:marLeft w:val="0"/>
                  <w:marRight w:val="0"/>
                  <w:marTop w:val="0"/>
                  <w:marBottom w:val="0"/>
                  <w:divBdr>
                    <w:top w:val="none" w:sz="0" w:space="0" w:color="auto"/>
                    <w:left w:val="none" w:sz="0" w:space="0" w:color="auto"/>
                    <w:bottom w:val="none" w:sz="0" w:space="0" w:color="auto"/>
                    <w:right w:val="none" w:sz="0" w:space="0" w:color="auto"/>
                  </w:divBdr>
                  <w:divsChild>
                    <w:div w:id="1863590281">
                      <w:marLeft w:val="0"/>
                      <w:marRight w:val="0"/>
                      <w:marTop w:val="0"/>
                      <w:marBottom w:val="0"/>
                      <w:divBdr>
                        <w:top w:val="none" w:sz="0" w:space="0" w:color="auto"/>
                        <w:left w:val="none" w:sz="0" w:space="0" w:color="auto"/>
                        <w:bottom w:val="none" w:sz="0" w:space="0" w:color="auto"/>
                        <w:right w:val="none" w:sz="0" w:space="0" w:color="auto"/>
                      </w:divBdr>
                      <w:divsChild>
                        <w:div w:id="1081830160">
                          <w:marLeft w:val="0"/>
                          <w:marRight w:val="0"/>
                          <w:marTop w:val="0"/>
                          <w:marBottom w:val="0"/>
                          <w:divBdr>
                            <w:top w:val="none" w:sz="0" w:space="0" w:color="auto"/>
                            <w:left w:val="none" w:sz="0" w:space="0" w:color="auto"/>
                            <w:bottom w:val="none" w:sz="0" w:space="0" w:color="auto"/>
                            <w:right w:val="none" w:sz="0" w:space="0" w:color="auto"/>
                          </w:divBdr>
                          <w:divsChild>
                            <w:div w:id="1880701260">
                              <w:marLeft w:val="0"/>
                              <w:marRight w:val="0"/>
                              <w:marTop w:val="0"/>
                              <w:marBottom w:val="0"/>
                              <w:divBdr>
                                <w:top w:val="none" w:sz="0" w:space="0" w:color="auto"/>
                                <w:left w:val="none" w:sz="0" w:space="0" w:color="auto"/>
                                <w:bottom w:val="none" w:sz="0" w:space="0" w:color="auto"/>
                                <w:right w:val="none" w:sz="0" w:space="0" w:color="auto"/>
                              </w:divBdr>
                              <w:divsChild>
                                <w:div w:id="917861867">
                                  <w:marLeft w:val="0"/>
                                  <w:marRight w:val="0"/>
                                  <w:marTop w:val="0"/>
                                  <w:marBottom w:val="0"/>
                                  <w:divBdr>
                                    <w:top w:val="none" w:sz="0" w:space="0" w:color="auto"/>
                                    <w:left w:val="none" w:sz="0" w:space="0" w:color="auto"/>
                                    <w:bottom w:val="none" w:sz="0" w:space="0" w:color="auto"/>
                                    <w:right w:val="none" w:sz="0" w:space="0" w:color="auto"/>
                                  </w:divBdr>
                                  <w:divsChild>
                                    <w:div w:id="640159586">
                                      <w:marLeft w:val="0"/>
                                      <w:marRight w:val="0"/>
                                      <w:marTop w:val="0"/>
                                      <w:marBottom w:val="0"/>
                                      <w:divBdr>
                                        <w:top w:val="none" w:sz="0" w:space="0" w:color="auto"/>
                                        <w:left w:val="none" w:sz="0" w:space="0" w:color="auto"/>
                                        <w:bottom w:val="none" w:sz="0" w:space="0" w:color="auto"/>
                                        <w:right w:val="none" w:sz="0" w:space="0" w:color="auto"/>
                                      </w:divBdr>
                                      <w:divsChild>
                                        <w:div w:id="1746411296">
                                          <w:marLeft w:val="0"/>
                                          <w:marRight w:val="0"/>
                                          <w:marTop w:val="0"/>
                                          <w:marBottom w:val="0"/>
                                          <w:divBdr>
                                            <w:top w:val="none" w:sz="0" w:space="0" w:color="auto"/>
                                            <w:left w:val="none" w:sz="0" w:space="0" w:color="auto"/>
                                            <w:bottom w:val="none" w:sz="0" w:space="0" w:color="auto"/>
                                            <w:right w:val="none" w:sz="0" w:space="0" w:color="auto"/>
                                          </w:divBdr>
                                          <w:divsChild>
                                            <w:div w:id="17573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880819">
          <w:marLeft w:val="0"/>
          <w:marRight w:val="0"/>
          <w:marTop w:val="0"/>
          <w:marBottom w:val="0"/>
          <w:divBdr>
            <w:top w:val="none" w:sz="0" w:space="0" w:color="auto"/>
            <w:left w:val="none" w:sz="0" w:space="0" w:color="auto"/>
            <w:bottom w:val="none" w:sz="0" w:space="0" w:color="auto"/>
            <w:right w:val="none" w:sz="0" w:space="0" w:color="auto"/>
          </w:divBdr>
          <w:divsChild>
            <w:div w:id="642389140">
              <w:marLeft w:val="0"/>
              <w:marRight w:val="0"/>
              <w:marTop w:val="0"/>
              <w:marBottom w:val="0"/>
              <w:divBdr>
                <w:top w:val="none" w:sz="0" w:space="0" w:color="auto"/>
                <w:left w:val="none" w:sz="0" w:space="0" w:color="auto"/>
                <w:bottom w:val="none" w:sz="0" w:space="0" w:color="auto"/>
                <w:right w:val="none" w:sz="0" w:space="0" w:color="auto"/>
              </w:divBdr>
              <w:divsChild>
                <w:div w:id="308556561">
                  <w:marLeft w:val="0"/>
                  <w:marRight w:val="0"/>
                  <w:marTop w:val="0"/>
                  <w:marBottom w:val="0"/>
                  <w:divBdr>
                    <w:top w:val="none" w:sz="0" w:space="0" w:color="auto"/>
                    <w:left w:val="none" w:sz="0" w:space="0" w:color="auto"/>
                    <w:bottom w:val="none" w:sz="0" w:space="0" w:color="auto"/>
                    <w:right w:val="none" w:sz="0" w:space="0" w:color="auto"/>
                  </w:divBdr>
                  <w:divsChild>
                    <w:div w:id="147677518">
                      <w:marLeft w:val="0"/>
                      <w:marRight w:val="0"/>
                      <w:marTop w:val="0"/>
                      <w:marBottom w:val="0"/>
                      <w:divBdr>
                        <w:top w:val="none" w:sz="0" w:space="0" w:color="auto"/>
                        <w:left w:val="none" w:sz="0" w:space="0" w:color="auto"/>
                        <w:bottom w:val="none" w:sz="0" w:space="0" w:color="auto"/>
                        <w:right w:val="none" w:sz="0" w:space="0" w:color="auto"/>
                      </w:divBdr>
                      <w:divsChild>
                        <w:div w:id="1561281868">
                          <w:marLeft w:val="0"/>
                          <w:marRight w:val="0"/>
                          <w:marTop w:val="0"/>
                          <w:marBottom w:val="0"/>
                          <w:divBdr>
                            <w:top w:val="none" w:sz="0" w:space="0" w:color="auto"/>
                            <w:left w:val="none" w:sz="0" w:space="0" w:color="auto"/>
                            <w:bottom w:val="none" w:sz="0" w:space="0" w:color="auto"/>
                            <w:right w:val="none" w:sz="0" w:space="0" w:color="auto"/>
                          </w:divBdr>
                          <w:divsChild>
                            <w:div w:id="1161970919">
                              <w:marLeft w:val="0"/>
                              <w:marRight w:val="0"/>
                              <w:marTop w:val="0"/>
                              <w:marBottom w:val="0"/>
                              <w:divBdr>
                                <w:top w:val="none" w:sz="0" w:space="0" w:color="auto"/>
                                <w:left w:val="none" w:sz="0" w:space="0" w:color="auto"/>
                                <w:bottom w:val="none" w:sz="0" w:space="0" w:color="auto"/>
                                <w:right w:val="none" w:sz="0" w:space="0" w:color="auto"/>
                              </w:divBdr>
                              <w:divsChild>
                                <w:div w:id="221792316">
                                  <w:marLeft w:val="0"/>
                                  <w:marRight w:val="0"/>
                                  <w:marTop w:val="0"/>
                                  <w:marBottom w:val="0"/>
                                  <w:divBdr>
                                    <w:top w:val="none" w:sz="0" w:space="0" w:color="auto"/>
                                    <w:left w:val="none" w:sz="0" w:space="0" w:color="auto"/>
                                    <w:bottom w:val="none" w:sz="0" w:space="0" w:color="auto"/>
                                    <w:right w:val="none" w:sz="0" w:space="0" w:color="auto"/>
                                  </w:divBdr>
                                  <w:divsChild>
                                    <w:div w:id="349844584">
                                      <w:marLeft w:val="0"/>
                                      <w:marRight w:val="0"/>
                                      <w:marTop w:val="0"/>
                                      <w:marBottom w:val="0"/>
                                      <w:divBdr>
                                        <w:top w:val="none" w:sz="0" w:space="0" w:color="auto"/>
                                        <w:left w:val="none" w:sz="0" w:space="0" w:color="auto"/>
                                        <w:bottom w:val="none" w:sz="0" w:space="0" w:color="auto"/>
                                        <w:right w:val="none" w:sz="0" w:space="0" w:color="auto"/>
                                      </w:divBdr>
                                      <w:divsChild>
                                        <w:div w:id="168716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503524">
                              <w:marLeft w:val="0"/>
                              <w:marRight w:val="0"/>
                              <w:marTop w:val="0"/>
                              <w:marBottom w:val="0"/>
                              <w:divBdr>
                                <w:top w:val="none" w:sz="0" w:space="0" w:color="auto"/>
                                <w:left w:val="none" w:sz="0" w:space="0" w:color="auto"/>
                                <w:bottom w:val="none" w:sz="0" w:space="0" w:color="auto"/>
                                <w:right w:val="none" w:sz="0" w:space="0" w:color="auto"/>
                              </w:divBdr>
                              <w:divsChild>
                                <w:div w:id="1564220196">
                                  <w:marLeft w:val="0"/>
                                  <w:marRight w:val="0"/>
                                  <w:marTop w:val="0"/>
                                  <w:marBottom w:val="0"/>
                                  <w:divBdr>
                                    <w:top w:val="none" w:sz="0" w:space="0" w:color="auto"/>
                                    <w:left w:val="none" w:sz="0" w:space="0" w:color="auto"/>
                                    <w:bottom w:val="none" w:sz="0" w:space="0" w:color="auto"/>
                                    <w:right w:val="none" w:sz="0" w:space="0" w:color="auto"/>
                                  </w:divBdr>
                                  <w:divsChild>
                                    <w:div w:id="2070570454">
                                      <w:marLeft w:val="0"/>
                                      <w:marRight w:val="0"/>
                                      <w:marTop w:val="0"/>
                                      <w:marBottom w:val="0"/>
                                      <w:divBdr>
                                        <w:top w:val="none" w:sz="0" w:space="0" w:color="auto"/>
                                        <w:left w:val="none" w:sz="0" w:space="0" w:color="auto"/>
                                        <w:bottom w:val="none" w:sz="0" w:space="0" w:color="auto"/>
                                        <w:right w:val="none" w:sz="0" w:space="0" w:color="auto"/>
                                      </w:divBdr>
                                      <w:divsChild>
                                        <w:div w:id="422995812">
                                          <w:marLeft w:val="0"/>
                                          <w:marRight w:val="0"/>
                                          <w:marTop w:val="0"/>
                                          <w:marBottom w:val="0"/>
                                          <w:divBdr>
                                            <w:top w:val="none" w:sz="0" w:space="0" w:color="auto"/>
                                            <w:left w:val="none" w:sz="0" w:space="0" w:color="auto"/>
                                            <w:bottom w:val="none" w:sz="0" w:space="0" w:color="auto"/>
                                            <w:right w:val="none" w:sz="0" w:space="0" w:color="auto"/>
                                          </w:divBdr>
                                          <w:divsChild>
                                            <w:div w:id="30300387">
                                              <w:marLeft w:val="0"/>
                                              <w:marRight w:val="0"/>
                                              <w:marTop w:val="0"/>
                                              <w:marBottom w:val="0"/>
                                              <w:divBdr>
                                                <w:top w:val="none" w:sz="0" w:space="0" w:color="auto"/>
                                                <w:left w:val="none" w:sz="0" w:space="0" w:color="auto"/>
                                                <w:bottom w:val="none" w:sz="0" w:space="0" w:color="auto"/>
                                                <w:right w:val="none" w:sz="0" w:space="0" w:color="auto"/>
                                              </w:divBdr>
                                              <w:divsChild>
                                                <w:div w:id="474031920">
                                                  <w:marLeft w:val="0"/>
                                                  <w:marRight w:val="0"/>
                                                  <w:marTop w:val="0"/>
                                                  <w:marBottom w:val="0"/>
                                                  <w:divBdr>
                                                    <w:top w:val="none" w:sz="0" w:space="0" w:color="auto"/>
                                                    <w:left w:val="none" w:sz="0" w:space="0" w:color="auto"/>
                                                    <w:bottom w:val="none" w:sz="0" w:space="0" w:color="auto"/>
                                                    <w:right w:val="none" w:sz="0" w:space="0" w:color="auto"/>
                                                  </w:divBdr>
                                                </w:div>
                                                <w:div w:id="1029062888">
                                                  <w:marLeft w:val="0"/>
                                                  <w:marRight w:val="0"/>
                                                  <w:marTop w:val="0"/>
                                                  <w:marBottom w:val="0"/>
                                                  <w:divBdr>
                                                    <w:top w:val="none" w:sz="0" w:space="0" w:color="auto"/>
                                                    <w:left w:val="none" w:sz="0" w:space="0" w:color="auto"/>
                                                    <w:bottom w:val="none" w:sz="0" w:space="0" w:color="auto"/>
                                                    <w:right w:val="none" w:sz="0" w:space="0" w:color="auto"/>
                                                  </w:divBdr>
                                                  <w:divsChild>
                                                    <w:div w:id="47954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2528827">
                      <w:marLeft w:val="0"/>
                      <w:marRight w:val="0"/>
                      <w:marTop w:val="0"/>
                      <w:marBottom w:val="0"/>
                      <w:divBdr>
                        <w:top w:val="none" w:sz="0" w:space="0" w:color="auto"/>
                        <w:left w:val="none" w:sz="0" w:space="0" w:color="auto"/>
                        <w:bottom w:val="none" w:sz="0" w:space="0" w:color="auto"/>
                        <w:right w:val="none" w:sz="0" w:space="0" w:color="auto"/>
                      </w:divBdr>
                      <w:divsChild>
                        <w:div w:id="1460803097">
                          <w:marLeft w:val="0"/>
                          <w:marRight w:val="0"/>
                          <w:marTop w:val="0"/>
                          <w:marBottom w:val="0"/>
                          <w:divBdr>
                            <w:top w:val="none" w:sz="0" w:space="0" w:color="auto"/>
                            <w:left w:val="none" w:sz="0" w:space="0" w:color="auto"/>
                            <w:bottom w:val="none" w:sz="0" w:space="0" w:color="auto"/>
                            <w:right w:val="none" w:sz="0" w:space="0" w:color="auto"/>
                          </w:divBdr>
                          <w:divsChild>
                            <w:div w:id="1610619691">
                              <w:marLeft w:val="0"/>
                              <w:marRight w:val="0"/>
                              <w:marTop w:val="0"/>
                              <w:marBottom w:val="0"/>
                              <w:divBdr>
                                <w:top w:val="none" w:sz="0" w:space="0" w:color="auto"/>
                                <w:left w:val="none" w:sz="0" w:space="0" w:color="auto"/>
                                <w:bottom w:val="none" w:sz="0" w:space="0" w:color="auto"/>
                                <w:right w:val="none" w:sz="0" w:space="0" w:color="auto"/>
                              </w:divBdr>
                              <w:divsChild>
                                <w:div w:id="418403269">
                                  <w:marLeft w:val="0"/>
                                  <w:marRight w:val="0"/>
                                  <w:marTop w:val="0"/>
                                  <w:marBottom w:val="0"/>
                                  <w:divBdr>
                                    <w:top w:val="none" w:sz="0" w:space="0" w:color="auto"/>
                                    <w:left w:val="none" w:sz="0" w:space="0" w:color="auto"/>
                                    <w:bottom w:val="none" w:sz="0" w:space="0" w:color="auto"/>
                                    <w:right w:val="none" w:sz="0" w:space="0" w:color="auto"/>
                                  </w:divBdr>
                                  <w:divsChild>
                                    <w:div w:id="866602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928090">
          <w:marLeft w:val="0"/>
          <w:marRight w:val="0"/>
          <w:marTop w:val="0"/>
          <w:marBottom w:val="0"/>
          <w:divBdr>
            <w:top w:val="none" w:sz="0" w:space="0" w:color="auto"/>
            <w:left w:val="none" w:sz="0" w:space="0" w:color="auto"/>
            <w:bottom w:val="none" w:sz="0" w:space="0" w:color="auto"/>
            <w:right w:val="none" w:sz="0" w:space="0" w:color="auto"/>
          </w:divBdr>
          <w:divsChild>
            <w:div w:id="731537718">
              <w:marLeft w:val="0"/>
              <w:marRight w:val="0"/>
              <w:marTop w:val="0"/>
              <w:marBottom w:val="0"/>
              <w:divBdr>
                <w:top w:val="none" w:sz="0" w:space="0" w:color="auto"/>
                <w:left w:val="none" w:sz="0" w:space="0" w:color="auto"/>
                <w:bottom w:val="none" w:sz="0" w:space="0" w:color="auto"/>
                <w:right w:val="none" w:sz="0" w:space="0" w:color="auto"/>
              </w:divBdr>
              <w:divsChild>
                <w:div w:id="680593293">
                  <w:marLeft w:val="0"/>
                  <w:marRight w:val="0"/>
                  <w:marTop w:val="0"/>
                  <w:marBottom w:val="0"/>
                  <w:divBdr>
                    <w:top w:val="none" w:sz="0" w:space="0" w:color="auto"/>
                    <w:left w:val="none" w:sz="0" w:space="0" w:color="auto"/>
                    <w:bottom w:val="none" w:sz="0" w:space="0" w:color="auto"/>
                    <w:right w:val="none" w:sz="0" w:space="0" w:color="auto"/>
                  </w:divBdr>
                  <w:divsChild>
                    <w:div w:id="209540597">
                      <w:marLeft w:val="0"/>
                      <w:marRight w:val="0"/>
                      <w:marTop w:val="0"/>
                      <w:marBottom w:val="0"/>
                      <w:divBdr>
                        <w:top w:val="none" w:sz="0" w:space="0" w:color="auto"/>
                        <w:left w:val="none" w:sz="0" w:space="0" w:color="auto"/>
                        <w:bottom w:val="none" w:sz="0" w:space="0" w:color="auto"/>
                        <w:right w:val="none" w:sz="0" w:space="0" w:color="auto"/>
                      </w:divBdr>
                      <w:divsChild>
                        <w:div w:id="809249718">
                          <w:marLeft w:val="0"/>
                          <w:marRight w:val="0"/>
                          <w:marTop w:val="0"/>
                          <w:marBottom w:val="0"/>
                          <w:divBdr>
                            <w:top w:val="none" w:sz="0" w:space="0" w:color="auto"/>
                            <w:left w:val="none" w:sz="0" w:space="0" w:color="auto"/>
                            <w:bottom w:val="none" w:sz="0" w:space="0" w:color="auto"/>
                            <w:right w:val="none" w:sz="0" w:space="0" w:color="auto"/>
                          </w:divBdr>
                          <w:divsChild>
                            <w:div w:id="700207268">
                              <w:marLeft w:val="0"/>
                              <w:marRight w:val="0"/>
                              <w:marTop w:val="0"/>
                              <w:marBottom w:val="0"/>
                              <w:divBdr>
                                <w:top w:val="none" w:sz="0" w:space="0" w:color="auto"/>
                                <w:left w:val="none" w:sz="0" w:space="0" w:color="auto"/>
                                <w:bottom w:val="none" w:sz="0" w:space="0" w:color="auto"/>
                                <w:right w:val="none" w:sz="0" w:space="0" w:color="auto"/>
                              </w:divBdr>
                              <w:divsChild>
                                <w:div w:id="902326527">
                                  <w:marLeft w:val="0"/>
                                  <w:marRight w:val="0"/>
                                  <w:marTop w:val="0"/>
                                  <w:marBottom w:val="0"/>
                                  <w:divBdr>
                                    <w:top w:val="none" w:sz="0" w:space="0" w:color="auto"/>
                                    <w:left w:val="none" w:sz="0" w:space="0" w:color="auto"/>
                                    <w:bottom w:val="none" w:sz="0" w:space="0" w:color="auto"/>
                                    <w:right w:val="none" w:sz="0" w:space="0" w:color="auto"/>
                                  </w:divBdr>
                                  <w:divsChild>
                                    <w:div w:id="2061317078">
                                      <w:marLeft w:val="0"/>
                                      <w:marRight w:val="0"/>
                                      <w:marTop w:val="0"/>
                                      <w:marBottom w:val="0"/>
                                      <w:divBdr>
                                        <w:top w:val="none" w:sz="0" w:space="0" w:color="auto"/>
                                        <w:left w:val="none" w:sz="0" w:space="0" w:color="auto"/>
                                        <w:bottom w:val="none" w:sz="0" w:space="0" w:color="auto"/>
                                        <w:right w:val="none" w:sz="0" w:space="0" w:color="auto"/>
                                      </w:divBdr>
                                      <w:divsChild>
                                        <w:div w:id="1833133063">
                                          <w:marLeft w:val="0"/>
                                          <w:marRight w:val="0"/>
                                          <w:marTop w:val="0"/>
                                          <w:marBottom w:val="0"/>
                                          <w:divBdr>
                                            <w:top w:val="none" w:sz="0" w:space="0" w:color="auto"/>
                                            <w:left w:val="none" w:sz="0" w:space="0" w:color="auto"/>
                                            <w:bottom w:val="none" w:sz="0" w:space="0" w:color="auto"/>
                                            <w:right w:val="none" w:sz="0" w:space="0" w:color="auto"/>
                                          </w:divBdr>
                                          <w:divsChild>
                                            <w:div w:id="265114389">
                                              <w:marLeft w:val="0"/>
                                              <w:marRight w:val="0"/>
                                              <w:marTop w:val="0"/>
                                              <w:marBottom w:val="0"/>
                                              <w:divBdr>
                                                <w:top w:val="none" w:sz="0" w:space="0" w:color="auto"/>
                                                <w:left w:val="none" w:sz="0" w:space="0" w:color="auto"/>
                                                <w:bottom w:val="none" w:sz="0" w:space="0" w:color="auto"/>
                                                <w:right w:val="none" w:sz="0" w:space="0" w:color="auto"/>
                                              </w:divBdr>
                                              <w:divsChild>
                                                <w:div w:id="1466854744">
                                                  <w:marLeft w:val="0"/>
                                                  <w:marRight w:val="0"/>
                                                  <w:marTop w:val="0"/>
                                                  <w:marBottom w:val="0"/>
                                                  <w:divBdr>
                                                    <w:top w:val="none" w:sz="0" w:space="0" w:color="auto"/>
                                                    <w:left w:val="none" w:sz="0" w:space="0" w:color="auto"/>
                                                    <w:bottom w:val="none" w:sz="0" w:space="0" w:color="auto"/>
                                                    <w:right w:val="none" w:sz="0" w:space="0" w:color="auto"/>
                                                  </w:divBdr>
                                                  <w:divsChild>
                                                    <w:div w:id="2126072279">
                                                      <w:marLeft w:val="0"/>
                                                      <w:marRight w:val="0"/>
                                                      <w:marTop w:val="0"/>
                                                      <w:marBottom w:val="0"/>
                                                      <w:divBdr>
                                                        <w:top w:val="none" w:sz="0" w:space="0" w:color="auto"/>
                                                        <w:left w:val="none" w:sz="0" w:space="0" w:color="auto"/>
                                                        <w:bottom w:val="none" w:sz="0" w:space="0" w:color="auto"/>
                                                        <w:right w:val="none" w:sz="0" w:space="0" w:color="auto"/>
                                                      </w:divBdr>
                                                    </w:div>
                                                  </w:divsChild>
                                                </w:div>
                                                <w:div w:id="2146850899">
                                                  <w:marLeft w:val="0"/>
                                                  <w:marRight w:val="0"/>
                                                  <w:marTop w:val="0"/>
                                                  <w:marBottom w:val="0"/>
                                                  <w:divBdr>
                                                    <w:top w:val="none" w:sz="0" w:space="0" w:color="auto"/>
                                                    <w:left w:val="none" w:sz="0" w:space="0" w:color="auto"/>
                                                    <w:bottom w:val="none" w:sz="0" w:space="0" w:color="auto"/>
                                                    <w:right w:val="none" w:sz="0" w:space="0" w:color="auto"/>
                                                  </w:divBdr>
                                                </w:div>
                                              </w:divsChild>
                                            </w:div>
                                            <w:div w:id="2121290815">
                                              <w:marLeft w:val="0"/>
                                              <w:marRight w:val="0"/>
                                              <w:marTop w:val="0"/>
                                              <w:marBottom w:val="0"/>
                                              <w:divBdr>
                                                <w:top w:val="none" w:sz="0" w:space="0" w:color="auto"/>
                                                <w:left w:val="none" w:sz="0" w:space="0" w:color="auto"/>
                                                <w:bottom w:val="none" w:sz="0" w:space="0" w:color="auto"/>
                                                <w:right w:val="none" w:sz="0" w:space="0" w:color="auto"/>
                                              </w:divBdr>
                                              <w:divsChild>
                                                <w:div w:id="711614636">
                                                  <w:marLeft w:val="0"/>
                                                  <w:marRight w:val="0"/>
                                                  <w:marTop w:val="0"/>
                                                  <w:marBottom w:val="0"/>
                                                  <w:divBdr>
                                                    <w:top w:val="none" w:sz="0" w:space="0" w:color="auto"/>
                                                    <w:left w:val="none" w:sz="0" w:space="0" w:color="auto"/>
                                                    <w:bottom w:val="none" w:sz="0" w:space="0" w:color="auto"/>
                                                    <w:right w:val="none" w:sz="0" w:space="0" w:color="auto"/>
                                                  </w:divBdr>
                                                  <w:divsChild>
                                                    <w:div w:id="1876459063">
                                                      <w:marLeft w:val="0"/>
                                                      <w:marRight w:val="0"/>
                                                      <w:marTop w:val="0"/>
                                                      <w:marBottom w:val="0"/>
                                                      <w:divBdr>
                                                        <w:top w:val="none" w:sz="0" w:space="0" w:color="auto"/>
                                                        <w:left w:val="none" w:sz="0" w:space="0" w:color="auto"/>
                                                        <w:bottom w:val="none" w:sz="0" w:space="0" w:color="auto"/>
                                                        <w:right w:val="none" w:sz="0" w:space="0" w:color="auto"/>
                                                      </w:divBdr>
                                                    </w:div>
                                                  </w:divsChild>
                                                </w:div>
                                                <w:div w:id="146823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8300469">
                              <w:marLeft w:val="0"/>
                              <w:marRight w:val="0"/>
                              <w:marTop w:val="0"/>
                              <w:marBottom w:val="0"/>
                              <w:divBdr>
                                <w:top w:val="none" w:sz="0" w:space="0" w:color="auto"/>
                                <w:left w:val="none" w:sz="0" w:space="0" w:color="auto"/>
                                <w:bottom w:val="none" w:sz="0" w:space="0" w:color="auto"/>
                                <w:right w:val="none" w:sz="0" w:space="0" w:color="auto"/>
                              </w:divBdr>
                              <w:divsChild>
                                <w:div w:id="1653486934">
                                  <w:marLeft w:val="0"/>
                                  <w:marRight w:val="0"/>
                                  <w:marTop w:val="0"/>
                                  <w:marBottom w:val="0"/>
                                  <w:divBdr>
                                    <w:top w:val="none" w:sz="0" w:space="0" w:color="auto"/>
                                    <w:left w:val="none" w:sz="0" w:space="0" w:color="auto"/>
                                    <w:bottom w:val="none" w:sz="0" w:space="0" w:color="auto"/>
                                    <w:right w:val="none" w:sz="0" w:space="0" w:color="auto"/>
                                  </w:divBdr>
                                  <w:divsChild>
                                    <w:div w:id="1548641083">
                                      <w:marLeft w:val="0"/>
                                      <w:marRight w:val="0"/>
                                      <w:marTop w:val="0"/>
                                      <w:marBottom w:val="0"/>
                                      <w:divBdr>
                                        <w:top w:val="none" w:sz="0" w:space="0" w:color="auto"/>
                                        <w:left w:val="none" w:sz="0" w:space="0" w:color="auto"/>
                                        <w:bottom w:val="none" w:sz="0" w:space="0" w:color="auto"/>
                                        <w:right w:val="none" w:sz="0" w:space="0" w:color="auto"/>
                                      </w:divBdr>
                                      <w:divsChild>
                                        <w:div w:id="143119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4606523">
                      <w:marLeft w:val="0"/>
                      <w:marRight w:val="0"/>
                      <w:marTop w:val="0"/>
                      <w:marBottom w:val="0"/>
                      <w:divBdr>
                        <w:top w:val="none" w:sz="0" w:space="0" w:color="auto"/>
                        <w:left w:val="none" w:sz="0" w:space="0" w:color="auto"/>
                        <w:bottom w:val="none" w:sz="0" w:space="0" w:color="auto"/>
                        <w:right w:val="none" w:sz="0" w:space="0" w:color="auto"/>
                      </w:divBdr>
                      <w:divsChild>
                        <w:div w:id="615138451">
                          <w:marLeft w:val="0"/>
                          <w:marRight w:val="0"/>
                          <w:marTop w:val="0"/>
                          <w:marBottom w:val="0"/>
                          <w:divBdr>
                            <w:top w:val="none" w:sz="0" w:space="0" w:color="auto"/>
                            <w:left w:val="none" w:sz="0" w:space="0" w:color="auto"/>
                            <w:bottom w:val="none" w:sz="0" w:space="0" w:color="auto"/>
                            <w:right w:val="none" w:sz="0" w:space="0" w:color="auto"/>
                          </w:divBdr>
                          <w:divsChild>
                            <w:div w:id="1175416727">
                              <w:marLeft w:val="0"/>
                              <w:marRight w:val="0"/>
                              <w:marTop w:val="0"/>
                              <w:marBottom w:val="0"/>
                              <w:divBdr>
                                <w:top w:val="none" w:sz="0" w:space="0" w:color="auto"/>
                                <w:left w:val="none" w:sz="0" w:space="0" w:color="auto"/>
                                <w:bottom w:val="none" w:sz="0" w:space="0" w:color="auto"/>
                                <w:right w:val="none" w:sz="0" w:space="0" w:color="auto"/>
                              </w:divBdr>
                              <w:divsChild>
                                <w:div w:id="640622439">
                                  <w:marLeft w:val="0"/>
                                  <w:marRight w:val="0"/>
                                  <w:marTop w:val="0"/>
                                  <w:marBottom w:val="0"/>
                                  <w:divBdr>
                                    <w:top w:val="none" w:sz="0" w:space="0" w:color="auto"/>
                                    <w:left w:val="none" w:sz="0" w:space="0" w:color="auto"/>
                                    <w:bottom w:val="none" w:sz="0" w:space="0" w:color="auto"/>
                                    <w:right w:val="none" w:sz="0" w:space="0" w:color="auto"/>
                                  </w:divBdr>
                                  <w:divsChild>
                                    <w:div w:id="52686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0339453">
          <w:marLeft w:val="0"/>
          <w:marRight w:val="0"/>
          <w:marTop w:val="0"/>
          <w:marBottom w:val="0"/>
          <w:divBdr>
            <w:top w:val="none" w:sz="0" w:space="0" w:color="auto"/>
            <w:left w:val="none" w:sz="0" w:space="0" w:color="auto"/>
            <w:bottom w:val="none" w:sz="0" w:space="0" w:color="auto"/>
            <w:right w:val="none" w:sz="0" w:space="0" w:color="auto"/>
          </w:divBdr>
          <w:divsChild>
            <w:div w:id="326324150">
              <w:marLeft w:val="0"/>
              <w:marRight w:val="0"/>
              <w:marTop w:val="0"/>
              <w:marBottom w:val="0"/>
              <w:divBdr>
                <w:top w:val="none" w:sz="0" w:space="0" w:color="auto"/>
                <w:left w:val="none" w:sz="0" w:space="0" w:color="auto"/>
                <w:bottom w:val="none" w:sz="0" w:space="0" w:color="auto"/>
                <w:right w:val="none" w:sz="0" w:space="0" w:color="auto"/>
              </w:divBdr>
              <w:divsChild>
                <w:div w:id="638876478">
                  <w:marLeft w:val="0"/>
                  <w:marRight w:val="0"/>
                  <w:marTop w:val="0"/>
                  <w:marBottom w:val="0"/>
                  <w:divBdr>
                    <w:top w:val="none" w:sz="0" w:space="0" w:color="auto"/>
                    <w:left w:val="none" w:sz="0" w:space="0" w:color="auto"/>
                    <w:bottom w:val="none" w:sz="0" w:space="0" w:color="auto"/>
                    <w:right w:val="none" w:sz="0" w:space="0" w:color="auto"/>
                  </w:divBdr>
                  <w:divsChild>
                    <w:div w:id="893389839">
                      <w:marLeft w:val="0"/>
                      <w:marRight w:val="0"/>
                      <w:marTop w:val="0"/>
                      <w:marBottom w:val="0"/>
                      <w:divBdr>
                        <w:top w:val="none" w:sz="0" w:space="0" w:color="auto"/>
                        <w:left w:val="none" w:sz="0" w:space="0" w:color="auto"/>
                        <w:bottom w:val="none" w:sz="0" w:space="0" w:color="auto"/>
                        <w:right w:val="none" w:sz="0" w:space="0" w:color="auto"/>
                      </w:divBdr>
                      <w:divsChild>
                        <w:div w:id="406264708">
                          <w:marLeft w:val="0"/>
                          <w:marRight w:val="0"/>
                          <w:marTop w:val="0"/>
                          <w:marBottom w:val="0"/>
                          <w:divBdr>
                            <w:top w:val="none" w:sz="0" w:space="0" w:color="auto"/>
                            <w:left w:val="none" w:sz="0" w:space="0" w:color="auto"/>
                            <w:bottom w:val="none" w:sz="0" w:space="0" w:color="auto"/>
                            <w:right w:val="none" w:sz="0" w:space="0" w:color="auto"/>
                          </w:divBdr>
                          <w:divsChild>
                            <w:div w:id="266698097">
                              <w:marLeft w:val="0"/>
                              <w:marRight w:val="0"/>
                              <w:marTop w:val="0"/>
                              <w:marBottom w:val="0"/>
                              <w:divBdr>
                                <w:top w:val="none" w:sz="0" w:space="0" w:color="auto"/>
                                <w:left w:val="none" w:sz="0" w:space="0" w:color="auto"/>
                                <w:bottom w:val="none" w:sz="0" w:space="0" w:color="auto"/>
                                <w:right w:val="none" w:sz="0" w:space="0" w:color="auto"/>
                              </w:divBdr>
                              <w:divsChild>
                                <w:div w:id="325018117">
                                  <w:marLeft w:val="0"/>
                                  <w:marRight w:val="0"/>
                                  <w:marTop w:val="0"/>
                                  <w:marBottom w:val="0"/>
                                  <w:divBdr>
                                    <w:top w:val="none" w:sz="0" w:space="0" w:color="auto"/>
                                    <w:left w:val="none" w:sz="0" w:space="0" w:color="auto"/>
                                    <w:bottom w:val="none" w:sz="0" w:space="0" w:color="auto"/>
                                    <w:right w:val="none" w:sz="0" w:space="0" w:color="auto"/>
                                  </w:divBdr>
                                  <w:divsChild>
                                    <w:div w:id="501892828">
                                      <w:marLeft w:val="0"/>
                                      <w:marRight w:val="0"/>
                                      <w:marTop w:val="0"/>
                                      <w:marBottom w:val="0"/>
                                      <w:divBdr>
                                        <w:top w:val="none" w:sz="0" w:space="0" w:color="auto"/>
                                        <w:left w:val="none" w:sz="0" w:space="0" w:color="auto"/>
                                        <w:bottom w:val="none" w:sz="0" w:space="0" w:color="auto"/>
                                        <w:right w:val="none" w:sz="0" w:space="0" w:color="auto"/>
                                      </w:divBdr>
                                      <w:divsChild>
                                        <w:div w:id="1573615768">
                                          <w:marLeft w:val="0"/>
                                          <w:marRight w:val="0"/>
                                          <w:marTop w:val="0"/>
                                          <w:marBottom w:val="0"/>
                                          <w:divBdr>
                                            <w:top w:val="none" w:sz="0" w:space="0" w:color="auto"/>
                                            <w:left w:val="none" w:sz="0" w:space="0" w:color="auto"/>
                                            <w:bottom w:val="none" w:sz="0" w:space="0" w:color="auto"/>
                                            <w:right w:val="none" w:sz="0" w:space="0" w:color="auto"/>
                                          </w:divBdr>
                                          <w:divsChild>
                                            <w:div w:id="157489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4586141">
          <w:marLeft w:val="0"/>
          <w:marRight w:val="0"/>
          <w:marTop w:val="0"/>
          <w:marBottom w:val="0"/>
          <w:divBdr>
            <w:top w:val="none" w:sz="0" w:space="0" w:color="auto"/>
            <w:left w:val="none" w:sz="0" w:space="0" w:color="auto"/>
            <w:bottom w:val="none" w:sz="0" w:space="0" w:color="auto"/>
            <w:right w:val="none" w:sz="0" w:space="0" w:color="auto"/>
          </w:divBdr>
          <w:divsChild>
            <w:div w:id="1928032351">
              <w:marLeft w:val="0"/>
              <w:marRight w:val="0"/>
              <w:marTop w:val="0"/>
              <w:marBottom w:val="0"/>
              <w:divBdr>
                <w:top w:val="none" w:sz="0" w:space="0" w:color="auto"/>
                <w:left w:val="none" w:sz="0" w:space="0" w:color="auto"/>
                <w:bottom w:val="none" w:sz="0" w:space="0" w:color="auto"/>
                <w:right w:val="none" w:sz="0" w:space="0" w:color="auto"/>
              </w:divBdr>
              <w:divsChild>
                <w:div w:id="160779292">
                  <w:marLeft w:val="0"/>
                  <w:marRight w:val="0"/>
                  <w:marTop w:val="0"/>
                  <w:marBottom w:val="0"/>
                  <w:divBdr>
                    <w:top w:val="none" w:sz="0" w:space="0" w:color="auto"/>
                    <w:left w:val="none" w:sz="0" w:space="0" w:color="auto"/>
                    <w:bottom w:val="none" w:sz="0" w:space="0" w:color="auto"/>
                    <w:right w:val="none" w:sz="0" w:space="0" w:color="auto"/>
                  </w:divBdr>
                  <w:divsChild>
                    <w:div w:id="968239327">
                      <w:marLeft w:val="0"/>
                      <w:marRight w:val="0"/>
                      <w:marTop w:val="0"/>
                      <w:marBottom w:val="0"/>
                      <w:divBdr>
                        <w:top w:val="none" w:sz="0" w:space="0" w:color="auto"/>
                        <w:left w:val="none" w:sz="0" w:space="0" w:color="auto"/>
                        <w:bottom w:val="none" w:sz="0" w:space="0" w:color="auto"/>
                        <w:right w:val="none" w:sz="0" w:space="0" w:color="auto"/>
                      </w:divBdr>
                      <w:divsChild>
                        <w:div w:id="339742302">
                          <w:marLeft w:val="0"/>
                          <w:marRight w:val="0"/>
                          <w:marTop w:val="0"/>
                          <w:marBottom w:val="0"/>
                          <w:divBdr>
                            <w:top w:val="none" w:sz="0" w:space="0" w:color="auto"/>
                            <w:left w:val="none" w:sz="0" w:space="0" w:color="auto"/>
                            <w:bottom w:val="none" w:sz="0" w:space="0" w:color="auto"/>
                            <w:right w:val="none" w:sz="0" w:space="0" w:color="auto"/>
                          </w:divBdr>
                          <w:divsChild>
                            <w:div w:id="198661753">
                              <w:marLeft w:val="0"/>
                              <w:marRight w:val="0"/>
                              <w:marTop w:val="0"/>
                              <w:marBottom w:val="0"/>
                              <w:divBdr>
                                <w:top w:val="none" w:sz="0" w:space="0" w:color="auto"/>
                                <w:left w:val="none" w:sz="0" w:space="0" w:color="auto"/>
                                <w:bottom w:val="none" w:sz="0" w:space="0" w:color="auto"/>
                                <w:right w:val="none" w:sz="0" w:space="0" w:color="auto"/>
                              </w:divBdr>
                              <w:divsChild>
                                <w:div w:id="947544428">
                                  <w:marLeft w:val="0"/>
                                  <w:marRight w:val="0"/>
                                  <w:marTop w:val="0"/>
                                  <w:marBottom w:val="0"/>
                                  <w:divBdr>
                                    <w:top w:val="none" w:sz="0" w:space="0" w:color="auto"/>
                                    <w:left w:val="none" w:sz="0" w:space="0" w:color="auto"/>
                                    <w:bottom w:val="none" w:sz="0" w:space="0" w:color="auto"/>
                                    <w:right w:val="none" w:sz="0" w:space="0" w:color="auto"/>
                                  </w:divBdr>
                                  <w:divsChild>
                                    <w:div w:id="1629045279">
                                      <w:marLeft w:val="0"/>
                                      <w:marRight w:val="0"/>
                                      <w:marTop w:val="0"/>
                                      <w:marBottom w:val="0"/>
                                      <w:divBdr>
                                        <w:top w:val="none" w:sz="0" w:space="0" w:color="auto"/>
                                        <w:left w:val="none" w:sz="0" w:space="0" w:color="auto"/>
                                        <w:bottom w:val="none" w:sz="0" w:space="0" w:color="auto"/>
                                        <w:right w:val="none" w:sz="0" w:space="0" w:color="auto"/>
                                      </w:divBdr>
                                      <w:divsChild>
                                        <w:div w:id="4083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557911">
                              <w:marLeft w:val="0"/>
                              <w:marRight w:val="0"/>
                              <w:marTop w:val="0"/>
                              <w:marBottom w:val="0"/>
                              <w:divBdr>
                                <w:top w:val="none" w:sz="0" w:space="0" w:color="auto"/>
                                <w:left w:val="none" w:sz="0" w:space="0" w:color="auto"/>
                                <w:bottom w:val="none" w:sz="0" w:space="0" w:color="auto"/>
                                <w:right w:val="none" w:sz="0" w:space="0" w:color="auto"/>
                              </w:divBdr>
                              <w:divsChild>
                                <w:div w:id="387461813">
                                  <w:marLeft w:val="0"/>
                                  <w:marRight w:val="0"/>
                                  <w:marTop w:val="0"/>
                                  <w:marBottom w:val="0"/>
                                  <w:divBdr>
                                    <w:top w:val="none" w:sz="0" w:space="0" w:color="auto"/>
                                    <w:left w:val="none" w:sz="0" w:space="0" w:color="auto"/>
                                    <w:bottom w:val="none" w:sz="0" w:space="0" w:color="auto"/>
                                    <w:right w:val="none" w:sz="0" w:space="0" w:color="auto"/>
                                  </w:divBdr>
                                  <w:divsChild>
                                    <w:div w:id="1264999644">
                                      <w:marLeft w:val="0"/>
                                      <w:marRight w:val="0"/>
                                      <w:marTop w:val="0"/>
                                      <w:marBottom w:val="0"/>
                                      <w:divBdr>
                                        <w:top w:val="none" w:sz="0" w:space="0" w:color="auto"/>
                                        <w:left w:val="none" w:sz="0" w:space="0" w:color="auto"/>
                                        <w:bottom w:val="none" w:sz="0" w:space="0" w:color="auto"/>
                                        <w:right w:val="none" w:sz="0" w:space="0" w:color="auto"/>
                                      </w:divBdr>
                                      <w:divsChild>
                                        <w:div w:id="601454128">
                                          <w:marLeft w:val="0"/>
                                          <w:marRight w:val="0"/>
                                          <w:marTop w:val="0"/>
                                          <w:marBottom w:val="0"/>
                                          <w:divBdr>
                                            <w:top w:val="none" w:sz="0" w:space="0" w:color="auto"/>
                                            <w:left w:val="none" w:sz="0" w:space="0" w:color="auto"/>
                                            <w:bottom w:val="none" w:sz="0" w:space="0" w:color="auto"/>
                                            <w:right w:val="none" w:sz="0" w:space="0" w:color="auto"/>
                                          </w:divBdr>
                                          <w:divsChild>
                                            <w:div w:id="747338628">
                                              <w:marLeft w:val="0"/>
                                              <w:marRight w:val="0"/>
                                              <w:marTop w:val="0"/>
                                              <w:marBottom w:val="0"/>
                                              <w:divBdr>
                                                <w:top w:val="none" w:sz="0" w:space="0" w:color="auto"/>
                                                <w:left w:val="none" w:sz="0" w:space="0" w:color="auto"/>
                                                <w:bottom w:val="none" w:sz="0" w:space="0" w:color="auto"/>
                                                <w:right w:val="none" w:sz="0" w:space="0" w:color="auto"/>
                                              </w:divBdr>
                                              <w:divsChild>
                                                <w:div w:id="870384892">
                                                  <w:marLeft w:val="0"/>
                                                  <w:marRight w:val="0"/>
                                                  <w:marTop w:val="0"/>
                                                  <w:marBottom w:val="0"/>
                                                  <w:divBdr>
                                                    <w:top w:val="none" w:sz="0" w:space="0" w:color="auto"/>
                                                    <w:left w:val="none" w:sz="0" w:space="0" w:color="auto"/>
                                                    <w:bottom w:val="none" w:sz="0" w:space="0" w:color="auto"/>
                                                    <w:right w:val="none" w:sz="0" w:space="0" w:color="auto"/>
                                                  </w:divBdr>
                                                  <w:divsChild>
                                                    <w:div w:id="313994041">
                                                      <w:marLeft w:val="0"/>
                                                      <w:marRight w:val="0"/>
                                                      <w:marTop w:val="0"/>
                                                      <w:marBottom w:val="0"/>
                                                      <w:divBdr>
                                                        <w:top w:val="none" w:sz="0" w:space="0" w:color="auto"/>
                                                        <w:left w:val="none" w:sz="0" w:space="0" w:color="auto"/>
                                                        <w:bottom w:val="none" w:sz="0" w:space="0" w:color="auto"/>
                                                        <w:right w:val="none" w:sz="0" w:space="0" w:color="auto"/>
                                                      </w:divBdr>
                                                    </w:div>
                                                  </w:divsChild>
                                                </w:div>
                                                <w:div w:id="1028721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495077">
                      <w:marLeft w:val="0"/>
                      <w:marRight w:val="0"/>
                      <w:marTop w:val="0"/>
                      <w:marBottom w:val="0"/>
                      <w:divBdr>
                        <w:top w:val="none" w:sz="0" w:space="0" w:color="auto"/>
                        <w:left w:val="none" w:sz="0" w:space="0" w:color="auto"/>
                        <w:bottom w:val="none" w:sz="0" w:space="0" w:color="auto"/>
                        <w:right w:val="none" w:sz="0" w:space="0" w:color="auto"/>
                      </w:divBdr>
                      <w:divsChild>
                        <w:div w:id="94251366">
                          <w:marLeft w:val="0"/>
                          <w:marRight w:val="0"/>
                          <w:marTop w:val="0"/>
                          <w:marBottom w:val="0"/>
                          <w:divBdr>
                            <w:top w:val="none" w:sz="0" w:space="0" w:color="auto"/>
                            <w:left w:val="none" w:sz="0" w:space="0" w:color="auto"/>
                            <w:bottom w:val="none" w:sz="0" w:space="0" w:color="auto"/>
                            <w:right w:val="none" w:sz="0" w:space="0" w:color="auto"/>
                          </w:divBdr>
                          <w:divsChild>
                            <w:div w:id="202790424">
                              <w:marLeft w:val="0"/>
                              <w:marRight w:val="0"/>
                              <w:marTop w:val="0"/>
                              <w:marBottom w:val="0"/>
                              <w:divBdr>
                                <w:top w:val="none" w:sz="0" w:space="0" w:color="auto"/>
                                <w:left w:val="none" w:sz="0" w:space="0" w:color="auto"/>
                                <w:bottom w:val="none" w:sz="0" w:space="0" w:color="auto"/>
                                <w:right w:val="none" w:sz="0" w:space="0" w:color="auto"/>
                              </w:divBdr>
                              <w:divsChild>
                                <w:div w:id="385223935">
                                  <w:marLeft w:val="0"/>
                                  <w:marRight w:val="0"/>
                                  <w:marTop w:val="0"/>
                                  <w:marBottom w:val="0"/>
                                  <w:divBdr>
                                    <w:top w:val="none" w:sz="0" w:space="0" w:color="auto"/>
                                    <w:left w:val="none" w:sz="0" w:space="0" w:color="auto"/>
                                    <w:bottom w:val="none" w:sz="0" w:space="0" w:color="auto"/>
                                    <w:right w:val="none" w:sz="0" w:space="0" w:color="auto"/>
                                  </w:divBdr>
                                  <w:divsChild>
                                    <w:div w:id="154397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6210626">
          <w:marLeft w:val="0"/>
          <w:marRight w:val="0"/>
          <w:marTop w:val="0"/>
          <w:marBottom w:val="0"/>
          <w:divBdr>
            <w:top w:val="none" w:sz="0" w:space="0" w:color="auto"/>
            <w:left w:val="none" w:sz="0" w:space="0" w:color="auto"/>
            <w:bottom w:val="none" w:sz="0" w:space="0" w:color="auto"/>
            <w:right w:val="none" w:sz="0" w:space="0" w:color="auto"/>
          </w:divBdr>
          <w:divsChild>
            <w:div w:id="606697764">
              <w:marLeft w:val="0"/>
              <w:marRight w:val="0"/>
              <w:marTop w:val="0"/>
              <w:marBottom w:val="0"/>
              <w:divBdr>
                <w:top w:val="none" w:sz="0" w:space="0" w:color="auto"/>
                <w:left w:val="none" w:sz="0" w:space="0" w:color="auto"/>
                <w:bottom w:val="none" w:sz="0" w:space="0" w:color="auto"/>
                <w:right w:val="none" w:sz="0" w:space="0" w:color="auto"/>
              </w:divBdr>
              <w:divsChild>
                <w:div w:id="1613900664">
                  <w:marLeft w:val="0"/>
                  <w:marRight w:val="0"/>
                  <w:marTop w:val="0"/>
                  <w:marBottom w:val="0"/>
                  <w:divBdr>
                    <w:top w:val="none" w:sz="0" w:space="0" w:color="auto"/>
                    <w:left w:val="none" w:sz="0" w:space="0" w:color="auto"/>
                    <w:bottom w:val="none" w:sz="0" w:space="0" w:color="auto"/>
                    <w:right w:val="none" w:sz="0" w:space="0" w:color="auto"/>
                  </w:divBdr>
                  <w:divsChild>
                    <w:div w:id="769543002">
                      <w:marLeft w:val="0"/>
                      <w:marRight w:val="0"/>
                      <w:marTop w:val="0"/>
                      <w:marBottom w:val="0"/>
                      <w:divBdr>
                        <w:top w:val="none" w:sz="0" w:space="0" w:color="auto"/>
                        <w:left w:val="none" w:sz="0" w:space="0" w:color="auto"/>
                        <w:bottom w:val="none" w:sz="0" w:space="0" w:color="auto"/>
                        <w:right w:val="none" w:sz="0" w:space="0" w:color="auto"/>
                      </w:divBdr>
                      <w:divsChild>
                        <w:div w:id="492915245">
                          <w:marLeft w:val="0"/>
                          <w:marRight w:val="0"/>
                          <w:marTop w:val="0"/>
                          <w:marBottom w:val="0"/>
                          <w:divBdr>
                            <w:top w:val="none" w:sz="0" w:space="0" w:color="auto"/>
                            <w:left w:val="none" w:sz="0" w:space="0" w:color="auto"/>
                            <w:bottom w:val="none" w:sz="0" w:space="0" w:color="auto"/>
                            <w:right w:val="none" w:sz="0" w:space="0" w:color="auto"/>
                          </w:divBdr>
                          <w:divsChild>
                            <w:div w:id="1385369238">
                              <w:marLeft w:val="0"/>
                              <w:marRight w:val="0"/>
                              <w:marTop w:val="0"/>
                              <w:marBottom w:val="0"/>
                              <w:divBdr>
                                <w:top w:val="none" w:sz="0" w:space="0" w:color="auto"/>
                                <w:left w:val="none" w:sz="0" w:space="0" w:color="auto"/>
                                <w:bottom w:val="none" w:sz="0" w:space="0" w:color="auto"/>
                                <w:right w:val="none" w:sz="0" w:space="0" w:color="auto"/>
                              </w:divBdr>
                              <w:divsChild>
                                <w:div w:id="438532100">
                                  <w:marLeft w:val="0"/>
                                  <w:marRight w:val="0"/>
                                  <w:marTop w:val="0"/>
                                  <w:marBottom w:val="0"/>
                                  <w:divBdr>
                                    <w:top w:val="none" w:sz="0" w:space="0" w:color="auto"/>
                                    <w:left w:val="none" w:sz="0" w:space="0" w:color="auto"/>
                                    <w:bottom w:val="none" w:sz="0" w:space="0" w:color="auto"/>
                                    <w:right w:val="none" w:sz="0" w:space="0" w:color="auto"/>
                                  </w:divBdr>
                                  <w:divsChild>
                                    <w:div w:id="1333989404">
                                      <w:marLeft w:val="0"/>
                                      <w:marRight w:val="0"/>
                                      <w:marTop w:val="0"/>
                                      <w:marBottom w:val="0"/>
                                      <w:divBdr>
                                        <w:top w:val="none" w:sz="0" w:space="0" w:color="auto"/>
                                        <w:left w:val="none" w:sz="0" w:space="0" w:color="auto"/>
                                        <w:bottom w:val="none" w:sz="0" w:space="0" w:color="auto"/>
                                        <w:right w:val="none" w:sz="0" w:space="0" w:color="auto"/>
                                      </w:divBdr>
                                      <w:divsChild>
                                        <w:div w:id="1956522446">
                                          <w:marLeft w:val="0"/>
                                          <w:marRight w:val="0"/>
                                          <w:marTop w:val="0"/>
                                          <w:marBottom w:val="0"/>
                                          <w:divBdr>
                                            <w:top w:val="none" w:sz="0" w:space="0" w:color="auto"/>
                                            <w:left w:val="none" w:sz="0" w:space="0" w:color="auto"/>
                                            <w:bottom w:val="none" w:sz="0" w:space="0" w:color="auto"/>
                                            <w:right w:val="none" w:sz="0" w:space="0" w:color="auto"/>
                                          </w:divBdr>
                                          <w:divsChild>
                                            <w:div w:id="201938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24919657">
          <w:marLeft w:val="0"/>
          <w:marRight w:val="0"/>
          <w:marTop w:val="0"/>
          <w:marBottom w:val="0"/>
          <w:divBdr>
            <w:top w:val="none" w:sz="0" w:space="0" w:color="auto"/>
            <w:left w:val="none" w:sz="0" w:space="0" w:color="auto"/>
            <w:bottom w:val="none" w:sz="0" w:space="0" w:color="auto"/>
            <w:right w:val="none" w:sz="0" w:space="0" w:color="auto"/>
          </w:divBdr>
          <w:divsChild>
            <w:div w:id="241645972">
              <w:marLeft w:val="0"/>
              <w:marRight w:val="0"/>
              <w:marTop w:val="0"/>
              <w:marBottom w:val="0"/>
              <w:divBdr>
                <w:top w:val="none" w:sz="0" w:space="0" w:color="auto"/>
                <w:left w:val="none" w:sz="0" w:space="0" w:color="auto"/>
                <w:bottom w:val="none" w:sz="0" w:space="0" w:color="auto"/>
                <w:right w:val="none" w:sz="0" w:space="0" w:color="auto"/>
              </w:divBdr>
              <w:divsChild>
                <w:div w:id="1975791736">
                  <w:marLeft w:val="0"/>
                  <w:marRight w:val="0"/>
                  <w:marTop w:val="0"/>
                  <w:marBottom w:val="0"/>
                  <w:divBdr>
                    <w:top w:val="none" w:sz="0" w:space="0" w:color="auto"/>
                    <w:left w:val="none" w:sz="0" w:space="0" w:color="auto"/>
                    <w:bottom w:val="none" w:sz="0" w:space="0" w:color="auto"/>
                    <w:right w:val="none" w:sz="0" w:space="0" w:color="auto"/>
                  </w:divBdr>
                  <w:divsChild>
                    <w:div w:id="579799621">
                      <w:marLeft w:val="0"/>
                      <w:marRight w:val="0"/>
                      <w:marTop w:val="0"/>
                      <w:marBottom w:val="0"/>
                      <w:divBdr>
                        <w:top w:val="none" w:sz="0" w:space="0" w:color="auto"/>
                        <w:left w:val="none" w:sz="0" w:space="0" w:color="auto"/>
                        <w:bottom w:val="none" w:sz="0" w:space="0" w:color="auto"/>
                        <w:right w:val="none" w:sz="0" w:space="0" w:color="auto"/>
                      </w:divBdr>
                      <w:divsChild>
                        <w:div w:id="392823589">
                          <w:marLeft w:val="0"/>
                          <w:marRight w:val="0"/>
                          <w:marTop w:val="0"/>
                          <w:marBottom w:val="0"/>
                          <w:divBdr>
                            <w:top w:val="none" w:sz="0" w:space="0" w:color="auto"/>
                            <w:left w:val="none" w:sz="0" w:space="0" w:color="auto"/>
                            <w:bottom w:val="none" w:sz="0" w:space="0" w:color="auto"/>
                            <w:right w:val="none" w:sz="0" w:space="0" w:color="auto"/>
                          </w:divBdr>
                          <w:divsChild>
                            <w:div w:id="187254729">
                              <w:marLeft w:val="0"/>
                              <w:marRight w:val="0"/>
                              <w:marTop w:val="0"/>
                              <w:marBottom w:val="0"/>
                              <w:divBdr>
                                <w:top w:val="none" w:sz="0" w:space="0" w:color="auto"/>
                                <w:left w:val="none" w:sz="0" w:space="0" w:color="auto"/>
                                <w:bottom w:val="none" w:sz="0" w:space="0" w:color="auto"/>
                                <w:right w:val="none" w:sz="0" w:space="0" w:color="auto"/>
                              </w:divBdr>
                              <w:divsChild>
                                <w:div w:id="713122403">
                                  <w:marLeft w:val="0"/>
                                  <w:marRight w:val="0"/>
                                  <w:marTop w:val="0"/>
                                  <w:marBottom w:val="0"/>
                                  <w:divBdr>
                                    <w:top w:val="none" w:sz="0" w:space="0" w:color="auto"/>
                                    <w:left w:val="none" w:sz="0" w:space="0" w:color="auto"/>
                                    <w:bottom w:val="none" w:sz="0" w:space="0" w:color="auto"/>
                                    <w:right w:val="none" w:sz="0" w:space="0" w:color="auto"/>
                                  </w:divBdr>
                                  <w:divsChild>
                                    <w:div w:id="1552383716">
                                      <w:marLeft w:val="0"/>
                                      <w:marRight w:val="0"/>
                                      <w:marTop w:val="0"/>
                                      <w:marBottom w:val="0"/>
                                      <w:divBdr>
                                        <w:top w:val="none" w:sz="0" w:space="0" w:color="auto"/>
                                        <w:left w:val="none" w:sz="0" w:space="0" w:color="auto"/>
                                        <w:bottom w:val="none" w:sz="0" w:space="0" w:color="auto"/>
                                        <w:right w:val="none" w:sz="0" w:space="0" w:color="auto"/>
                                      </w:divBdr>
                                      <w:divsChild>
                                        <w:div w:id="1928462682">
                                          <w:marLeft w:val="0"/>
                                          <w:marRight w:val="0"/>
                                          <w:marTop w:val="0"/>
                                          <w:marBottom w:val="0"/>
                                          <w:divBdr>
                                            <w:top w:val="none" w:sz="0" w:space="0" w:color="auto"/>
                                            <w:left w:val="none" w:sz="0" w:space="0" w:color="auto"/>
                                            <w:bottom w:val="none" w:sz="0" w:space="0" w:color="auto"/>
                                            <w:right w:val="none" w:sz="0" w:space="0" w:color="auto"/>
                                          </w:divBdr>
                                          <w:divsChild>
                                            <w:div w:id="188556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57911159">
          <w:marLeft w:val="0"/>
          <w:marRight w:val="0"/>
          <w:marTop w:val="0"/>
          <w:marBottom w:val="0"/>
          <w:divBdr>
            <w:top w:val="none" w:sz="0" w:space="0" w:color="auto"/>
            <w:left w:val="none" w:sz="0" w:space="0" w:color="auto"/>
            <w:bottom w:val="none" w:sz="0" w:space="0" w:color="auto"/>
            <w:right w:val="none" w:sz="0" w:space="0" w:color="auto"/>
          </w:divBdr>
          <w:divsChild>
            <w:div w:id="1253469826">
              <w:marLeft w:val="0"/>
              <w:marRight w:val="0"/>
              <w:marTop w:val="0"/>
              <w:marBottom w:val="0"/>
              <w:divBdr>
                <w:top w:val="none" w:sz="0" w:space="0" w:color="auto"/>
                <w:left w:val="none" w:sz="0" w:space="0" w:color="auto"/>
                <w:bottom w:val="none" w:sz="0" w:space="0" w:color="auto"/>
                <w:right w:val="none" w:sz="0" w:space="0" w:color="auto"/>
              </w:divBdr>
              <w:divsChild>
                <w:div w:id="1697459068">
                  <w:marLeft w:val="0"/>
                  <w:marRight w:val="0"/>
                  <w:marTop w:val="0"/>
                  <w:marBottom w:val="0"/>
                  <w:divBdr>
                    <w:top w:val="none" w:sz="0" w:space="0" w:color="auto"/>
                    <w:left w:val="none" w:sz="0" w:space="0" w:color="auto"/>
                    <w:bottom w:val="none" w:sz="0" w:space="0" w:color="auto"/>
                    <w:right w:val="none" w:sz="0" w:space="0" w:color="auto"/>
                  </w:divBdr>
                  <w:divsChild>
                    <w:div w:id="458106604">
                      <w:marLeft w:val="0"/>
                      <w:marRight w:val="0"/>
                      <w:marTop w:val="0"/>
                      <w:marBottom w:val="0"/>
                      <w:divBdr>
                        <w:top w:val="none" w:sz="0" w:space="0" w:color="auto"/>
                        <w:left w:val="none" w:sz="0" w:space="0" w:color="auto"/>
                        <w:bottom w:val="none" w:sz="0" w:space="0" w:color="auto"/>
                        <w:right w:val="none" w:sz="0" w:space="0" w:color="auto"/>
                      </w:divBdr>
                      <w:divsChild>
                        <w:div w:id="743532358">
                          <w:marLeft w:val="0"/>
                          <w:marRight w:val="0"/>
                          <w:marTop w:val="0"/>
                          <w:marBottom w:val="0"/>
                          <w:divBdr>
                            <w:top w:val="none" w:sz="0" w:space="0" w:color="auto"/>
                            <w:left w:val="none" w:sz="0" w:space="0" w:color="auto"/>
                            <w:bottom w:val="none" w:sz="0" w:space="0" w:color="auto"/>
                            <w:right w:val="none" w:sz="0" w:space="0" w:color="auto"/>
                          </w:divBdr>
                          <w:divsChild>
                            <w:div w:id="1734889272">
                              <w:marLeft w:val="0"/>
                              <w:marRight w:val="0"/>
                              <w:marTop w:val="0"/>
                              <w:marBottom w:val="0"/>
                              <w:divBdr>
                                <w:top w:val="none" w:sz="0" w:space="0" w:color="auto"/>
                                <w:left w:val="none" w:sz="0" w:space="0" w:color="auto"/>
                                <w:bottom w:val="none" w:sz="0" w:space="0" w:color="auto"/>
                                <w:right w:val="none" w:sz="0" w:space="0" w:color="auto"/>
                              </w:divBdr>
                              <w:divsChild>
                                <w:div w:id="311250975">
                                  <w:marLeft w:val="0"/>
                                  <w:marRight w:val="0"/>
                                  <w:marTop w:val="0"/>
                                  <w:marBottom w:val="0"/>
                                  <w:divBdr>
                                    <w:top w:val="none" w:sz="0" w:space="0" w:color="auto"/>
                                    <w:left w:val="none" w:sz="0" w:space="0" w:color="auto"/>
                                    <w:bottom w:val="none" w:sz="0" w:space="0" w:color="auto"/>
                                    <w:right w:val="none" w:sz="0" w:space="0" w:color="auto"/>
                                  </w:divBdr>
                                  <w:divsChild>
                                    <w:div w:id="838616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8361584">
                      <w:marLeft w:val="0"/>
                      <w:marRight w:val="0"/>
                      <w:marTop w:val="0"/>
                      <w:marBottom w:val="0"/>
                      <w:divBdr>
                        <w:top w:val="none" w:sz="0" w:space="0" w:color="auto"/>
                        <w:left w:val="none" w:sz="0" w:space="0" w:color="auto"/>
                        <w:bottom w:val="none" w:sz="0" w:space="0" w:color="auto"/>
                        <w:right w:val="none" w:sz="0" w:space="0" w:color="auto"/>
                      </w:divBdr>
                      <w:divsChild>
                        <w:div w:id="1646855871">
                          <w:marLeft w:val="0"/>
                          <w:marRight w:val="0"/>
                          <w:marTop w:val="0"/>
                          <w:marBottom w:val="0"/>
                          <w:divBdr>
                            <w:top w:val="none" w:sz="0" w:space="0" w:color="auto"/>
                            <w:left w:val="none" w:sz="0" w:space="0" w:color="auto"/>
                            <w:bottom w:val="none" w:sz="0" w:space="0" w:color="auto"/>
                            <w:right w:val="none" w:sz="0" w:space="0" w:color="auto"/>
                          </w:divBdr>
                          <w:divsChild>
                            <w:div w:id="151144906">
                              <w:marLeft w:val="0"/>
                              <w:marRight w:val="0"/>
                              <w:marTop w:val="0"/>
                              <w:marBottom w:val="0"/>
                              <w:divBdr>
                                <w:top w:val="none" w:sz="0" w:space="0" w:color="auto"/>
                                <w:left w:val="none" w:sz="0" w:space="0" w:color="auto"/>
                                <w:bottom w:val="none" w:sz="0" w:space="0" w:color="auto"/>
                                <w:right w:val="none" w:sz="0" w:space="0" w:color="auto"/>
                              </w:divBdr>
                              <w:divsChild>
                                <w:div w:id="225651045">
                                  <w:marLeft w:val="0"/>
                                  <w:marRight w:val="0"/>
                                  <w:marTop w:val="0"/>
                                  <w:marBottom w:val="0"/>
                                  <w:divBdr>
                                    <w:top w:val="none" w:sz="0" w:space="0" w:color="auto"/>
                                    <w:left w:val="none" w:sz="0" w:space="0" w:color="auto"/>
                                    <w:bottom w:val="none" w:sz="0" w:space="0" w:color="auto"/>
                                    <w:right w:val="none" w:sz="0" w:space="0" w:color="auto"/>
                                  </w:divBdr>
                                  <w:divsChild>
                                    <w:div w:id="99955923">
                                      <w:marLeft w:val="0"/>
                                      <w:marRight w:val="0"/>
                                      <w:marTop w:val="0"/>
                                      <w:marBottom w:val="0"/>
                                      <w:divBdr>
                                        <w:top w:val="none" w:sz="0" w:space="0" w:color="auto"/>
                                        <w:left w:val="none" w:sz="0" w:space="0" w:color="auto"/>
                                        <w:bottom w:val="none" w:sz="0" w:space="0" w:color="auto"/>
                                        <w:right w:val="none" w:sz="0" w:space="0" w:color="auto"/>
                                      </w:divBdr>
                                      <w:divsChild>
                                        <w:div w:id="83441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953866">
                              <w:marLeft w:val="0"/>
                              <w:marRight w:val="0"/>
                              <w:marTop w:val="0"/>
                              <w:marBottom w:val="0"/>
                              <w:divBdr>
                                <w:top w:val="none" w:sz="0" w:space="0" w:color="auto"/>
                                <w:left w:val="none" w:sz="0" w:space="0" w:color="auto"/>
                                <w:bottom w:val="none" w:sz="0" w:space="0" w:color="auto"/>
                                <w:right w:val="none" w:sz="0" w:space="0" w:color="auto"/>
                              </w:divBdr>
                              <w:divsChild>
                                <w:div w:id="727073029">
                                  <w:marLeft w:val="0"/>
                                  <w:marRight w:val="0"/>
                                  <w:marTop w:val="0"/>
                                  <w:marBottom w:val="0"/>
                                  <w:divBdr>
                                    <w:top w:val="none" w:sz="0" w:space="0" w:color="auto"/>
                                    <w:left w:val="none" w:sz="0" w:space="0" w:color="auto"/>
                                    <w:bottom w:val="none" w:sz="0" w:space="0" w:color="auto"/>
                                    <w:right w:val="none" w:sz="0" w:space="0" w:color="auto"/>
                                  </w:divBdr>
                                  <w:divsChild>
                                    <w:div w:id="1570655332">
                                      <w:marLeft w:val="0"/>
                                      <w:marRight w:val="0"/>
                                      <w:marTop w:val="0"/>
                                      <w:marBottom w:val="0"/>
                                      <w:divBdr>
                                        <w:top w:val="none" w:sz="0" w:space="0" w:color="auto"/>
                                        <w:left w:val="none" w:sz="0" w:space="0" w:color="auto"/>
                                        <w:bottom w:val="none" w:sz="0" w:space="0" w:color="auto"/>
                                        <w:right w:val="none" w:sz="0" w:space="0" w:color="auto"/>
                                      </w:divBdr>
                                      <w:divsChild>
                                        <w:div w:id="1483304613">
                                          <w:marLeft w:val="0"/>
                                          <w:marRight w:val="0"/>
                                          <w:marTop w:val="0"/>
                                          <w:marBottom w:val="0"/>
                                          <w:divBdr>
                                            <w:top w:val="none" w:sz="0" w:space="0" w:color="auto"/>
                                            <w:left w:val="none" w:sz="0" w:space="0" w:color="auto"/>
                                            <w:bottom w:val="none" w:sz="0" w:space="0" w:color="auto"/>
                                            <w:right w:val="none" w:sz="0" w:space="0" w:color="auto"/>
                                          </w:divBdr>
                                          <w:divsChild>
                                            <w:div w:id="1017200127">
                                              <w:marLeft w:val="0"/>
                                              <w:marRight w:val="0"/>
                                              <w:marTop w:val="0"/>
                                              <w:marBottom w:val="0"/>
                                              <w:divBdr>
                                                <w:top w:val="none" w:sz="0" w:space="0" w:color="auto"/>
                                                <w:left w:val="none" w:sz="0" w:space="0" w:color="auto"/>
                                                <w:bottom w:val="none" w:sz="0" w:space="0" w:color="auto"/>
                                                <w:right w:val="none" w:sz="0" w:space="0" w:color="auto"/>
                                              </w:divBdr>
                                              <w:divsChild>
                                                <w:div w:id="1399129507">
                                                  <w:marLeft w:val="0"/>
                                                  <w:marRight w:val="0"/>
                                                  <w:marTop w:val="0"/>
                                                  <w:marBottom w:val="0"/>
                                                  <w:divBdr>
                                                    <w:top w:val="none" w:sz="0" w:space="0" w:color="auto"/>
                                                    <w:left w:val="none" w:sz="0" w:space="0" w:color="auto"/>
                                                    <w:bottom w:val="none" w:sz="0" w:space="0" w:color="auto"/>
                                                    <w:right w:val="none" w:sz="0" w:space="0" w:color="auto"/>
                                                  </w:divBdr>
                                                </w:div>
                                                <w:div w:id="1931812124">
                                                  <w:marLeft w:val="0"/>
                                                  <w:marRight w:val="0"/>
                                                  <w:marTop w:val="0"/>
                                                  <w:marBottom w:val="0"/>
                                                  <w:divBdr>
                                                    <w:top w:val="none" w:sz="0" w:space="0" w:color="auto"/>
                                                    <w:left w:val="none" w:sz="0" w:space="0" w:color="auto"/>
                                                    <w:bottom w:val="none" w:sz="0" w:space="0" w:color="auto"/>
                                                    <w:right w:val="none" w:sz="0" w:space="0" w:color="auto"/>
                                                  </w:divBdr>
                                                  <w:divsChild>
                                                    <w:div w:id="1796436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589395">
                                              <w:marLeft w:val="0"/>
                                              <w:marRight w:val="0"/>
                                              <w:marTop w:val="0"/>
                                              <w:marBottom w:val="0"/>
                                              <w:divBdr>
                                                <w:top w:val="none" w:sz="0" w:space="0" w:color="auto"/>
                                                <w:left w:val="none" w:sz="0" w:space="0" w:color="auto"/>
                                                <w:bottom w:val="none" w:sz="0" w:space="0" w:color="auto"/>
                                                <w:right w:val="none" w:sz="0" w:space="0" w:color="auto"/>
                                              </w:divBdr>
                                              <w:divsChild>
                                                <w:div w:id="1265646969">
                                                  <w:marLeft w:val="0"/>
                                                  <w:marRight w:val="0"/>
                                                  <w:marTop w:val="0"/>
                                                  <w:marBottom w:val="0"/>
                                                  <w:divBdr>
                                                    <w:top w:val="none" w:sz="0" w:space="0" w:color="auto"/>
                                                    <w:left w:val="none" w:sz="0" w:space="0" w:color="auto"/>
                                                    <w:bottom w:val="none" w:sz="0" w:space="0" w:color="auto"/>
                                                    <w:right w:val="none" w:sz="0" w:space="0" w:color="auto"/>
                                                  </w:divBdr>
                                                </w:div>
                                                <w:div w:id="1864778542">
                                                  <w:marLeft w:val="0"/>
                                                  <w:marRight w:val="0"/>
                                                  <w:marTop w:val="0"/>
                                                  <w:marBottom w:val="0"/>
                                                  <w:divBdr>
                                                    <w:top w:val="none" w:sz="0" w:space="0" w:color="auto"/>
                                                    <w:left w:val="none" w:sz="0" w:space="0" w:color="auto"/>
                                                    <w:bottom w:val="none" w:sz="0" w:space="0" w:color="auto"/>
                                                    <w:right w:val="none" w:sz="0" w:space="0" w:color="auto"/>
                                                  </w:divBdr>
                                                  <w:divsChild>
                                                    <w:div w:id="755371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4362940">
          <w:marLeft w:val="0"/>
          <w:marRight w:val="0"/>
          <w:marTop w:val="0"/>
          <w:marBottom w:val="0"/>
          <w:divBdr>
            <w:top w:val="none" w:sz="0" w:space="0" w:color="auto"/>
            <w:left w:val="none" w:sz="0" w:space="0" w:color="auto"/>
            <w:bottom w:val="none" w:sz="0" w:space="0" w:color="auto"/>
            <w:right w:val="none" w:sz="0" w:space="0" w:color="auto"/>
          </w:divBdr>
          <w:divsChild>
            <w:div w:id="2061975000">
              <w:marLeft w:val="0"/>
              <w:marRight w:val="0"/>
              <w:marTop w:val="0"/>
              <w:marBottom w:val="0"/>
              <w:divBdr>
                <w:top w:val="none" w:sz="0" w:space="0" w:color="auto"/>
                <w:left w:val="none" w:sz="0" w:space="0" w:color="auto"/>
                <w:bottom w:val="none" w:sz="0" w:space="0" w:color="auto"/>
                <w:right w:val="none" w:sz="0" w:space="0" w:color="auto"/>
              </w:divBdr>
              <w:divsChild>
                <w:div w:id="242377067">
                  <w:marLeft w:val="0"/>
                  <w:marRight w:val="0"/>
                  <w:marTop w:val="0"/>
                  <w:marBottom w:val="0"/>
                  <w:divBdr>
                    <w:top w:val="none" w:sz="0" w:space="0" w:color="auto"/>
                    <w:left w:val="none" w:sz="0" w:space="0" w:color="auto"/>
                    <w:bottom w:val="none" w:sz="0" w:space="0" w:color="auto"/>
                    <w:right w:val="none" w:sz="0" w:space="0" w:color="auto"/>
                  </w:divBdr>
                  <w:divsChild>
                    <w:div w:id="204564197">
                      <w:marLeft w:val="0"/>
                      <w:marRight w:val="0"/>
                      <w:marTop w:val="0"/>
                      <w:marBottom w:val="0"/>
                      <w:divBdr>
                        <w:top w:val="none" w:sz="0" w:space="0" w:color="auto"/>
                        <w:left w:val="none" w:sz="0" w:space="0" w:color="auto"/>
                        <w:bottom w:val="none" w:sz="0" w:space="0" w:color="auto"/>
                        <w:right w:val="none" w:sz="0" w:space="0" w:color="auto"/>
                      </w:divBdr>
                      <w:divsChild>
                        <w:div w:id="1271400759">
                          <w:marLeft w:val="0"/>
                          <w:marRight w:val="0"/>
                          <w:marTop w:val="0"/>
                          <w:marBottom w:val="0"/>
                          <w:divBdr>
                            <w:top w:val="none" w:sz="0" w:space="0" w:color="auto"/>
                            <w:left w:val="none" w:sz="0" w:space="0" w:color="auto"/>
                            <w:bottom w:val="none" w:sz="0" w:space="0" w:color="auto"/>
                            <w:right w:val="none" w:sz="0" w:space="0" w:color="auto"/>
                          </w:divBdr>
                          <w:divsChild>
                            <w:div w:id="981232903">
                              <w:marLeft w:val="0"/>
                              <w:marRight w:val="0"/>
                              <w:marTop w:val="0"/>
                              <w:marBottom w:val="0"/>
                              <w:divBdr>
                                <w:top w:val="none" w:sz="0" w:space="0" w:color="auto"/>
                                <w:left w:val="none" w:sz="0" w:space="0" w:color="auto"/>
                                <w:bottom w:val="none" w:sz="0" w:space="0" w:color="auto"/>
                                <w:right w:val="none" w:sz="0" w:space="0" w:color="auto"/>
                              </w:divBdr>
                              <w:divsChild>
                                <w:div w:id="1461919821">
                                  <w:marLeft w:val="0"/>
                                  <w:marRight w:val="0"/>
                                  <w:marTop w:val="0"/>
                                  <w:marBottom w:val="0"/>
                                  <w:divBdr>
                                    <w:top w:val="none" w:sz="0" w:space="0" w:color="auto"/>
                                    <w:left w:val="none" w:sz="0" w:space="0" w:color="auto"/>
                                    <w:bottom w:val="none" w:sz="0" w:space="0" w:color="auto"/>
                                    <w:right w:val="none" w:sz="0" w:space="0" w:color="auto"/>
                                  </w:divBdr>
                                  <w:divsChild>
                                    <w:div w:id="1753310574">
                                      <w:marLeft w:val="0"/>
                                      <w:marRight w:val="0"/>
                                      <w:marTop w:val="0"/>
                                      <w:marBottom w:val="0"/>
                                      <w:divBdr>
                                        <w:top w:val="none" w:sz="0" w:space="0" w:color="auto"/>
                                        <w:left w:val="none" w:sz="0" w:space="0" w:color="auto"/>
                                        <w:bottom w:val="none" w:sz="0" w:space="0" w:color="auto"/>
                                        <w:right w:val="none" w:sz="0" w:space="0" w:color="auto"/>
                                      </w:divBdr>
                                      <w:divsChild>
                                        <w:div w:id="576595039">
                                          <w:marLeft w:val="0"/>
                                          <w:marRight w:val="0"/>
                                          <w:marTop w:val="0"/>
                                          <w:marBottom w:val="0"/>
                                          <w:divBdr>
                                            <w:top w:val="none" w:sz="0" w:space="0" w:color="auto"/>
                                            <w:left w:val="none" w:sz="0" w:space="0" w:color="auto"/>
                                            <w:bottom w:val="none" w:sz="0" w:space="0" w:color="auto"/>
                                            <w:right w:val="none" w:sz="0" w:space="0" w:color="auto"/>
                                          </w:divBdr>
                                          <w:divsChild>
                                            <w:div w:id="14420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31489274">
          <w:marLeft w:val="0"/>
          <w:marRight w:val="0"/>
          <w:marTop w:val="0"/>
          <w:marBottom w:val="0"/>
          <w:divBdr>
            <w:top w:val="none" w:sz="0" w:space="0" w:color="auto"/>
            <w:left w:val="none" w:sz="0" w:space="0" w:color="auto"/>
            <w:bottom w:val="none" w:sz="0" w:space="0" w:color="auto"/>
            <w:right w:val="none" w:sz="0" w:space="0" w:color="auto"/>
          </w:divBdr>
          <w:divsChild>
            <w:div w:id="1285041619">
              <w:marLeft w:val="0"/>
              <w:marRight w:val="0"/>
              <w:marTop w:val="0"/>
              <w:marBottom w:val="0"/>
              <w:divBdr>
                <w:top w:val="none" w:sz="0" w:space="0" w:color="auto"/>
                <w:left w:val="none" w:sz="0" w:space="0" w:color="auto"/>
                <w:bottom w:val="none" w:sz="0" w:space="0" w:color="auto"/>
                <w:right w:val="none" w:sz="0" w:space="0" w:color="auto"/>
              </w:divBdr>
              <w:divsChild>
                <w:div w:id="1258366417">
                  <w:marLeft w:val="0"/>
                  <w:marRight w:val="0"/>
                  <w:marTop w:val="0"/>
                  <w:marBottom w:val="0"/>
                  <w:divBdr>
                    <w:top w:val="none" w:sz="0" w:space="0" w:color="auto"/>
                    <w:left w:val="none" w:sz="0" w:space="0" w:color="auto"/>
                    <w:bottom w:val="none" w:sz="0" w:space="0" w:color="auto"/>
                    <w:right w:val="none" w:sz="0" w:space="0" w:color="auto"/>
                  </w:divBdr>
                  <w:divsChild>
                    <w:div w:id="492335798">
                      <w:marLeft w:val="0"/>
                      <w:marRight w:val="0"/>
                      <w:marTop w:val="0"/>
                      <w:marBottom w:val="0"/>
                      <w:divBdr>
                        <w:top w:val="none" w:sz="0" w:space="0" w:color="auto"/>
                        <w:left w:val="none" w:sz="0" w:space="0" w:color="auto"/>
                        <w:bottom w:val="none" w:sz="0" w:space="0" w:color="auto"/>
                        <w:right w:val="none" w:sz="0" w:space="0" w:color="auto"/>
                      </w:divBdr>
                      <w:divsChild>
                        <w:div w:id="943150280">
                          <w:marLeft w:val="0"/>
                          <w:marRight w:val="0"/>
                          <w:marTop w:val="0"/>
                          <w:marBottom w:val="0"/>
                          <w:divBdr>
                            <w:top w:val="none" w:sz="0" w:space="0" w:color="auto"/>
                            <w:left w:val="none" w:sz="0" w:space="0" w:color="auto"/>
                            <w:bottom w:val="none" w:sz="0" w:space="0" w:color="auto"/>
                            <w:right w:val="none" w:sz="0" w:space="0" w:color="auto"/>
                          </w:divBdr>
                          <w:divsChild>
                            <w:div w:id="1368873354">
                              <w:marLeft w:val="0"/>
                              <w:marRight w:val="0"/>
                              <w:marTop w:val="0"/>
                              <w:marBottom w:val="0"/>
                              <w:divBdr>
                                <w:top w:val="none" w:sz="0" w:space="0" w:color="auto"/>
                                <w:left w:val="none" w:sz="0" w:space="0" w:color="auto"/>
                                <w:bottom w:val="none" w:sz="0" w:space="0" w:color="auto"/>
                                <w:right w:val="none" w:sz="0" w:space="0" w:color="auto"/>
                              </w:divBdr>
                              <w:divsChild>
                                <w:div w:id="1784425557">
                                  <w:marLeft w:val="0"/>
                                  <w:marRight w:val="0"/>
                                  <w:marTop w:val="0"/>
                                  <w:marBottom w:val="0"/>
                                  <w:divBdr>
                                    <w:top w:val="none" w:sz="0" w:space="0" w:color="auto"/>
                                    <w:left w:val="none" w:sz="0" w:space="0" w:color="auto"/>
                                    <w:bottom w:val="none" w:sz="0" w:space="0" w:color="auto"/>
                                    <w:right w:val="none" w:sz="0" w:space="0" w:color="auto"/>
                                  </w:divBdr>
                                  <w:divsChild>
                                    <w:div w:id="62916211">
                                      <w:marLeft w:val="0"/>
                                      <w:marRight w:val="0"/>
                                      <w:marTop w:val="0"/>
                                      <w:marBottom w:val="0"/>
                                      <w:divBdr>
                                        <w:top w:val="none" w:sz="0" w:space="0" w:color="auto"/>
                                        <w:left w:val="none" w:sz="0" w:space="0" w:color="auto"/>
                                        <w:bottom w:val="none" w:sz="0" w:space="0" w:color="auto"/>
                                        <w:right w:val="none" w:sz="0" w:space="0" w:color="auto"/>
                                      </w:divBdr>
                                      <w:divsChild>
                                        <w:div w:id="588734240">
                                          <w:marLeft w:val="0"/>
                                          <w:marRight w:val="0"/>
                                          <w:marTop w:val="0"/>
                                          <w:marBottom w:val="0"/>
                                          <w:divBdr>
                                            <w:top w:val="none" w:sz="0" w:space="0" w:color="auto"/>
                                            <w:left w:val="none" w:sz="0" w:space="0" w:color="auto"/>
                                            <w:bottom w:val="none" w:sz="0" w:space="0" w:color="auto"/>
                                            <w:right w:val="none" w:sz="0" w:space="0" w:color="auto"/>
                                          </w:divBdr>
                                          <w:divsChild>
                                            <w:div w:id="1518500716">
                                              <w:marLeft w:val="0"/>
                                              <w:marRight w:val="0"/>
                                              <w:marTop w:val="0"/>
                                              <w:marBottom w:val="0"/>
                                              <w:divBdr>
                                                <w:top w:val="none" w:sz="0" w:space="0" w:color="auto"/>
                                                <w:left w:val="none" w:sz="0" w:space="0" w:color="auto"/>
                                                <w:bottom w:val="none" w:sz="0" w:space="0" w:color="auto"/>
                                                <w:right w:val="none" w:sz="0" w:space="0" w:color="auto"/>
                                              </w:divBdr>
                                              <w:divsChild>
                                                <w:div w:id="20205821">
                                                  <w:marLeft w:val="0"/>
                                                  <w:marRight w:val="0"/>
                                                  <w:marTop w:val="0"/>
                                                  <w:marBottom w:val="0"/>
                                                  <w:divBdr>
                                                    <w:top w:val="none" w:sz="0" w:space="0" w:color="auto"/>
                                                    <w:left w:val="none" w:sz="0" w:space="0" w:color="auto"/>
                                                    <w:bottom w:val="none" w:sz="0" w:space="0" w:color="auto"/>
                                                    <w:right w:val="none" w:sz="0" w:space="0" w:color="auto"/>
                                                  </w:divBdr>
                                                  <w:divsChild>
                                                    <w:div w:id="1679194330">
                                                      <w:marLeft w:val="0"/>
                                                      <w:marRight w:val="0"/>
                                                      <w:marTop w:val="0"/>
                                                      <w:marBottom w:val="0"/>
                                                      <w:divBdr>
                                                        <w:top w:val="none" w:sz="0" w:space="0" w:color="auto"/>
                                                        <w:left w:val="none" w:sz="0" w:space="0" w:color="auto"/>
                                                        <w:bottom w:val="none" w:sz="0" w:space="0" w:color="auto"/>
                                                        <w:right w:val="none" w:sz="0" w:space="0" w:color="auto"/>
                                                      </w:divBdr>
                                                    </w:div>
                                                  </w:divsChild>
                                                </w:div>
                                                <w:div w:id="6243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883076">
                              <w:marLeft w:val="0"/>
                              <w:marRight w:val="0"/>
                              <w:marTop w:val="0"/>
                              <w:marBottom w:val="0"/>
                              <w:divBdr>
                                <w:top w:val="none" w:sz="0" w:space="0" w:color="auto"/>
                                <w:left w:val="none" w:sz="0" w:space="0" w:color="auto"/>
                                <w:bottom w:val="none" w:sz="0" w:space="0" w:color="auto"/>
                                <w:right w:val="none" w:sz="0" w:space="0" w:color="auto"/>
                              </w:divBdr>
                              <w:divsChild>
                                <w:div w:id="743798248">
                                  <w:marLeft w:val="0"/>
                                  <w:marRight w:val="0"/>
                                  <w:marTop w:val="0"/>
                                  <w:marBottom w:val="0"/>
                                  <w:divBdr>
                                    <w:top w:val="none" w:sz="0" w:space="0" w:color="auto"/>
                                    <w:left w:val="none" w:sz="0" w:space="0" w:color="auto"/>
                                    <w:bottom w:val="none" w:sz="0" w:space="0" w:color="auto"/>
                                    <w:right w:val="none" w:sz="0" w:space="0" w:color="auto"/>
                                  </w:divBdr>
                                  <w:divsChild>
                                    <w:div w:id="1720783931">
                                      <w:marLeft w:val="0"/>
                                      <w:marRight w:val="0"/>
                                      <w:marTop w:val="0"/>
                                      <w:marBottom w:val="0"/>
                                      <w:divBdr>
                                        <w:top w:val="none" w:sz="0" w:space="0" w:color="auto"/>
                                        <w:left w:val="none" w:sz="0" w:space="0" w:color="auto"/>
                                        <w:bottom w:val="none" w:sz="0" w:space="0" w:color="auto"/>
                                        <w:right w:val="none" w:sz="0" w:space="0" w:color="auto"/>
                                      </w:divBdr>
                                      <w:divsChild>
                                        <w:div w:id="61644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988644">
                      <w:marLeft w:val="0"/>
                      <w:marRight w:val="0"/>
                      <w:marTop w:val="0"/>
                      <w:marBottom w:val="0"/>
                      <w:divBdr>
                        <w:top w:val="none" w:sz="0" w:space="0" w:color="auto"/>
                        <w:left w:val="none" w:sz="0" w:space="0" w:color="auto"/>
                        <w:bottom w:val="none" w:sz="0" w:space="0" w:color="auto"/>
                        <w:right w:val="none" w:sz="0" w:space="0" w:color="auto"/>
                      </w:divBdr>
                      <w:divsChild>
                        <w:div w:id="370351035">
                          <w:marLeft w:val="0"/>
                          <w:marRight w:val="0"/>
                          <w:marTop w:val="0"/>
                          <w:marBottom w:val="0"/>
                          <w:divBdr>
                            <w:top w:val="none" w:sz="0" w:space="0" w:color="auto"/>
                            <w:left w:val="none" w:sz="0" w:space="0" w:color="auto"/>
                            <w:bottom w:val="none" w:sz="0" w:space="0" w:color="auto"/>
                            <w:right w:val="none" w:sz="0" w:space="0" w:color="auto"/>
                          </w:divBdr>
                          <w:divsChild>
                            <w:div w:id="1765493372">
                              <w:marLeft w:val="0"/>
                              <w:marRight w:val="0"/>
                              <w:marTop w:val="0"/>
                              <w:marBottom w:val="0"/>
                              <w:divBdr>
                                <w:top w:val="none" w:sz="0" w:space="0" w:color="auto"/>
                                <w:left w:val="none" w:sz="0" w:space="0" w:color="auto"/>
                                <w:bottom w:val="none" w:sz="0" w:space="0" w:color="auto"/>
                                <w:right w:val="none" w:sz="0" w:space="0" w:color="auto"/>
                              </w:divBdr>
                              <w:divsChild>
                                <w:div w:id="541984117">
                                  <w:marLeft w:val="0"/>
                                  <w:marRight w:val="0"/>
                                  <w:marTop w:val="0"/>
                                  <w:marBottom w:val="0"/>
                                  <w:divBdr>
                                    <w:top w:val="none" w:sz="0" w:space="0" w:color="auto"/>
                                    <w:left w:val="none" w:sz="0" w:space="0" w:color="auto"/>
                                    <w:bottom w:val="none" w:sz="0" w:space="0" w:color="auto"/>
                                    <w:right w:val="none" w:sz="0" w:space="0" w:color="auto"/>
                                  </w:divBdr>
                                  <w:divsChild>
                                    <w:div w:id="55281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33729125">
          <w:marLeft w:val="0"/>
          <w:marRight w:val="0"/>
          <w:marTop w:val="0"/>
          <w:marBottom w:val="0"/>
          <w:divBdr>
            <w:top w:val="none" w:sz="0" w:space="0" w:color="auto"/>
            <w:left w:val="none" w:sz="0" w:space="0" w:color="auto"/>
            <w:bottom w:val="none" w:sz="0" w:space="0" w:color="auto"/>
            <w:right w:val="none" w:sz="0" w:space="0" w:color="auto"/>
          </w:divBdr>
          <w:divsChild>
            <w:div w:id="1122109297">
              <w:marLeft w:val="0"/>
              <w:marRight w:val="0"/>
              <w:marTop w:val="0"/>
              <w:marBottom w:val="0"/>
              <w:divBdr>
                <w:top w:val="none" w:sz="0" w:space="0" w:color="auto"/>
                <w:left w:val="none" w:sz="0" w:space="0" w:color="auto"/>
                <w:bottom w:val="none" w:sz="0" w:space="0" w:color="auto"/>
                <w:right w:val="none" w:sz="0" w:space="0" w:color="auto"/>
              </w:divBdr>
              <w:divsChild>
                <w:div w:id="913510633">
                  <w:marLeft w:val="0"/>
                  <w:marRight w:val="0"/>
                  <w:marTop w:val="0"/>
                  <w:marBottom w:val="0"/>
                  <w:divBdr>
                    <w:top w:val="none" w:sz="0" w:space="0" w:color="auto"/>
                    <w:left w:val="none" w:sz="0" w:space="0" w:color="auto"/>
                    <w:bottom w:val="none" w:sz="0" w:space="0" w:color="auto"/>
                    <w:right w:val="none" w:sz="0" w:space="0" w:color="auto"/>
                  </w:divBdr>
                  <w:divsChild>
                    <w:div w:id="968046374">
                      <w:marLeft w:val="0"/>
                      <w:marRight w:val="0"/>
                      <w:marTop w:val="0"/>
                      <w:marBottom w:val="0"/>
                      <w:divBdr>
                        <w:top w:val="none" w:sz="0" w:space="0" w:color="auto"/>
                        <w:left w:val="none" w:sz="0" w:space="0" w:color="auto"/>
                        <w:bottom w:val="none" w:sz="0" w:space="0" w:color="auto"/>
                        <w:right w:val="none" w:sz="0" w:space="0" w:color="auto"/>
                      </w:divBdr>
                      <w:divsChild>
                        <w:div w:id="1452624279">
                          <w:marLeft w:val="0"/>
                          <w:marRight w:val="0"/>
                          <w:marTop w:val="0"/>
                          <w:marBottom w:val="0"/>
                          <w:divBdr>
                            <w:top w:val="none" w:sz="0" w:space="0" w:color="auto"/>
                            <w:left w:val="none" w:sz="0" w:space="0" w:color="auto"/>
                            <w:bottom w:val="none" w:sz="0" w:space="0" w:color="auto"/>
                            <w:right w:val="none" w:sz="0" w:space="0" w:color="auto"/>
                          </w:divBdr>
                          <w:divsChild>
                            <w:div w:id="1766881808">
                              <w:marLeft w:val="0"/>
                              <w:marRight w:val="0"/>
                              <w:marTop w:val="0"/>
                              <w:marBottom w:val="0"/>
                              <w:divBdr>
                                <w:top w:val="none" w:sz="0" w:space="0" w:color="auto"/>
                                <w:left w:val="none" w:sz="0" w:space="0" w:color="auto"/>
                                <w:bottom w:val="none" w:sz="0" w:space="0" w:color="auto"/>
                                <w:right w:val="none" w:sz="0" w:space="0" w:color="auto"/>
                              </w:divBdr>
                              <w:divsChild>
                                <w:div w:id="1458522463">
                                  <w:marLeft w:val="0"/>
                                  <w:marRight w:val="0"/>
                                  <w:marTop w:val="0"/>
                                  <w:marBottom w:val="0"/>
                                  <w:divBdr>
                                    <w:top w:val="none" w:sz="0" w:space="0" w:color="auto"/>
                                    <w:left w:val="none" w:sz="0" w:space="0" w:color="auto"/>
                                    <w:bottom w:val="none" w:sz="0" w:space="0" w:color="auto"/>
                                    <w:right w:val="none" w:sz="0" w:space="0" w:color="auto"/>
                                  </w:divBdr>
                                  <w:divsChild>
                                    <w:div w:id="1594126643">
                                      <w:marLeft w:val="0"/>
                                      <w:marRight w:val="0"/>
                                      <w:marTop w:val="0"/>
                                      <w:marBottom w:val="0"/>
                                      <w:divBdr>
                                        <w:top w:val="none" w:sz="0" w:space="0" w:color="auto"/>
                                        <w:left w:val="none" w:sz="0" w:space="0" w:color="auto"/>
                                        <w:bottom w:val="none" w:sz="0" w:space="0" w:color="auto"/>
                                        <w:right w:val="none" w:sz="0" w:space="0" w:color="auto"/>
                                      </w:divBdr>
                                      <w:divsChild>
                                        <w:div w:id="1395735625">
                                          <w:marLeft w:val="0"/>
                                          <w:marRight w:val="0"/>
                                          <w:marTop w:val="0"/>
                                          <w:marBottom w:val="0"/>
                                          <w:divBdr>
                                            <w:top w:val="none" w:sz="0" w:space="0" w:color="auto"/>
                                            <w:left w:val="none" w:sz="0" w:space="0" w:color="auto"/>
                                            <w:bottom w:val="none" w:sz="0" w:space="0" w:color="auto"/>
                                            <w:right w:val="none" w:sz="0" w:space="0" w:color="auto"/>
                                          </w:divBdr>
                                          <w:divsChild>
                                            <w:div w:id="98743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0007280">
          <w:marLeft w:val="0"/>
          <w:marRight w:val="0"/>
          <w:marTop w:val="0"/>
          <w:marBottom w:val="0"/>
          <w:divBdr>
            <w:top w:val="none" w:sz="0" w:space="0" w:color="auto"/>
            <w:left w:val="none" w:sz="0" w:space="0" w:color="auto"/>
            <w:bottom w:val="none" w:sz="0" w:space="0" w:color="auto"/>
            <w:right w:val="none" w:sz="0" w:space="0" w:color="auto"/>
          </w:divBdr>
          <w:divsChild>
            <w:div w:id="1506481521">
              <w:marLeft w:val="0"/>
              <w:marRight w:val="0"/>
              <w:marTop w:val="0"/>
              <w:marBottom w:val="0"/>
              <w:divBdr>
                <w:top w:val="none" w:sz="0" w:space="0" w:color="auto"/>
                <w:left w:val="none" w:sz="0" w:space="0" w:color="auto"/>
                <w:bottom w:val="none" w:sz="0" w:space="0" w:color="auto"/>
                <w:right w:val="none" w:sz="0" w:space="0" w:color="auto"/>
              </w:divBdr>
              <w:divsChild>
                <w:div w:id="962269865">
                  <w:marLeft w:val="0"/>
                  <w:marRight w:val="0"/>
                  <w:marTop w:val="0"/>
                  <w:marBottom w:val="0"/>
                  <w:divBdr>
                    <w:top w:val="none" w:sz="0" w:space="0" w:color="auto"/>
                    <w:left w:val="none" w:sz="0" w:space="0" w:color="auto"/>
                    <w:bottom w:val="none" w:sz="0" w:space="0" w:color="auto"/>
                    <w:right w:val="none" w:sz="0" w:space="0" w:color="auto"/>
                  </w:divBdr>
                  <w:divsChild>
                    <w:div w:id="1043939828">
                      <w:marLeft w:val="0"/>
                      <w:marRight w:val="0"/>
                      <w:marTop w:val="0"/>
                      <w:marBottom w:val="0"/>
                      <w:divBdr>
                        <w:top w:val="none" w:sz="0" w:space="0" w:color="auto"/>
                        <w:left w:val="none" w:sz="0" w:space="0" w:color="auto"/>
                        <w:bottom w:val="none" w:sz="0" w:space="0" w:color="auto"/>
                        <w:right w:val="none" w:sz="0" w:space="0" w:color="auto"/>
                      </w:divBdr>
                      <w:divsChild>
                        <w:div w:id="215629653">
                          <w:marLeft w:val="0"/>
                          <w:marRight w:val="0"/>
                          <w:marTop w:val="0"/>
                          <w:marBottom w:val="0"/>
                          <w:divBdr>
                            <w:top w:val="none" w:sz="0" w:space="0" w:color="auto"/>
                            <w:left w:val="none" w:sz="0" w:space="0" w:color="auto"/>
                            <w:bottom w:val="none" w:sz="0" w:space="0" w:color="auto"/>
                            <w:right w:val="none" w:sz="0" w:space="0" w:color="auto"/>
                          </w:divBdr>
                          <w:divsChild>
                            <w:div w:id="503402021">
                              <w:marLeft w:val="0"/>
                              <w:marRight w:val="0"/>
                              <w:marTop w:val="0"/>
                              <w:marBottom w:val="0"/>
                              <w:divBdr>
                                <w:top w:val="none" w:sz="0" w:space="0" w:color="auto"/>
                                <w:left w:val="none" w:sz="0" w:space="0" w:color="auto"/>
                                <w:bottom w:val="none" w:sz="0" w:space="0" w:color="auto"/>
                                <w:right w:val="none" w:sz="0" w:space="0" w:color="auto"/>
                              </w:divBdr>
                              <w:divsChild>
                                <w:div w:id="1508054065">
                                  <w:marLeft w:val="0"/>
                                  <w:marRight w:val="0"/>
                                  <w:marTop w:val="0"/>
                                  <w:marBottom w:val="0"/>
                                  <w:divBdr>
                                    <w:top w:val="none" w:sz="0" w:space="0" w:color="auto"/>
                                    <w:left w:val="none" w:sz="0" w:space="0" w:color="auto"/>
                                    <w:bottom w:val="none" w:sz="0" w:space="0" w:color="auto"/>
                                    <w:right w:val="none" w:sz="0" w:space="0" w:color="auto"/>
                                  </w:divBdr>
                                  <w:divsChild>
                                    <w:div w:id="468017354">
                                      <w:marLeft w:val="0"/>
                                      <w:marRight w:val="0"/>
                                      <w:marTop w:val="0"/>
                                      <w:marBottom w:val="0"/>
                                      <w:divBdr>
                                        <w:top w:val="none" w:sz="0" w:space="0" w:color="auto"/>
                                        <w:left w:val="none" w:sz="0" w:space="0" w:color="auto"/>
                                        <w:bottom w:val="none" w:sz="0" w:space="0" w:color="auto"/>
                                        <w:right w:val="none" w:sz="0" w:space="0" w:color="auto"/>
                                      </w:divBdr>
                                      <w:divsChild>
                                        <w:div w:id="1412777900">
                                          <w:marLeft w:val="0"/>
                                          <w:marRight w:val="0"/>
                                          <w:marTop w:val="0"/>
                                          <w:marBottom w:val="0"/>
                                          <w:divBdr>
                                            <w:top w:val="none" w:sz="0" w:space="0" w:color="auto"/>
                                            <w:left w:val="none" w:sz="0" w:space="0" w:color="auto"/>
                                            <w:bottom w:val="none" w:sz="0" w:space="0" w:color="auto"/>
                                            <w:right w:val="none" w:sz="0" w:space="0" w:color="auto"/>
                                          </w:divBdr>
                                          <w:divsChild>
                                            <w:div w:id="26858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0298837">
          <w:marLeft w:val="0"/>
          <w:marRight w:val="0"/>
          <w:marTop w:val="0"/>
          <w:marBottom w:val="0"/>
          <w:divBdr>
            <w:top w:val="none" w:sz="0" w:space="0" w:color="auto"/>
            <w:left w:val="none" w:sz="0" w:space="0" w:color="auto"/>
            <w:bottom w:val="none" w:sz="0" w:space="0" w:color="auto"/>
            <w:right w:val="none" w:sz="0" w:space="0" w:color="auto"/>
          </w:divBdr>
          <w:divsChild>
            <w:div w:id="1294750710">
              <w:marLeft w:val="0"/>
              <w:marRight w:val="0"/>
              <w:marTop w:val="0"/>
              <w:marBottom w:val="0"/>
              <w:divBdr>
                <w:top w:val="none" w:sz="0" w:space="0" w:color="auto"/>
                <w:left w:val="none" w:sz="0" w:space="0" w:color="auto"/>
                <w:bottom w:val="none" w:sz="0" w:space="0" w:color="auto"/>
                <w:right w:val="none" w:sz="0" w:space="0" w:color="auto"/>
              </w:divBdr>
              <w:divsChild>
                <w:div w:id="1759643267">
                  <w:marLeft w:val="0"/>
                  <w:marRight w:val="0"/>
                  <w:marTop w:val="0"/>
                  <w:marBottom w:val="0"/>
                  <w:divBdr>
                    <w:top w:val="none" w:sz="0" w:space="0" w:color="auto"/>
                    <w:left w:val="none" w:sz="0" w:space="0" w:color="auto"/>
                    <w:bottom w:val="none" w:sz="0" w:space="0" w:color="auto"/>
                    <w:right w:val="none" w:sz="0" w:space="0" w:color="auto"/>
                  </w:divBdr>
                  <w:divsChild>
                    <w:div w:id="2089879495">
                      <w:marLeft w:val="0"/>
                      <w:marRight w:val="0"/>
                      <w:marTop w:val="0"/>
                      <w:marBottom w:val="0"/>
                      <w:divBdr>
                        <w:top w:val="none" w:sz="0" w:space="0" w:color="auto"/>
                        <w:left w:val="none" w:sz="0" w:space="0" w:color="auto"/>
                        <w:bottom w:val="none" w:sz="0" w:space="0" w:color="auto"/>
                        <w:right w:val="none" w:sz="0" w:space="0" w:color="auto"/>
                      </w:divBdr>
                      <w:divsChild>
                        <w:div w:id="2130510127">
                          <w:marLeft w:val="0"/>
                          <w:marRight w:val="0"/>
                          <w:marTop w:val="0"/>
                          <w:marBottom w:val="0"/>
                          <w:divBdr>
                            <w:top w:val="none" w:sz="0" w:space="0" w:color="auto"/>
                            <w:left w:val="none" w:sz="0" w:space="0" w:color="auto"/>
                            <w:bottom w:val="none" w:sz="0" w:space="0" w:color="auto"/>
                            <w:right w:val="none" w:sz="0" w:space="0" w:color="auto"/>
                          </w:divBdr>
                          <w:divsChild>
                            <w:div w:id="1253200278">
                              <w:marLeft w:val="0"/>
                              <w:marRight w:val="0"/>
                              <w:marTop w:val="0"/>
                              <w:marBottom w:val="0"/>
                              <w:divBdr>
                                <w:top w:val="none" w:sz="0" w:space="0" w:color="auto"/>
                                <w:left w:val="none" w:sz="0" w:space="0" w:color="auto"/>
                                <w:bottom w:val="none" w:sz="0" w:space="0" w:color="auto"/>
                                <w:right w:val="none" w:sz="0" w:space="0" w:color="auto"/>
                              </w:divBdr>
                              <w:divsChild>
                                <w:div w:id="2066293047">
                                  <w:marLeft w:val="0"/>
                                  <w:marRight w:val="0"/>
                                  <w:marTop w:val="0"/>
                                  <w:marBottom w:val="0"/>
                                  <w:divBdr>
                                    <w:top w:val="none" w:sz="0" w:space="0" w:color="auto"/>
                                    <w:left w:val="none" w:sz="0" w:space="0" w:color="auto"/>
                                    <w:bottom w:val="none" w:sz="0" w:space="0" w:color="auto"/>
                                    <w:right w:val="none" w:sz="0" w:space="0" w:color="auto"/>
                                  </w:divBdr>
                                  <w:divsChild>
                                    <w:div w:id="1209876341">
                                      <w:marLeft w:val="0"/>
                                      <w:marRight w:val="0"/>
                                      <w:marTop w:val="0"/>
                                      <w:marBottom w:val="0"/>
                                      <w:divBdr>
                                        <w:top w:val="none" w:sz="0" w:space="0" w:color="auto"/>
                                        <w:left w:val="none" w:sz="0" w:space="0" w:color="auto"/>
                                        <w:bottom w:val="none" w:sz="0" w:space="0" w:color="auto"/>
                                        <w:right w:val="none" w:sz="0" w:space="0" w:color="auto"/>
                                      </w:divBdr>
                                      <w:divsChild>
                                        <w:div w:id="1422332334">
                                          <w:marLeft w:val="0"/>
                                          <w:marRight w:val="0"/>
                                          <w:marTop w:val="0"/>
                                          <w:marBottom w:val="0"/>
                                          <w:divBdr>
                                            <w:top w:val="none" w:sz="0" w:space="0" w:color="auto"/>
                                            <w:left w:val="none" w:sz="0" w:space="0" w:color="auto"/>
                                            <w:bottom w:val="none" w:sz="0" w:space="0" w:color="auto"/>
                                            <w:right w:val="none" w:sz="0" w:space="0" w:color="auto"/>
                                          </w:divBdr>
                                          <w:divsChild>
                                            <w:div w:id="45135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0572125">
          <w:marLeft w:val="0"/>
          <w:marRight w:val="0"/>
          <w:marTop w:val="0"/>
          <w:marBottom w:val="0"/>
          <w:divBdr>
            <w:top w:val="none" w:sz="0" w:space="0" w:color="auto"/>
            <w:left w:val="none" w:sz="0" w:space="0" w:color="auto"/>
            <w:bottom w:val="none" w:sz="0" w:space="0" w:color="auto"/>
            <w:right w:val="none" w:sz="0" w:space="0" w:color="auto"/>
          </w:divBdr>
          <w:divsChild>
            <w:div w:id="1723870588">
              <w:marLeft w:val="0"/>
              <w:marRight w:val="0"/>
              <w:marTop w:val="0"/>
              <w:marBottom w:val="0"/>
              <w:divBdr>
                <w:top w:val="none" w:sz="0" w:space="0" w:color="auto"/>
                <w:left w:val="none" w:sz="0" w:space="0" w:color="auto"/>
                <w:bottom w:val="none" w:sz="0" w:space="0" w:color="auto"/>
                <w:right w:val="none" w:sz="0" w:space="0" w:color="auto"/>
              </w:divBdr>
              <w:divsChild>
                <w:div w:id="1141537450">
                  <w:marLeft w:val="0"/>
                  <w:marRight w:val="0"/>
                  <w:marTop w:val="0"/>
                  <w:marBottom w:val="0"/>
                  <w:divBdr>
                    <w:top w:val="none" w:sz="0" w:space="0" w:color="auto"/>
                    <w:left w:val="none" w:sz="0" w:space="0" w:color="auto"/>
                    <w:bottom w:val="none" w:sz="0" w:space="0" w:color="auto"/>
                    <w:right w:val="none" w:sz="0" w:space="0" w:color="auto"/>
                  </w:divBdr>
                  <w:divsChild>
                    <w:div w:id="1501459459">
                      <w:marLeft w:val="0"/>
                      <w:marRight w:val="0"/>
                      <w:marTop w:val="0"/>
                      <w:marBottom w:val="0"/>
                      <w:divBdr>
                        <w:top w:val="none" w:sz="0" w:space="0" w:color="auto"/>
                        <w:left w:val="none" w:sz="0" w:space="0" w:color="auto"/>
                        <w:bottom w:val="none" w:sz="0" w:space="0" w:color="auto"/>
                        <w:right w:val="none" w:sz="0" w:space="0" w:color="auto"/>
                      </w:divBdr>
                      <w:divsChild>
                        <w:div w:id="453183854">
                          <w:marLeft w:val="0"/>
                          <w:marRight w:val="0"/>
                          <w:marTop w:val="0"/>
                          <w:marBottom w:val="0"/>
                          <w:divBdr>
                            <w:top w:val="none" w:sz="0" w:space="0" w:color="auto"/>
                            <w:left w:val="none" w:sz="0" w:space="0" w:color="auto"/>
                            <w:bottom w:val="none" w:sz="0" w:space="0" w:color="auto"/>
                            <w:right w:val="none" w:sz="0" w:space="0" w:color="auto"/>
                          </w:divBdr>
                          <w:divsChild>
                            <w:div w:id="1313288616">
                              <w:marLeft w:val="0"/>
                              <w:marRight w:val="0"/>
                              <w:marTop w:val="0"/>
                              <w:marBottom w:val="0"/>
                              <w:divBdr>
                                <w:top w:val="none" w:sz="0" w:space="0" w:color="auto"/>
                                <w:left w:val="none" w:sz="0" w:space="0" w:color="auto"/>
                                <w:bottom w:val="none" w:sz="0" w:space="0" w:color="auto"/>
                                <w:right w:val="none" w:sz="0" w:space="0" w:color="auto"/>
                              </w:divBdr>
                              <w:divsChild>
                                <w:div w:id="759058286">
                                  <w:marLeft w:val="0"/>
                                  <w:marRight w:val="0"/>
                                  <w:marTop w:val="0"/>
                                  <w:marBottom w:val="0"/>
                                  <w:divBdr>
                                    <w:top w:val="none" w:sz="0" w:space="0" w:color="auto"/>
                                    <w:left w:val="none" w:sz="0" w:space="0" w:color="auto"/>
                                    <w:bottom w:val="none" w:sz="0" w:space="0" w:color="auto"/>
                                    <w:right w:val="none" w:sz="0" w:space="0" w:color="auto"/>
                                  </w:divBdr>
                                  <w:divsChild>
                                    <w:div w:id="143471140">
                                      <w:marLeft w:val="0"/>
                                      <w:marRight w:val="0"/>
                                      <w:marTop w:val="0"/>
                                      <w:marBottom w:val="0"/>
                                      <w:divBdr>
                                        <w:top w:val="none" w:sz="0" w:space="0" w:color="auto"/>
                                        <w:left w:val="none" w:sz="0" w:space="0" w:color="auto"/>
                                        <w:bottom w:val="none" w:sz="0" w:space="0" w:color="auto"/>
                                        <w:right w:val="none" w:sz="0" w:space="0" w:color="auto"/>
                                      </w:divBdr>
                                      <w:divsChild>
                                        <w:div w:id="19547057">
                                          <w:marLeft w:val="0"/>
                                          <w:marRight w:val="0"/>
                                          <w:marTop w:val="0"/>
                                          <w:marBottom w:val="0"/>
                                          <w:divBdr>
                                            <w:top w:val="none" w:sz="0" w:space="0" w:color="auto"/>
                                            <w:left w:val="none" w:sz="0" w:space="0" w:color="auto"/>
                                            <w:bottom w:val="none" w:sz="0" w:space="0" w:color="auto"/>
                                            <w:right w:val="none" w:sz="0" w:space="0" w:color="auto"/>
                                          </w:divBdr>
                                          <w:divsChild>
                                            <w:div w:id="884947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1106393">
          <w:marLeft w:val="0"/>
          <w:marRight w:val="0"/>
          <w:marTop w:val="0"/>
          <w:marBottom w:val="0"/>
          <w:divBdr>
            <w:top w:val="none" w:sz="0" w:space="0" w:color="auto"/>
            <w:left w:val="none" w:sz="0" w:space="0" w:color="auto"/>
            <w:bottom w:val="none" w:sz="0" w:space="0" w:color="auto"/>
            <w:right w:val="none" w:sz="0" w:space="0" w:color="auto"/>
          </w:divBdr>
          <w:divsChild>
            <w:div w:id="1951204559">
              <w:marLeft w:val="0"/>
              <w:marRight w:val="0"/>
              <w:marTop w:val="0"/>
              <w:marBottom w:val="0"/>
              <w:divBdr>
                <w:top w:val="none" w:sz="0" w:space="0" w:color="auto"/>
                <w:left w:val="none" w:sz="0" w:space="0" w:color="auto"/>
                <w:bottom w:val="none" w:sz="0" w:space="0" w:color="auto"/>
                <w:right w:val="none" w:sz="0" w:space="0" w:color="auto"/>
              </w:divBdr>
              <w:divsChild>
                <w:div w:id="1954511683">
                  <w:marLeft w:val="0"/>
                  <w:marRight w:val="0"/>
                  <w:marTop w:val="0"/>
                  <w:marBottom w:val="0"/>
                  <w:divBdr>
                    <w:top w:val="none" w:sz="0" w:space="0" w:color="auto"/>
                    <w:left w:val="none" w:sz="0" w:space="0" w:color="auto"/>
                    <w:bottom w:val="none" w:sz="0" w:space="0" w:color="auto"/>
                    <w:right w:val="none" w:sz="0" w:space="0" w:color="auto"/>
                  </w:divBdr>
                  <w:divsChild>
                    <w:div w:id="1237478782">
                      <w:marLeft w:val="0"/>
                      <w:marRight w:val="0"/>
                      <w:marTop w:val="0"/>
                      <w:marBottom w:val="0"/>
                      <w:divBdr>
                        <w:top w:val="none" w:sz="0" w:space="0" w:color="auto"/>
                        <w:left w:val="none" w:sz="0" w:space="0" w:color="auto"/>
                        <w:bottom w:val="none" w:sz="0" w:space="0" w:color="auto"/>
                        <w:right w:val="none" w:sz="0" w:space="0" w:color="auto"/>
                      </w:divBdr>
                      <w:divsChild>
                        <w:div w:id="653527259">
                          <w:marLeft w:val="0"/>
                          <w:marRight w:val="0"/>
                          <w:marTop w:val="0"/>
                          <w:marBottom w:val="0"/>
                          <w:divBdr>
                            <w:top w:val="none" w:sz="0" w:space="0" w:color="auto"/>
                            <w:left w:val="none" w:sz="0" w:space="0" w:color="auto"/>
                            <w:bottom w:val="none" w:sz="0" w:space="0" w:color="auto"/>
                            <w:right w:val="none" w:sz="0" w:space="0" w:color="auto"/>
                          </w:divBdr>
                          <w:divsChild>
                            <w:div w:id="935334097">
                              <w:marLeft w:val="0"/>
                              <w:marRight w:val="0"/>
                              <w:marTop w:val="0"/>
                              <w:marBottom w:val="0"/>
                              <w:divBdr>
                                <w:top w:val="none" w:sz="0" w:space="0" w:color="auto"/>
                                <w:left w:val="none" w:sz="0" w:space="0" w:color="auto"/>
                                <w:bottom w:val="none" w:sz="0" w:space="0" w:color="auto"/>
                                <w:right w:val="none" w:sz="0" w:space="0" w:color="auto"/>
                              </w:divBdr>
                              <w:divsChild>
                                <w:div w:id="898857587">
                                  <w:marLeft w:val="0"/>
                                  <w:marRight w:val="0"/>
                                  <w:marTop w:val="0"/>
                                  <w:marBottom w:val="0"/>
                                  <w:divBdr>
                                    <w:top w:val="none" w:sz="0" w:space="0" w:color="auto"/>
                                    <w:left w:val="none" w:sz="0" w:space="0" w:color="auto"/>
                                    <w:bottom w:val="none" w:sz="0" w:space="0" w:color="auto"/>
                                    <w:right w:val="none" w:sz="0" w:space="0" w:color="auto"/>
                                  </w:divBdr>
                                  <w:divsChild>
                                    <w:div w:id="176549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35634824">
                      <w:marLeft w:val="0"/>
                      <w:marRight w:val="0"/>
                      <w:marTop w:val="0"/>
                      <w:marBottom w:val="0"/>
                      <w:divBdr>
                        <w:top w:val="none" w:sz="0" w:space="0" w:color="auto"/>
                        <w:left w:val="none" w:sz="0" w:space="0" w:color="auto"/>
                        <w:bottom w:val="none" w:sz="0" w:space="0" w:color="auto"/>
                        <w:right w:val="none" w:sz="0" w:space="0" w:color="auto"/>
                      </w:divBdr>
                      <w:divsChild>
                        <w:div w:id="626203183">
                          <w:marLeft w:val="0"/>
                          <w:marRight w:val="0"/>
                          <w:marTop w:val="0"/>
                          <w:marBottom w:val="0"/>
                          <w:divBdr>
                            <w:top w:val="none" w:sz="0" w:space="0" w:color="auto"/>
                            <w:left w:val="none" w:sz="0" w:space="0" w:color="auto"/>
                            <w:bottom w:val="none" w:sz="0" w:space="0" w:color="auto"/>
                            <w:right w:val="none" w:sz="0" w:space="0" w:color="auto"/>
                          </w:divBdr>
                          <w:divsChild>
                            <w:div w:id="144705596">
                              <w:marLeft w:val="0"/>
                              <w:marRight w:val="0"/>
                              <w:marTop w:val="0"/>
                              <w:marBottom w:val="0"/>
                              <w:divBdr>
                                <w:top w:val="none" w:sz="0" w:space="0" w:color="auto"/>
                                <w:left w:val="none" w:sz="0" w:space="0" w:color="auto"/>
                                <w:bottom w:val="none" w:sz="0" w:space="0" w:color="auto"/>
                                <w:right w:val="none" w:sz="0" w:space="0" w:color="auto"/>
                              </w:divBdr>
                              <w:divsChild>
                                <w:div w:id="421225242">
                                  <w:marLeft w:val="0"/>
                                  <w:marRight w:val="0"/>
                                  <w:marTop w:val="0"/>
                                  <w:marBottom w:val="0"/>
                                  <w:divBdr>
                                    <w:top w:val="none" w:sz="0" w:space="0" w:color="auto"/>
                                    <w:left w:val="none" w:sz="0" w:space="0" w:color="auto"/>
                                    <w:bottom w:val="none" w:sz="0" w:space="0" w:color="auto"/>
                                    <w:right w:val="none" w:sz="0" w:space="0" w:color="auto"/>
                                  </w:divBdr>
                                  <w:divsChild>
                                    <w:div w:id="123666839">
                                      <w:marLeft w:val="0"/>
                                      <w:marRight w:val="0"/>
                                      <w:marTop w:val="0"/>
                                      <w:marBottom w:val="0"/>
                                      <w:divBdr>
                                        <w:top w:val="none" w:sz="0" w:space="0" w:color="auto"/>
                                        <w:left w:val="none" w:sz="0" w:space="0" w:color="auto"/>
                                        <w:bottom w:val="none" w:sz="0" w:space="0" w:color="auto"/>
                                        <w:right w:val="none" w:sz="0" w:space="0" w:color="auto"/>
                                      </w:divBdr>
                                      <w:divsChild>
                                        <w:div w:id="218174549">
                                          <w:marLeft w:val="0"/>
                                          <w:marRight w:val="0"/>
                                          <w:marTop w:val="0"/>
                                          <w:marBottom w:val="0"/>
                                          <w:divBdr>
                                            <w:top w:val="none" w:sz="0" w:space="0" w:color="auto"/>
                                            <w:left w:val="none" w:sz="0" w:space="0" w:color="auto"/>
                                            <w:bottom w:val="none" w:sz="0" w:space="0" w:color="auto"/>
                                            <w:right w:val="none" w:sz="0" w:space="0" w:color="auto"/>
                                          </w:divBdr>
                                          <w:divsChild>
                                            <w:div w:id="1288121291">
                                              <w:marLeft w:val="0"/>
                                              <w:marRight w:val="0"/>
                                              <w:marTop w:val="0"/>
                                              <w:marBottom w:val="0"/>
                                              <w:divBdr>
                                                <w:top w:val="none" w:sz="0" w:space="0" w:color="auto"/>
                                                <w:left w:val="none" w:sz="0" w:space="0" w:color="auto"/>
                                                <w:bottom w:val="none" w:sz="0" w:space="0" w:color="auto"/>
                                                <w:right w:val="none" w:sz="0" w:space="0" w:color="auto"/>
                                              </w:divBdr>
                                              <w:divsChild>
                                                <w:div w:id="681400325">
                                                  <w:marLeft w:val="0"/>
                                                  <w:marRight w:val="0"/>
                                                  <w:marTop w:val="0"/>
                                                  <w:marBottom w:val="0"/>
                                                  <w:divBdr>
                                                    <w:top w:val="none" w:sz="0" w:space="0" w:color="auto"/>
                                                    <w:left w:val="none" w:sz="0" w:space="0" w:color="auto"/>
                                                    <w:bottom w:val="none" w:sz="0" w:space="0" w:color="auto"/>
                                                    <w:right w:val="none" w:sz="0" w:space="0" w:color="auto"/>
                                                  </w:divBdr>
                                                  <w:divsChild>
                                                    <w:div w:id="462624277">
                                                      <w:marLeft w:val="0"/>
                                                      <w:marRight w:val="0"/>
                                                      <w:marTop w:val="0"/>
                                                      <w:marBottom w:val="0"/>
                                                      <w:divBdr>
                                                        <w:top w:val="none" w:sz="0" w:space="0" w:color="auto"/>
                                                        <w:left w:val="none" w:sz="0" w:space="0" w:color="auto"/>
                                                        <w:bottom w:val="none" w:sz="0" w:space="0" w:color="auto"/>
                                                        <w:right w:val="none" w:sz="0" w:space="0" w:color="auto"/>
                                                      </w:divBdr>
                                                    </w:div>
                                                  </w:divsChild>
                                                </w:div>
                                                <w:div w:id="175624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8347905">
                              <w:marLeft w:val="0"/>
                              <w:marRight w:val="0"/>
                              <w:marTop w:val="0"/>
                              <w:marBottom w:val="0"/>
                              <w:divBdr>
                                <w:top w:val="none" w:sz="0" w:space="0" w:color="auto"/>
                                <w:left w:val="none" w:sz="0" w:space="0" w:color="auto"/>
                                <w:bottom w:val="none" w:sz="0" w:space="0" w:color="auto"/>
                                <w:right w:val="none" w:sz="0" w:space="0" w:color="auto"/>
                              </w:divBdr>
                              <w:divsChild>
                                <w:div w:id="562377193">
                                  <w:marLeft w:val="0"/>
                                  <w:marRight w:val="0"/>
                                  <w:marTop w:val="0"/>
                                  <w:marBottom w:val="0"/>
                                  <w:divBdr>
                                    <w:top w:val="none" w:sz="0" w:space="0" w:color="auto"/>
                                    <w:left w:val="none" w:sz="0" w:space="0" w:color="auto"/>
                                    <w:bottom w:val="none" w:sz="0" w:space="0" w:color="auto"/>
                                    <w:right w:val="none" w:sz="0" w:space="0" w:color="auto"/>
                                  </w:divBdr>
                                  <w:divsChild>
                                    <w:div w:id="817845258">
                                      <w:marLeft w:val="0"/>
                                      <w:marRight w:val="0"/>
                                      <w:marTop w:val="0"/>
                                      <w:marBottom w:val="0"/>
                                      <w:divBdr>
                                        <w:top w:val="none" w:sz="0" w:space="0" w:color="auto"/>
                                        <w:left w:val="none" w:sz="0" w:space="0" w:color="auto"/>
                                        <w:bottom w:val="none" w:sz="0" w:space="0" w:color="auto"/>
                                        <w:right w:val="none" w:sz="0" w:space="0" w:color="auto"/>
                                      </w:divBdr>
                                      <w:divsChild>
                                        <w:div w:id="171986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51344244">
          <w:marLeft w:val="0"/>
          <w:marRight w:val="0"/>
          <w:marTop w:val="0"/>
          <w:marBottom w:val="0"/>
          <w:divBdr>
            <w:top w:val="none" w:sz="0" w:space="0" w:color="auto"/>
            <w:left w:val="none" w:sz="0" w:space="0" w:color="auto"/>
            <w:bottom w:val="none" w:sz="0" w:space="0" w:color="auto"/>
            <w:right w:val="none" w:sz="0" w:space="0" w:color="auto"/>
          </w:divBdr>
          <w:divsChild>
            <w:div w:id="1186092038">
              <w:marLeft w:val="0"/>
              <w:marRight w:val="0"/>
              <w:marTop w:val="0"/>
              <w:marBottom w:val="0"/>
              <w:divBdr>
                <w:top w:val="none" w:sz="0" w:space="0" w:color="auto"/>
                <w:left w:val="none" w:sz="0" w:space="0" w:color="auto"/>
                <w:bottom w:val="none" w:sz="0" w:space="0" w:color="auto"/>
                <w:right w:val="none" w:sz="0" w:space="0" w:color="auto"/>
              </w:divBdr>
              <w:divsChild>
                <w:div w:id="5835658">
                  <w:marLeft w:val="0"/>
                  <w:marRight w:val="0"/>
                  <w:marTop w:val="0"/>
                  <w:marBottom w:val="0"/>
                  <w:divBdr>
                    <w:top w:val="none" w:sz="0" w:space="0" w:color="auto"/>
                    <w:left w:val="none" w:sz="0" w:space="0" w:color="auto"/>
                    <w:bottom w:val="none" w:sz="0" w:space="0" w:color="auto"/>
                    <w:right w:val="none" w:sz="0" w:space="0" w:color="auto"/>
                  </w:divBdr>
                  <w:divsChild>
                    <w:div w:id="2090998539">
                      <w:marLeft w:val="0"/>
                      <w:marRight w:val="0"/>
                      <w:marTop w:val="0"/>
                      <w:marBottom w:val="0"/>
                      <w:divBdr>
                        <w:top w:val="none" w:sz="0" w:space="0" w:color="auto"/>
                        <w:left w:val="none" w:sz="0" w:space="0" w:color="auto"/>
                        <w:bottom w:val="none" w:sz="0" w:space="0" w:color="auto"/>
                        <w:right w:val="none" w:sz="0" w:space="0" w:color="auto"/>
                      </w:divBdr>
                      <w:divsChild>
                        <w:div w:id="1628701216">
                          <w:marLeft w:val="0"/>
                          <w:marRight w:val="0"/>
                          <w:marTop w:val="0"/>
                          <w:marBottom w:val="0"/>
                          <w:divBdr>
                            <w:top w:val="none" w:sz="0" w:space="0" w:color="auto"/>
                            <w:left w:val="none" w:sz="0" w:space="0" w:color="auto"/>
                            <w:bottom w:val="none" w:sz="0" w:space="0" w:color="auto"/>
                            <w:right w:val="none" w:sz="0" w:space="0" w:color="auto"/>
                          </w:divBdr>
                          <w:divsChild>
                            <w:div w:id="359478108">
                              <w:marLeft w:val="0"/>
                              <w:marRight w:val="0"/>
                              <w:marTop w:val="0"/>
                              <w:marBottom w:val="0"/>
                              <w:divBdr>
                                <w:top w:val="none" w:sz="0" w:space="0" w:color="auto"/>
                                <w:left w:val="none" w:sz="0" w:space="0" w:color="auto"/>
                                <w:bottom w:val="none" w:sz="0" w:space="0" w:color="auto"/>
                                <w:right w:val="none" w:sz="0" w:space="0" w:color="auto"/>
                              </w:divBdr>
                              <w:divsChild>
                                <w:div w:id="691734215">
                                  <w:marLeft w:val="0"/>
                                  <w:marRight w:val="0"/>
                                  <w:marTop w:val="0"/>
                                  <w:marBottom w:val="0"/>
                                  <w:divBdr>
                                    <w:top w:val="none" w:sz="0" w:space="0" w:color="auto"/>
                                    <w:left w:val="none" w:sz="0" w:space="0" w:color="auto"/>
                                    <w:bottom w:val="none" w:sz="0" w:space="0" w:color="auto"/>
                                    <w:right w:val="none" w:sz="0" w:space="0" w:color="auto"/>
                                  </w:divBdr>
                                  <w:divsChild>
                                    <w:div w:id="1944070355">
                                      <w:marLeft w:val="0"/>
                                      <w:marRight w:val="0"/>
                                      <w:marTop w:val="0"/>
                                      <w:marBottom w:val="0"/>
                                      <w:divBdr>
                                        <w:top w:val="none" w:sz="0" w:space="0" w:color="auto"/>
                                        <w:left w:val="none" w:sz="0" w:space="0" w:color="auto"/>
                                        <w:bottom w:val="none" w:sz="0" w:space="0" w:color="auto"/>
                                        <w:right w:val="none" w:sz="0" w:space="0" w:color="auto"/>
                                      </w:divBdr>
                                      <w:divsChild>
                                        <w:div w:id="2009284378">
                                          <w:marLeft w:val="0"/>
                                          <w:marRight w:val="0"/>
                                          <w:marTop w:val="0"/>
                                          <w:marBottom w:val="0"/>
                                          <w:divBdr>
                                            <w:top w:val="none" w:sz="0" w:space="0" w:color="auto"/>
                                            <w:left w:val="none" w:sz="0" w:space="0" w:color="auto"/>
                                            <w:bottom w:val="none" w:sz="0" w:space="0" w:color="auto"/>
                                            <w:right w:val="none" w:sz="0" w:space="0" w:color="auto"/>
                                          </w:divBdr>
                                          <w:divsChild>
                                            <w:div w:id="114809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8311936">
          <w:marLeft w:val="0"/>
          <w:marRight w:val="0"/>
          <w:marTop w:val="0"/>
          <w:marBottom w:val="0"/>
          <w:divBdr>
            <w:top w:val="none" w:sz="0" w:space="0" w:color="auto"/>
            <w:left w:val="none" w:sz="0" w:space="0" w:color="auto"/>
            <w:bottom w:val="none" w:sz="0" w:space="0" w:color="auto"/>
            <w:right w:val="none" w:sz="0" w:space="0" w:color="auto"/>
          </w:divBdr>
          <w:divsChild>
            <w:div w:id="1222445210">
              <w:marLeft w:val="0"/>
              <w:marRight w:val="0"/>
              <w:marTop w:val="0"/>
              <w:marBottom w:val="0"/>
              <w:divBdr>
                <w:top w:val="none" w:sz="0" w:space="0" w:color="auto"/>
                <w:left w:val="none" w:sz="0" w:space="0" w:color="auto"/>
                <w:bottom w:val="none" w:sz="0" w:space="0" w:color="auto"/>
                <w:right w:val="none" w:sz="0" w:space="0" w:color="auto"/>
              </w:divBdr>
              <w:divsChild>
                <w:div w:id="735666405">
                  <w:marLeft w:val="0"/>
                  <w:marRight w:val="0"/>
                  <w:marTop w:val="0"/>
                  <w:marBottom w:val="0"/>
                  <w:divBdr>
                    <w:top w:val="none" w:sz="0" w:space="0" w:color="auto"/>
                    <w:left w:val="none" w:sz="0" w:space="0" w:color="auto"/>
                    <w:bottom w:val="none" w:sz="0" w:space="0" w:color="auto"/>
                    <w:right w:val="none" w:sz="0" w:space="0" w:color="auto"/>
                  </w:divBdr>
                  <w:divsChild>
                    <w:div w:id="1613583986">
                      <w:marLeft w:val="0"/>
                      <w:marRight w:val="0"/>
                      <w:marTop w:val="0"/>
                      <w:marBottom w:val="0"/>
                      <w:divBdr>
                        <w:top w:val="none" w:sz="0" w:space="0" w:color="auto"/>
                        <w:left w:val="none" w:sz="0" w:space="0" w:color="auto"/>
                        <w:bottom w:val="none" w:sz="0" w:space="0" w:color="auto"/>
                        <w:right w:val="none" w:sz="0" w:space="0" w:color="auto"/>
                      </w:divBdr>
                      <w:divsChild>
                        <w:div w:id="1192107660">
                          <w:marLeft w:val="0"/>
                          <w:marRight w:val="0"/>
                          <w:marTop w:val="0"/>
                          <w:marBottom w:val="0"/>
                          <w:divBdr>
                            <w:top w:val="none" w:sz="0" w:space="0" w:color="auto"/>
                            <w:left w:val="none" w:sz="0" w:space="0" w:color="auto"/>
                            <w:bottom w:val="none" w:sz="0" w:space="0" w:color="auto"/>
                            <w:right w:val="none" w:sz="0" w:space="0" w:color="auto"/>
                          </w:divBdr>
                          <w:divsChild>
                            <w:div w:id="433013446">
                              <w:marLeft w:val="0"/>
                              <w:marRight w:val="0"/>
                              <w:marTop w:val="0"/>
                              <w:marBottom w:val="0"/>
                              <w:divBdr>
                                <w:top w:val="none" w:sz="0" w:space="0" w:color="auto"/>
                                <w:left w:val="none" w:sz="0" w:space="0" w:color="auto"/>
                                <w:bottom w:val="none" w:sz="0" w:space="0" w:color="auto"/>
                                <w:right w:val="none" w:sz="0" w:space="0" w:color="auto"/>
                              </w:divBdr>
                              <w:divsChild>
                                <w:div w:id="189341722">
                                  <w:marLeft w:val="0"/>
                                  <w:marRight w:val="0"/>
                                  <w:marTop w:val="0"/>
                                  <w:marBottom w:val="0"/>
                                  <w:divBdr>
                                    <w:top w:val="none" w:sz="0" w:space="0" w:color="auto"/>
                                    <w:left w:val="none" w:sz="0" w:space="0" w:color="auto"/>
                                    <w:bottom w:val="none" w:sz="0" w:space="0" w:color="auto"/>
                                    <w:right w:val="none" w:sz="0" w:space="0" w:color="auto"/>
                                  </w:divBdr>
                                  <w:divsChild>
                                    <w:div w:id="945691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77983">
                      <w:marLeft w:val="0"/>
                      <w:marRight w:val="0"/>
                      <w:marTop w:val="0"/>
                      <w:marBottom w:val="0"/>
                      <w:divBdr>
                        <w:top w:val="none" w:sz="0" w:space="0" w:color="auto"/>
                        <w:left w:val="none" w:sz="0" w:space="0" w:color="auto"/>
                        <w:bottom w:val="none" w:sz="0" w:space="0" w:color="auto"/>
                        <w:right w:val="none" w:sz="0" w:space="0" w:color="auto"/>
                      </w:divBdr>
                      <w:divsChild>
                        <w:div w:id="1195653140">
                          <w:marLeft w:val="0"/>
                          <w:marRight w:val="0"/>
                          <w:marTop w:val="0"/>
                          <w:marBottom w:val="0"/>
                          <w:divBdr>
                            <w:top w:val="none" w:sz="0" w:space="0" w:color="auto"/>
                            <w:left w:val="none" w:sz="0" w:space="0" w:color="auto"/>
                            <w:bottom w:val="none" w:sz="0" w:space="0" w:color="auto"/>
                            <w:right w:val="none" w:sz="0" w:space="0" w:color="auto"/>
                          </w:divBdr>
                          <w:divsChild>
                            <w:div w:id="62069832">
                              <w:marLeft w:val="0"/>
                              <w:marRight w:val="0"/>
                              <w:marTop w:val="0"/>
                              <w:marBottom w:val="0"/>
                              <w:divBdr>
                                <w:top w:val="none" w:sz="0" w:space="0" w:color="auto"/>
                                <w:left w:val="none" w:sz="0" w:space="0" w:color="auto"/>
                                <w:bottom w:val="none" w:sz="0" w:space="0" w:color="auto"/>
                                <w:right w:val="none" w:sz="0" w:space="0" w:color="auto"/>
                              </w:divBdr>
                              <w:divsChild>
                                <w:div w:id="429737859">
                                  <w:marLeft w:val="0"/>
                                  <w:marRight w:val="0"/>
                                  <w:marTop w:val="0"/>
                                  <w:marBottom w:val="0"/>
                                  <w:divBdr>
                                    <w:top w:val="none" w:sz="0" w:space="0" w:color="auto"/>
                                    <w:left w:val="none" w:sz="0" w:space="0" w:color="auto"/>
                                    <w:bottom w:val="none" w:sz="0" w:space="0" w:color="auto"/>
                                    <w:right w:val="none" w:sz="0" w:space="0" w:color="auto"/>
                                  </w:divBdr>
                                  <w:divsChild>
                                    <w:div w:id="452790463">
                                      <w:marLeft w:val="0"/>
                                      <w:marRight w:val="0"/>
                                      <w:marTop w:val="0"/>
                                      <w:marBottom w:val="0"/>
                                      <w:divBdr>
                                        <w:top w:val="none" w:sz="0" w:space="0" w:color="auto"/>
                                        <w:left w:val="none" w:sz="0" w:space="0" w:color="auto"/>
                                        <w:bottom w:val="none" w:sz="0" w:space="0" w:color="auto"/>
                                        <w:right w:val="none" w:sz="0" w:space="0" w:color="auto"/>
                                      </w:divBdr>
                                      <w:divsChild>
                                        <w:div w:id="10658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074263">
                              <w:marLeft w:val="0"/>
                              <w:marRight w:val="0"/>
                              <w:marTop w:val="0"/>
                              <w:marBottom w:val="0"/>
                              <w:divBdr>
                                <w:top w:val="none" w:sz="0" w:space="0" w:color="auto"/>
                                <w:left w:val="none" w:sz="0" w:space="0" w:color="auto"/>
                                <w:bottom w:val="none" w:sz="0" w:space="0" w:color="auto"/>
                                <w:right w:val="none" w:sz="0" w:space="0" w:color="auto"/>
                              </w:divBdr>
                              <w:divsChild>
                                <w:div w:id="324095873">
                                  <w:marLeft w:val="0"/>
                                  <w:marRight w:val="0"/>
                                  <w:marTop w:val="0"/>
                                  <w:marBottom w:val="0"/>
                                  <w:divBdr>
                                    <w:top w:val="none" w:sz="0" w:space="0" w:color="auto"/>
                                    <w:left w:val="none" w:sz="0" w:space="0" w:color="auto"/>
                                    <w:bottom w:val="none" w:sz="0" w:space="0" w:color="auto"/>
                                    <w:right w:val="none" w:sz="0" w:space="0" w:color="auto"/>
                                  </w:divBdr>
                                  <w:divsChild>
                                    <w:div w:id="1676152630">
                                      <w:marLeft w:val="0"/>
                                      <w:marRight w:val="0"/>
                                      <w:marTop w:val="0"/>
                                      <w:marBottom w:val="0"/>
                                      <w:divBdr>
                                        <w:top w:val="none" w:sz="0" w:space="0" w:color="auto"/>
                                        <w:left w:val="none" w:sz="0" w:space="0" w:color="auto"/>
                                        <w:bottom w:val="none" w:sz="0" w:space="0" w:color="auto"/>
                                        <w:right w:val="none" w:sz="0" w:space="0" w:color="auto"/>
                                      </w:divBdr>
                                      <w:divsChild>
                                        <w:div w:id="19099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68335371">
          <w:marLeft w:val="0"/>
          <w:marRight w:val="0"/>
          <w:marTop w:val="0"/>
          <w:marBottom w:val="0"/>
          <w:divBdr>
            <w:top w:val="none" w:sz="0" w:space="0" w:color="auto"/>
            <w:left w:val="none" w:sz="0" w:space="0" w:color="auto"/>
            <w:bottom w:val="none" w:sz="0" w:space="0" w:color="auto"/>
            <w:right w:val="none" w:sz="0" w:space="0" w:color="auto"/>
          </w:divBdr>
          <w:divsChild>
            <w:div w:id="937833256">
              <w:marLeft w:val="0"/>
              <w:marRight w:val="0"/>
              <w:marTop w:val="0"/>
              <w:marBottom w:val="0"/>
              <w:divBdr>
                <w:top w:val="none" w:sz="0" w:space="0" w:color="auto"/>
                <w:left w:val="none" w:sz="0" w:space="0" w:color="auto"/>
                <w:bottom w:val="none" w:sz="0" w:space="0" w:color="auto"/>
                <w:right w:val="none" w:sz="0" w:space="0" w:color="auto"/>
              </w:divBdr>
              <w:divsChild>
                <w:div w:id="1402950626">
                  <w:marLeft w:val="0"/>
                  <w:marRight w:val="0"/>
                  <w:marTop w:val="0"/>
                  <w:marBottom w:val="0"/>
                  <w:divBdr>
                    <w:top w:val="none" w:sz="0" w:space="0" w:color="auto"/>
                    <w:left w:val="none" w:sz="0" w:space="0" w:color="auto"/>
                    <w:bottom w:val="none" w:sz="0" w:space="0" w:color="auto"/>
                    <w:right w:val="none" w:sz="0" w:space="0" w:color="auto"/>
                  </w:divBdr>
                  <w:divsChild>
                    <w:div w:id="3666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6225610">
          <w:marLeft w:val="0"/>
          <w:marRight w:val="0"/>
          <w:marTop w:val="0"/>
          <w:marBottom w:val="0"/>
          <w:divBdr>
            <w:top w:val="none" w:sz="0" w:space="0" w:color="auto"/>
            <w:left w:val="none" w:sz="0" w:space="0" w:color="auto"/>
            <w:bottom w:val="none" w:sz="0" w:space="0" w:color="auto"/>
            <w:right w:val="none" w:sz="0" w:space="0" w:color="auto"/>
          </w:divBdr>
          <w:divsChild>
            <w:div w:id="25953117">
              <w:marLeft w:val="0"/>
              <w:marRight w:val="0"/>
              <w:marTop w:val="0"/>
              <w:marBottom w:val="0"/>
              <w:divBdr>
                <w:top w:val="none" w:sz="0" w:space="0" w:color="auto"/>
                <w:left w:val="none" w:sz="0" w:space="0" w:color="auto"/>
                <w:bottom w:val="none" w:sz="0" w:space="0" w:color="auto"/>
                <w:right w:val="none" w:sz="0" w:space="0" w:color="auto"/>
              </w:divBdr>
              <w:divsChild>
                <w:div w:id="895047022">
                  <w:marLeft w:val="0"/>
                  <w:marRight w:val="0"/>
                  <w:marTop w:val="0"/>
                  <w:marBottom w:val="0"/>
                  <w:divBdr>
                    <w:top w:val="none" w:sz="0" w:space="0" w:color="auto"/>
                    <w:left w:val="none" w:sz="0" w:space="0" w:color="auto"/>
                    <w:bottom w:val="none" w:sz="0" w:space="0" w:color="auto"/>
                    <w:right w:val="none" w:sz="0" w:space="0" w:color="auto"/>
                  </w:divBdr>
                  <w:divsChild>
                    <w:div w:id="2030641426">
                      <w:marLeft w:val="0"/>
                      <w:marRight w:val="0"/>
                      <w:marTop w:val="0"/>
                      <w:marBottom w:val="0"/>
                      <w:divBdr>
                        <w:top w:val="none" w:sz="0" w:space="0" w:color="auto"/>
                        <w:left w:val="none" w:sz="0" w:space="0" w:color="auto"/>
                        <w:bottom w:val="none" w:sz="0" w:space="0" w:color="auto"/>
                        <w:right w:val="none" w:sz="0" w:space="0" w:color="auto"/>
                      </w:divBdr>
                      <w:divsChild>
                        <w:div w:id="1727952157">
                          <w:marLeft w:val="0"/>
                          <w:marRight w:val="0"/>
                          <w:marTop w:val="0"/>
                          <w:marBottom w:val="0"/>
                          <w:divBdr>
                            <w:top w:val="none" w:sz="0" w:space="0" w:color="auto"/>
                            <w:left w:val="none" w:sz="0" w:space="0" w:color="auto"/>
                            <w:bottom w:val="none" w:sz="0" w:space="0" w:color="auto"/>
                            <w:right w:val="none" w:sz="0" w:space="0" w:color="auto"/>
                          </w:divBdr>
                          <w:divsChild>
                            <w:div w:id="2046832816">
                              <w:marLeft w:val="0"/>
                              <w:marRight w:val="0"/>
                              <w:marTop w:val="0"/>
                              <w:marBottom w:val="0"/>
                              <w:divBdr>
                                <w:top w:val="none" w:sz="0" w:space="0" w:color="auto"/>
                                <w:left w:val="none" w:sz="0" w:space="0" w:color="auto"/>
                                <w:bottom w:val="none" w:sz="0" w:space="0" w:color="auto"/>
                                <w:right w:val="none" w:sz="0" w:space="0" w:color="auto"/>
                              </w:divBdr>
                              <w:divsChild>
                                <w:div w:id="734278963">
                                  <w:marLeft w:val="0"/>
                                  <w:marRight w:val="0"/>
                                  <w:marTop w:val="0"/>
                                  <w:marBottom w:val="0"/>
                                  <w:divBdr>
                                    <w:top w:val="none" w:sz="0" w:space="0" w:color="auto"/>
                                    <w:left w:val="none" w:sz="0" w:space="0" w:color="auto"/>
                                    <w:bottom w:val="none" w:sz="0" w:space="0" w:color="auto"/>
                                    <w:right w:val="none" w:sz="0" w:space="0" w:color="auto"/>
                                  </w:divBdr>
                                  <w:divsChild>
                                    <w:div w:id="1384523002">
                                      <w:marLeft w:val="0"/>
                                      <w:marRight w:val="0"/>
                                      <w:marTop w:val="0"/>
                                      <w:marBottom w:val="0"/>
                                      <w:divBdr>
                                        <w:top w:val="none" w:sz="0" w:space="0" w:color="auto"/>
                                        <w:left w:val="none" w:sz="0" w:space="0" w:color="auto"/>
                                        <w:bottom w:val="none" w:sz="0" w:space="0" w:color="auto"/>
                                        <w:right w:val="none" w:sz="0" w:space="0" w:color="auto"/>
                                      </w:divBdr>
                                      <w:divsChild>
                                        <w:div w:id="808011109">
                                          <w:marLeft w:val="0"/>
                                          <w:marRight w:val="0"/>
                                          <w:marTop w:val="0"/>
                                          <w:marBottom w:val="0"/>
                                          <w:divBdr>
                                            <w:top w:val="none" w:sz="0" w:space="0" w:color="auto"/>
                                            <w:left w:val="none" w:sz="0" w:space="0" w:color="auto"/>
                                            <w:bottom w:val="none" w:sz="0" w:space="0" w:color="auto"/>
                                            <w:right w:val="none" w:sz="0" w:space="0" w:color="auto"/>
                                          </w:divBdr>
                                          <w:divsChild>
                                            <w:div w:id="1884755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87461539">
          <w:marLeft w:val="0"/>
          <w:marRight w:val="0"/>
          <w:marTop w:val="0"/>
          <w:marBottom w:val="0"/>
          <w:divBdr>
            <w:top w:val="none" w:sz="0" w:space="0" w:color="auto"/>
            <w:left w:val="none" w:sz="0" w:space="0" w:color="auto"/>
            <w:bottom w:val="none" w:sz="0" w:space="0" w:color="auto"/>
            <w:right w:val="none" w:sz="0" w:space="0" w:color="auto"/>
          </w:divBdr>
          <w:divsChild>
            <w:div w:id="781071417">
              <w:marLeft w:val="0"/>
              <w:marRight w:val="0"/>
              <w:marTop w:val="0"/>
              <w:marBottom w:val="0"/>
              <w:divBdr>
                <w:top w:val="none" w:sz="0" w:space="0" w:color="auto"/>
                <w:left w:val="none" w:sz="0" w:space="0" w:color="auto"/>
                <w:bottom w:val="none" w:sz="0" w:space="0" w:color="auto"/>
                <w:right w:val="none" w:sz="0" w:space="0" w:color="auto"/>
              </w:divBdr>
              <w:divsChild>
                <w:div w:id="2142186947">
                  <w:marLeft w:val="0"/>
                  <w:marRight w:val="0"/>
                  <w:marTop w:val="0"/>
                  <w:marBottom w:val="0"/>
                  <w:divBdr>
                    <w:top w:val="none" w:sz="0" w:space="0" w:color="auto"/>
                    <w:left w:val="none" w:sz="0" w:space="0" w:color="auto"/>
                    <w:bottom w:val="none" w:sz="0" w:space="0" w:color="auto"/>
                    <w:right w:val="none" w:sz="0" w:space="0" w:color="auto"/>
                  </w:divBdr>
                  <w:divsChild>
                    <w:div w:id="1965194552">
                      <w:marLeft w:val="0"/>
                      <w:marRight w:val="0"/>
                      <w:marTop w:val="0"/>
                      <w:marBottom w:val="0"/>
                      <w:divBdr>
                        <w:top w:val="none" w:sz="0" w:space="0" w:color="auto"/>
                        <w:left w:val="none" w:sz="0" w:space="0" w:color="auto"/>
                        <w:bottom w:val="none" w:sz="0" w:space="0" w:color="auto"/>
                        <w:right w:val="none" w:sz="0" w:space="0" w:color="auto"/>
                      </w:divBdr>
                      <w:divsChild>
                        <w:div w:id="1176651787">
                          <w:marLeft w:val="0"/>
                          <w:marRight w:val="0"/>
                          <w:marTop w:val="0"/>
                          <w:marBottom w:val="0"/>
                          <w:divBdr>
                            <w:top w:val="none" w:sz="0" w:space="0" w:color="auto"/>
                            <w:left w:val="none" w:sz="0" w:space="0" w:color="auto"/>
                            <w:bottom w:val="none" w:sz="0" w:space="0" w:color="auto"/>
                            <w:right w:val="none" w:sz="0" w:space="0" w:color="auto"/>
                          </w:divBdr>
                          <w:divsChild>
                            <w:div w:id="452287032">
                              <w:marLeft w:val="0"/>
                              <w:marRight w:val="0"/>
                              <w:marTop w:val="0"/>
                              <w:marBottom w:val="0"/>
                              <w:divBdr>
                                <w:top w:val="none" w:sz="0" w:space="0" w:color="auto"/>
                                <w:left w:val="none" w:sz="0" w:space="0" w:color="auto"/>
                                <w:bottom w:val="none" w:sz="0" w:space="0" w:color="auto"/>
                                <w:right w:val="none" w:sz="0" w:space="0" w:color="auto"/>
                              </w:divBdr>
                              <w:divsChild>
                                <w:div w:id="1308439453">
                                  <w:marLeft w:val="0"/>
                                  <w:marRight w:val="0"/>
                                  <w:marTop w:val="0"/>
                                  <w:marBottom w:val="0"/>
                                  <w:divBdr>
                                    <w:top w:val="none" w:sz="0" w:space="0" w:color="auto"/>
                                    <w:left w:val="none" w:sz="0" w:space="0" w:color="auto"/>
                                    <w:bottom w:val="none" w:sz="0" w:space="0" w:color="auto"/>
                                    <w:right w:val="none" w:sz="0" w:space="0" w:color="auto"/>
                                  </w:divBdr>
                                  <w:divsChild>
                                    <w:div w:id="1849951368">
                                      <w:marLeft w:val="0"/>
                                      <w:marRight w:val="0"/>
                                      <w:marTop w:val="0"/>
                                      <w:marBottom w:val="0"/>
                                      <w:divBdr>
                                        <w:top w:val="none" w:sz="0" w:space="0" w:color="auto"/>
                                        <w:left w:val="none" w:sz="0" w:space="0" w:color="auto"/>
                                        <w:bottom w:val="none" w:sz="0" w:space="0" w:color="auto"/>
                                        <w:right w:val="none" w:sz="0" w:space="0" w:color="auto"/>
                                      </w:divBdr>
                                      <w:divsChild>
                                        <w:div w:id="10185335">
                                          <w:marLeft w:val="0"/>
                                          <w:marRight w:val="0"/>
                                          <w:marTop w:val="0"/>
                                          <w:marBottom w:val="0"/>
                                          <w:divBdr>
                                            <w:top w:val="none" w:sz="0" w:space="0" w:color="auto"/>
                                            <w:left w:val="none" w:sz="0" w:space="0" w:color="auto"/>
                                            <w:bottom w:val="none" w:sz="0" w:space="0" w:color="auto"/>
                                            <w:right w:val="none" w:sz="0" w:space="0" w:color="auto"/>
                                          </w:divBdr>
                                          <w:divsChild>
                                            <w:div w:id="166554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91316859">
          <w:marLeft w:val="0"/>
          <w:marRight w:val="0"/>
          <w:marTop w:val="0"/>
          <w:marBottom w:val="0"/>
          <w:divBdr>
            <w:top w:val="none" w:sz="0" w:space="0" w:color="auto"/>
            <w:left w:val="none" w:sz="0" w:space="0" w:color="auto"/>
            <w:bottom w:val="none" w:sz="0" w:space="0" w:color="auto"/>
            <w:right w:val="none" w:sz="0" w:space="0" w:color="auto"/>
          </w:divBdr>
          <w:divsChild>
            <w:div w:id="1259830972">
              <w:marLeft w:val="0"/>
              <w:marRight w:val="0"/>
              <w:marTop w:val="0"/>
              <w:marBottom w:val="0"/>
              <w:divBdr>
                <w:top w:val="none" w:sz="0" w:space="0" w:color="auto"/>
                <w:left w:val="none" w:sz="0" w:space="0" w:color="auto"/>
                <w:bottom w:val="none" w:sz="0" w:space="0" w:color="auto"/>
                <w:right w:val="none" w:sz="0" w:space="0" w:color="auto"/>
              </w:divBdr>
              <w:divsChild>
                <w:div w:id="994338929">
                  <w:marLeft w:val="0"/>
                  <w:marRight w:val="0"/>
                  <w:marTop w:val="0"/>
                  <w:marBottom w:val="0"/>
                  <w:divBdr>
                    <w:top w:val="none" w:sz="0" w:space="0" w:color="auto"/>
                    <w:left w:val="none" w:sz="0" w:space="0" w:color="auto"/>
                    <w:bottom w:val="none" w:sz="0" w:space="0" w:color="auto"/>
                    <w:right w:val="none" w:sz="0" w:space="0" w:color="auto"/>
                  </w:divBdr>
                  <w:divsChild>
                    <w:div w:id="167450377">
                      <w:marLeft w:val="0"/>
                      <w:marRight w:val="0"/>
                      <w:marTop w:val="0"/>
                      <w:marBottom w:val="0"/>
                      <w:divBdr>
                        <w:top w:val="none" w:sz="0" w:space="0" w:color="auto"/>
                        <w:left w:val="none" w:sz="0" w:space="0" w:color="auto"/>
                        <w:bottom w:val="none" w:sz="0" w:space="0" w:color="auto"/>
                        <w:right w:val="none" w:sz="0" w:space="0" w:color="auto"/>
                      </w:divBdr>
                      <w:divsChild>
                        <w:div w:id="1028409576">
                          <w:marLeft w:val="0"/>
                          <w:marRight w:val="0"/>
                          <w:marTop w:val="0"/>
                          <w:marBottom w:val="0"/>
                          <w:divBdr>
                            <w:top w:val="none" w:sz="0" w:space="0" w:color="auto"/>
                            <w:left w:val="none" w:sz="0" w:space="0" w:color="auto"/>
                            <w:bottom w:val="none" w:sz="0" w:space="0" w:color="auto"/>
                            <w:right w:val="none" w:sz="0" w:space="0" w:color="auto"/>
                          </w:divBdr>
                          <w:divsChild>
                            <w:div w:id="760679466">
                              <w:marLeft w:val="0"/>
                              <w:marRight w:val="0"/>
                              <w:marTop w:val="0"/>
                              <w:marBottom w:val="0"/>
                              <w:divBdr>
                                <w:top w:val="none" w:sz="0" w:space="0" w:color="auto"/>
                                <w:left w:val="none" w:sz="0" w:space="0" w:color="auto"/>
                                <w:bottom w:val="none" w:sz="0" w:space="0" w:color="auto"/>
                                <w:right w:val="none" w:sz="0" w:space="0" w:color="auto"/>
                              </w:divBdr>
                              <w:divsChild>
                                <w:div w:id="662318244">
                                  <w:marLeft w:val="0"/>
                                  <w:marRight w:val="0"/>
                                  <w:marTop w:val="0"/>
                                  <w:marBottom w:val="0"/>
                                  <w:divBdr>
                                    <w:top w:val="none" w:sz="0" w:space="0" w:color="auto"/>
                                    <w:left w:val="none" w:sz="0" w:space="0" w:color="auto"/>
                                    <w:bottom w:val="none" w:sz="0" w:space="0" w:color="auto"/>
                                    <w:right w:val="none" w:sz="0" w:space="0" w:color="auto"/>
                                  </w:divBdr>
                                  <w:divsChild>
                                    <w:div w:id="2108498734">
                                      <w:marLeft w:val="0"/>
                                      <w:marRight w:val="0"/>
                                      <w:marTop w:val="0"/>
                                      <w:marBottom w:val="0"/>
                                      <w:divBdr>
                                        <w:top w:val="none" w:sz="0" w:space="0" w:color="auto"/>
                                        <w:left w:val="none" w:sz="0" w:space="0" w:color="auto"/>
                                        <w:bottom w:val="none" w:sz="0" w:space="0" w:color="auto"/>
                                        <w:right w:val="none" w:sz="0" w:space="0" w:color="auto"/>
                                      </w:divBdr>
                                      <w:divsChild>
                                        <w:div w:id="563949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1254331">
                              <w:marLeft w:val="0"/>
                              <w:marRight w:val="0"/>
                              <w:marTop w:val="0"/>
                              <w:marBottom w:val="0"/>
                              <w:divBdr>
                                <w:top w:val="none" w:sz="0" w:space="0" w:color="auto"/>
                                <w:left w:val="none" w:sz="0" w:space="0" w:color="auto"/>
                                <w:bottom w:val="none" w:sz="0" w:space="0" w:color="auto"/>
                                <w:right w:val="none" w:sz="0" w:space="0" w:color="auto"/>
                              </w:divBdr>
                              <w:divsChild>
                                <w:div w:id="1161702606">
                                  <w:marLeft w:val="0"/>
                                  <w:marRight w:val="0"/>
                                  <w:marTop w:val="0"/>
                                  <w:marBottom w:val="0"/>
                                  <w:divBdr>
                                    <w:top w:val="none" w:sz="0" w:space="0" w:color="auto"/>
                                    <w:left w:val="none" w:sz="0" w:space="0" w:color="auto"/>
                                    <w:bottom w:val="none" w:sz="0" w:space="0" w:color="auto"/>
                                    <w:right w:val="none" w:sz="0" w:space="0" w:color="auto"/>
                                  </w:divBdr>
                                  <w:divsChild>
                                    <w:div w:id="371881847">
                                      <w:marLeft w:val="0"/>
                                      <w:marRight w:val="0"/>
                                      <w:marTop w:val="0"/>
                                      <w:marBottom w:val="0"/>
                                      <w:divBdr>
                                        <w:top w:val="none" w:sz="0" w:space="0" w:color="auto"/>
                                        <w:left w:val="none" w:sz="0" w:space="0" w:color="auto"/>
                                        <w:bottom w:val="none" w:sz="0" w:space="0" w:color="auto"/>
                                        <w:right w:val="none" w:sz="0" w:space="0" w:color="auto"/>
                                      </w:divBdr>
                                      <w:divsChild>
                                        <w:div w:id="394355623">
                                          <w:marLeft w:val="0"/>
                                          <w:marRight w:val="0"/>
                                          <w:marTop w:val="0"/>
                                          <w:marBottom w:val="0"/>
                                          <w:divBdr>
                                            <w:top w:val="none" w:sz="0" w:space="0" w:color="auto"/>
                                            <w:left w:val="none" w:sz="0" w:space="0" w:color="auto"/>
                                            <w:bottom w:val="none" w:sz="0" w:space="0" w:color="auto"/>
                                            <w:right w:val="none" w:sz="0" w:space="0" w:color="auto"/>
                                          </w:divBdr>
                                          <w:divsChild>
                                            <w:div w:id="570582094">
                                              <w:marLeft w:val="0"/>
                                              <w:marRight w:val="0"/>
                                              <w:marTop w:val="0"/>
                                              <w:marBottom w:val="0"/>
                                              <w:divBdr>
                                                <w:top w:val="none" w:sz="0" w:space="0" w:color="auto"/>
                                                <w:left w:val="none" w:sz="0" w:space="0" w:color="auto"/>
                                                <w:bottom w:val="none" w:sz="0" w:space="0" w:color="auto"/>
                                                <w:right w:val="none" w:sz="0" w:space="0" w:color="auto"/>
                                              </w:divBdr>
                                              <w:divsChild>
                                                <w:div w:id="1670868657">
                                                  <w:marLeft w:val="0"/>
                                                  <w:marRight w:val="0"/>
                                                  <w:marTop w:val="0"/>
                                                  <w:marBottom w:val="0"/>
                                                  <w:divBdr>
                                                    <w:top w:val="none" w:sz="0" w:space="0" w:color="auto"/>
                                                    <w:left w:val="none" w:sz="0" w:space="0" w:color="auto"/>
                                                    <w:bottom w:val="none" w:sz="0" w:space="0" w:color="auto"/>
                                                    <w:right w:val="none" w:sz="0" w:space="0" w:color="auto"/>
                                                  </w:divBdr>
                                                </w:div>
                                                <w:div w:id="1835605734">
                                                  <w:marLeft w:val="0"/>
                                                  <w:marRight w:val="0"/>
                                                  <w:marTop w:val="0"/>
                                                  <w:marBottom w:val="0"/>
                                                  <w:divBdr>
                                                    <w:top w:val="none" w:sz="0" w:space="0" w:color="auto"/>
                                                    <w:left w:val="none" w:sz="0" w:space="0" w:color="auto"/>
                                                    <w:bottom w:val="none" w:sz="0" w:space="0" w:color="auto"/>
                                                    <w:right w:val="none" w:sz="0" w:space="0" w:color="auto"/>
                                                  </w:divBdr>
                                                  <w:divsChild>
                                                    <w:div w:id="309604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192155">
                                              <w:marLeft w:val="0"/>
                                              <w:marRight w:val="0"/>
                                              <w:marTop w:val="0"/>
                                              <w:marBottom w:val="0"/>
                                              <w:divBdr>
                                                <w:top w:val="none" w:sz="0" w:space="0" w:color="auto"/>
                                                <w:left w:val="none" w:sz="0" w:space="0" w:color="auto"/>
                                                <w:bottom w:val="none" w:sz="0" w:space="0" w:color="auto"/>
                                                <w:right w:val="none" w:sz="0" w:space="0" w:color="auto"/>
                                              </w:divBdr>
                                              <w:divsChild>
                                                <w:div w:id="1298221102">
                                                  <w:marLeft w:val="0"/>
                                                  <w:marRight w:val="0"/>
                                                  <w:marTop w:val="0"/>
                                                  <w:marBottom w:val="0"/>
                                                  <w:divBdr>
                                                    <w:top w:val="none" w:sz="0" w:space="0" w:color="auto"/>
                                                    <w:left w:val="none" w:sz="0" w:space="0" w:color="auto"/>
                                                    <w:bottom w:val="none" w:sz="0" w:space="0" w:color="auto"/>
                                                    <w:right w:val="none" w:sz="0" w:space="0" w:color="auto"/>
                                                  </w:divBdr>
                                                </w:div>
                                                <w:div w:id="1668358352">
                                                  <w:marLeft w:val="0"/>
                                                  <w:marRight w:val="0"/>
                                                  <w:marTop w:val="0"/>
                                                  <w:marBottom w:val="0"/>
                                                  <w:divBdr>
                                                    <w:top w:val="none" w:sz="0" w:space="0" w:color="auto"/>
                                                    <w:left w:val="none" w:sz="0" w:space="0" w:color="auto"/>
                                                    <w:bottom w:val="none" w:sz="0" w:space="0" w:color="auto"/>
                                                    <w:right w:val="none" w:sz="0" w:space="0" w:color="auto"/>
                                                  </w:divBdr>
                                                  <w:divsChild>
                                                    <w:div w:id="94588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3445797">
                      <w:marLeft w:val="0"/>
                      <w:marRight w:val="0"/>
                      <w:marTop w:val="0"/>
                      <w:marBottom w:val="0"/>
                      <w:divBdr>
                        <w:top w:val="none" w:sz="0" w:space="0" w:color="auto"/>
                        <w:left w:val="none" w:sz="0" w:space="0" w:color="auto"/>
                        <w:bottom w:val="none" w:sz="0" w:space="0" w:color="auto"/>
                        <w:right w:val="none" w:sz="0" w:space="0" w:color="auto"/>
                      </w:divBdr>
                      <w:divsChild>
                        <w:div w:id="1101140794">
                          <w:marLeft w:val="0"/>
                          <w:marRight w:val="0"/>
                          <w:marTop w:val="0"/>
                          <w:marBottom w:val="0"/>
                          <w:divBdr>
                            <w:top w:val="none" w:sz="0" w:space="0" w:color="auto"/>
                            <w:left w:val="none" w:sz="0" w:space="0" w:color="auto"/>
                            <w:bottom w:val="none" w:sz="0" w:space="0" w:color="auto"/>
                            <w:right w:val="none" w:sz="0" w:space="0" w:color="auto"/>
                          </w:divBdr>
                          <w:divsChild>
                            <w:div w:id="1678731900">
                              <w:marLeft w:val="0"/>
                              <w:marRight w:val="0"/>
                              <w:marTop w:val="0"/>
                              <w:marBottom w:val="0"/>
                              <w:divBdr>
                                <w:top w:val="none" w:sz="0" w:space="0" w:color="auto"/>
                                <w:left w:val="none" w:sz="0" w:space="0" w:color="auto"/>
                                <w:bottom w:val="none" w:sz="0" w:space="0" w:color="auto"/>
                                <w:right w:val="none" w:sz="0" w:space="0" w:color="auto"/>
                              </w:divBdr>
                              <w:divsChild>
                                <w:div w:id="449126191">
                                  <w:marLeft w:val="0"/>
                                  <w:marRight w:val="0"/>
                                  <w:marTop w:val="0"/>
                                  <w:marBottom w:val="0"/>
                                  <w:divBdr>
                                    <w:top w:val="none" w:sz="0" w:space="0" w:color="auto"/>
                                    <w:left w:val="none" w:sz="0" w:space="0" w:color="auto"/>
                                    <w:bottom w:val="none" w:sz="0" w:space="0" w:color="auto"/>
                                    <w:right w:val="none" w:sz="0" w:space="0" w:color="auto"/>
                                  </w:divBdr>
                                  <w:divsChild>
                                    <w:div w:id="829633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96439441">
          <w:marLeft w:val="0"/>
          <w:marRight w:val="0"/>
          <w:marTop w:val="0"/>
          <w:marBottom w:val="0"/>
          <w:divBdr>
            <w:top w:val="none" w:sz="0" w:space="0" w:color="auto"/>
            <w:left w:val="none" w:sz="0" w:space="0" w:color="auto"/>
            <w:bottom w:val="none" w:sz="0" w:space="0" w:color="auto"/>
            <w:right w:val="none" w:sz="0" w:space="0" w:color="auto"/>
          </w:divBdr>
          <w:divsChild>
            <w:div w:id="1365445426">
              <w:marLeft w:val="0"/>
              <w:marRight w:val="0"/>
              <w:marTop w:val="0"/>
              <w:marBottom w:val="0"/>
              <w:divBdr>
                <w:top w:val="none" w:sz="0" w:space="0" w:color="auto"/>
                <w:left w:val="none" w:sz="0" w:space="0" w:color="auto"/>
                <w:bottom w:val="none" w:sz="0" w:space="0" w:color="auto"/>
                <w:right w:val="none" w:sz="0" w:space="0" w:color="auto"/>
              </w:divBdr>
              <w:divsChild>
                <w:div w:id="236789210">
                  <w:marLeft w:val="0"/>
                  <w:marRight w:val="0"/>
                  <w:marTop w:val="0"/>
                  <w:marBottom w:val="0"/>
                  <w:divBdr>
                    <w:top w:val="none" w:sz="0" w:space="0" w:color="auto"/>
                    <w:left w:val="none" w:sz="0" w:space="0" w:color="auto"/>
                    <w:bottom w:val="none" w:sz="0" w:space="0" w:color="auto"/>
                    <w:right w:val="none" w:sz="0" w:space="0" w:color="auto"/>
                  </w:divBdr>
                  <w:divsChild>
                    <w:div w:id="1779712625">
                      <w:marLeft w:val="0"/>
                      <w:marRight w:val="0"/>
                      <w:marTop w:val="0"/>
                      <w:marBottom w:val="0"/>
                      <w:divBdr>
                        <w:top w:val="none" w:sz="0" w:space="0" w:color="auto"/>
                        <w:left w:val="none" w:sz="0" w:space="0" w:color="auto"/>
                        <w:bottom w:val="none" w:sz="0" w:space="0" w:color="auto"/>
                        <w:right w:val="none" w:sz="0" w:space="0" w:color="auto"/>
                      </w:divBdr>
                      <w:divsChild>
                        <w:div w:id="1128934165">
                          <w:marLeft w:val="0"/>
                          <w:marRight w:val="0"/>
                          <w:marTop w:val="0"/>
                          <w:marBottom w:val="0"/>
                          <w:divBdr>
                            <w:top w:val="none" w:sz="0" w:space="0" w:color="auto"/>
                            <w:left w:val="none" w:sz="0" w:space="0" w:color="auto"/>
                            <w:bottom w:val="none" w:sz="0" w:space="0" w:color="auto"/>
                            <w:right w:val="none" w:sz="0" w:space="0" w:color="auto"/>
                          </w:divBdr>
                          <w:divsChild>
                            <w:div w:id="306783416">
                              <w:marLeft w:val="0"/>
                              <w:marRight w:val="0"/>
                              <w:marTop w:val="0"/>
                              <w:marBottom w:val="0"/>
                              <w:divBdr>
                                <w:top w:val="none" w:sz="0" w:space="0" w:color="auto"/>
                                <w:left w:val="none" w:sz="0" w:space="0" w:color="auto"/>
                                <w:bottom w:val="none" w:sz="0" w:space="0" w:color="auto"/>
                                <w:right w:val="none" w:sz="0" w:space="0" w:color="auto"/>
                              </w:divBdr>
                              <w:divsChild>
                                <w:div w:id="879246798">
                                  <w:marLeft w:val="0"/>
                                  <w:marRight w:val="0"/>
                                  <w:marTop w:val="0"/>
                                  <w:marBottom w:val="0"/>
                                  <w:divBdr>
                                    <w:top w:val="none" w:sz="0" w:space="0" w:color="auto"/>
                                    <w:left w:val="none" w:sz="0" w:space="0" w:color="auto"/>
                                    <w:bottom w:val="none" w:sz="0" w:space="0" w:color="auto"/>
                                    <w:right w:val="none" w:sz="0" w:space="0" w:color="auto"/>
                                  </w:divBdr>
                                  <w:divsChild>
                                    <w:div w:id="35824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676490">
                      <w:marLeft w:val="0"/>
                      <w:marRight w:val="0"/>
                      <w:marTop w:val="0"/>
                      <w:marBottom w:val="0"/>
                      <w:divBdr>
                        <w:top w:val="none" w:sz="0" w:space="0" w:color="auto"/>
                        <w:left w:val="none" w:sz="0" w:space="0" w:color="auto"/>
                        <w:bottom w:val="none" w:sz="0" w:space="0" w:color="auto"/>
                        <w:right w:val="none" w:sz="0" w:space="0" w:color="auto"/>
                      </w:divBdr>
                      <w:divsChild>
                        <w:div w:id="1687706944">
                          <w:marLeft w:val="0"/>
                          <w:marRight w:val="0"/>
                          <w:marTop w:val="0"/>
                          <w:marBottom w:val="0"/>
                          <w:divBdr>
                            <w:top w:val="none" w:sz="0" w:space="0" w:color="auto"/>
                            <w:left w:val="none" w:sz="0" w:space="0" w:color="auto"/>
                            <w:bottom w:val="none" w:sz="0" w:space="0" w:color="auto"/>
                            <w:right w:val="none" w:sz="0" w:space="0" w:color="auto"/>
                          </w:divBdr>
                          <w:divsChild>
                            <w:div w:id="855849514">
                              <w:marLeft w:val="0"/>
                              <w:marRight w:val="0"/>
                              <w:marTop w:val="0"/>
                              <w:marBottom w:val="0"/>
                              <w:divBdr>
                                <w:top w:val="none" w:sz="0" w:space="0" w:color="auto"/>
                                <w:left w:val="none" w:sz="0" w:space="0" w:color="auto"/>
                                <w:bottom w:val="none" w:sz="0" w:space="0" w:color="auto"/>
                                <w:right w:val="none" w:sz="0" w:space="0" w:color="auto"/>
                              </w:divBdr>
                              <w:divsChild>
                                <w:div w:id="1946645407">
                                  <w:marLeft w:val="0"/>
                                  <w:marRight w:val="0"/>
                                  <w:marTop w:val="0"/>
                                  <w:marBottom w:val="0"/>
                                  <w:divBdr>
                                    <w:top w:val="none" w:sz="0" w:space="0" w:color="auto"/>
                                    <w:left w:val="none" w:sz="0" w:space="0" w:color="auto"/>
                                    <w:bottom w:val="none" w:sz="0" w:space="0" w:color="auto"/>
                                    <w:right w:val="none" w:sz="0" w:space="0" w:color="auto"/>
                                  </w:divBdr>
                                  <w:divsChild>
                                    <w:div w:id="1058357903">
                                      <w:marLeft w:val="0"/>
                                      <w:marRight w:val="0"/>
                                      <w:marTop w:val="0"/>
                                      <w:marBottom w:val="0"/>
                                      <w:divBdr>
                                        <w:top w:val="none" w:sz="0" w:space="0" w:color="auto"/>
                                        <w:left w:val="none" w:sz="0" w:space="0" w:color="auto"/>
                                        <w:bottom w:val="none" w:sz="0" w:space="0" w:color="auto"/>
                                        <w:right w:val="none" w:sz="0" w:space="0" w:color="auto"/>
                                      </w:divBdr>
                                      <w:divsChild>
                                        <w:div w:id="34105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7021462">
          <w:marLeft w:val="0"/>
          <w:marRight w:val="0"/>
          <w:marTop w:val="0"/>
          <w:marBottom w:val="0"/>
          <w:divBdr>
            <w:top w:val="none" w:sz="0" w:space="0" w:color="auto"/>
            <w:left w:val="none" w:sz="0" w:space="0" w:color="auto"/>
            <w:bottom w:val="none" w:sz="0" w:space="0" w:color="auto"/>
            <w:right w:val="none" w:sz="0" w:space="0" w:color="auto"/>
          </w:divBdr>
          <w:divsChild>
            <w:div w:id="2124575706">
              <w:marLeft w:val="0"/>
              <w:marRight w:val="0"/>
              <w:marTop w:val="0"/>
              <w:marBottom w:val="0"/>
              <w:divBdr>
                <w:top w:val="none" w:sz="0" w:space="0" w:color="auto"/>
                <w:left w:val="none" w:sz="0" w:space="0" w:color="auto"/>
                <w:bottom w:val="none" w:sz="0" w:space="0" w:color="auto"/>
                <w:right w:val="none" w:sz="0" w:space="0" w:color="auto"/>
              </w:divBdr>
              <w:divsChild>
                <w:div w:id="229728419">
                  <w:marLeft w:val="0"/>
                  <w:marRight w:val="0"/>
                  <w:marTop w:val="0"/>
                  <w:marBottom w:val="0"/>
                  <w:divBdr>
                    <w:top w:val="none" w:sz="0" w:space="0" w:color="auto"/>
                    <w:left w:val="none" w:sz="0" w:space="0" w:color="auto"/>
                    <w:bottom w:val="none" w:sz="0" w:space="0" w:color="auto"/>
                    <w:right w:val="none" w:sz="0" w:space="0" w:color="auto"/>
                  </w:divBdr>
                  <w:divsChild>
                    <w:div w:id="1456561779">
                      <w:marLeft w:val="0"/>
                      <w:marRight w:val="0"/>
                      <w:marTop w:val="0"/>
                      <w:marBottom w:val="0"/>
                      <w:divBdr>
                        <w:top w:val="none" w:sz="0" w:space="0" w:color="auto"/>
                        <w:left w:val="none" w:sz="0" w:space="0" w:color="auto"/>
                        <w:bottom w:val="none" w:sz="0" w:space="0" w:color="auto"/>
                        <w:right w:val="none" w:sz="0" w:space="0" w:color="auto"/>
                      </w:divBdr>
                      <w:divsChild>
                        <w:div w:id="262030797">
                          <w:marLeft w:val="0"/>
                          <w:marRight w:val="0"/>
                          <w:marTop w:val="0"/>
                          <w:marBottom w:val="0"/>
                          <w:divBdr>
                            <w:top w:val="none" w:sz="0" w:space="0" w:color="auto"/>
                            <w:left w:val="none" w:sz="0" w:space="0" w:color="auto"/>
                            <w:bottom w:val="none" w:sz="0" w:space="0" w:color="auto"/>
                            <w:right w:val="none" w:sz="0" w:space="0" w:color="auto"/>
                          </w:divBdr>
                          <w:divsChild>
                            <w:div w:id="21903410">
                              <w:marLeft w:val="0"/>
                              <w:marRight w:val="0"/>
                              <w:marTop w:val="0"/>
                              <w:marBottom w:val="0"/>
                              <w:divBdr>
                                <w:top w:val="none" w:sz="0" w:space="0" w:color="auto"/>
                                <w:left w:val="none" w:sz="0" w:space="0" w:color="auto"/>
                                <w:bottom w:val="none" w:sz="0" w:space="0" w:color="auto"/>
                                <w:right w:val="none" w:sz="0" w:space="0" w:color="auto"/>
                              </w:divBdr>
                              <w:divsChild>
                                <w:div w:id="101262602">
                                  <w:marLeft w:val="0"/>
                                  <w:marRight w:val="0"/>
                                  <w:marTop w:val="0"/>
                                  <w:marBottom w:val="0"/>
                                  <w:divBdr>
                                    <w:top w:val="none" w:sz="0" w:space="0" w:color="auto"/>
                                    <w:left w:val="none" w:sz="0" w:space="0" w:color="auto"/>
                                    <w:bottom w:val="none" w:sz="0" w:space="0" w:color="auto"/>
                                    <w:right w:val="none" w:sz="0" w:space="0" w:color="auto"/>
                                  </w:divBdr>
                                  <w:divsChild>
                                    <w:div w:id="1532761486">
                                      <w:marLeft w:val="0"/>
                                      <w:marRight w:val="0"/>
                                      <w:marTop w:val="0"/>
                                      <w:marBottom w:val="0"/>
                                      <w:divBdr>
                                        <w:top w:val="none" w:sz="0" w:space="0" w:color="auto"/>
                                        <w:left w:val="none" w:sz="0" w:space="0" w:color="auto"/>
                                        <w:bottom w:val="none" w:sz="0" w:space="0" w:color="auto"/>
                                        <w:right w:val="none" w:sz="0" w:space="0" w:color="auto"/>
                                      </w:divBdr>
                                      <w:divsChild>
                                        <w:div w:id="851457640">
                                          <w:marLeft w:val="0"/>
                                          <w:marRight w:val="0"/>
                                          <w:marTop w:val="0"/>
                                          <w:marBottom w:val="0"/>
                                          <w:divBdr>
                                            <w:top w:val="none" w:sz="0" w:space="0" w:color="auto"/>
                                            <w:left w:val="none" w:sz="0" w:space="0" w:color="auto"/>
                                            <w:bottom w:val="none" w:sz="0" w:space="0" w:color="auto"/>
                                            <w:right w:val="none" w:sz="0" w:space="0" w:color="auto"/>
                                          </w:divBdr>
                                          <w:divsChild>
                                            <w:div w:id="883711924">
                                              <w:marLeft w:val="0"/>
                                              <w:marRight w:val="0"/>
                                              <w:marTop w:val="0"/>
                                              <w:marBottom w:val="0"/>
                                              <w:divBdr>
                                                <w:top w:val="none" w:sz="0" w:space="0" w:color="auto"/>
                                                <w:left w:val="none" w:sz="0" w:space="0" w:color="auto"/>
                                                <w:bottom w:val="none" w:sz="0" w:space="0" w:color="auto"/>
                                                <w:right w:val="none" w:sz="0" w:space="0" w:color="auto"/>
                                              </w:divBdr>
                                              <w:divsChild>
                                                <w:div w:id="589386012">
                                                  <w:marLeft w:val="0"/>
                                                  <w:marRight w:val="0"/>
                                                  <w:marTop w:val="0"/>
                                                  <w:marBottom w:val="0"/>
                                                  <w:divBdr>
                                                    <w:top w:val="none" w:sz="0" w:space="0" w:color="auto"/>
                                                    <w:left w:val="none" w:sz="0" w:space="0" w:color="auto"/>
                                                    <w:bottom w:val="none" w:sz="0" w:space="0" w:color="auto"/>
                                                    <w:right w:val="none" w:sz="0" w:space="0" w:color="auto"/>
                                                  </w:divBdr>
                                                </w:div>
                                                <w:div w:id="1449154020">
                                                  <w:marLeft w:val="0"/>
                                                  <w:marRight w:val="0"/>
                                                  <w:marTop w:val="0"/>
                                                  <w:marBottom w:val="0"/>
                                                  <w:divBdr>
                                                    <w:top w:val="none" w:sz="0" w:space="0" w:color="auto"/>
                                                    <w:left w:val="none" w:sz="0" w:space="0" w:color="auto"/>
                                                    <w:bottom w:val="none" w:sz="0" w:space="0" w:color="auto"/>
                                                    <w:right w:val="none" w:sz="0" w:space="0" w:color="auto"/>
                                                  </w:divBdr>
                                                  <w:divsChild>
                                                    <w:div w:id="47664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343983">
                                              <w:marLeft w:val="0"/>
                                              <w:marRight w:val="0"/>
                                              <w:marTop w:val="0"/>
                                              <w:marBottom w:val="0"/>
                                              <w:divBdr>
                                                <w:top w:val="none" w:sz="0" w:space="0" w:color="auto"/>
                                                <w:left w:val="none" w:sz="0" w:space="0" w:color="auto"/>
                                                <w:bottom w:val="none" w:sz="0" w:space="0" w:color="auto"/>
                                                <w:right w:val="none" w:sz="0" w:space="0" w:color="auto"/>
                                              </w:divBdr>
                                              <w:divsChild>
                                                <w:div w:id="1042942815">
                                                  <w:marLeft w:val="0"/>
                                                  <w:marRight w:val="0"/>
                                                  <w:marTop w:val="0"/>
                                                  <w:marBottom w:val="0"/>
                                                  <w:divBdr>
                                                    <w:top w:val="none" w:sz="0" w:space="0" w:color="auto"/>
                                                    <w:left w:val="none" w:sz="0" w:space="0" w:color="auto"/>
                                                    <w:bottom w:val="none" w:sz="0" w:space="0" w:color="auto"/>
                                                    <w:right w:val="none" w:sz="0" w:space="0" w:color="auto"/>
                                                  </w:divBdr>
                                                  <w:divsChild>
                                                    <w:div w:id="843665639">
                                                      <w:marLeft w:val="0"/>
                                                      <w:marRight w:val="0"/>
                                                      <w:marTop w:val="0"/>
                                                      <w:marBottom w:val="0"/>
                                                      <w:divBdr>
                                                        <w:top w:val="none" w:sz="0" w:space="0" w:color="auto"/>
                                                        <w:left w:val="none" w:sz="0" w:space="0" w:color="auto"/>
                                                        <w:bottom w:val="none" w:sz="0" w:space="0" w:color="auto"/>
                                                        <w:right w:val="none" w:sz="0" w:space="0" w:color="auto"/>
                                                      </w:divBdr>
                                                    </w:div>
                                                  </w:divsChild>
                                                </w:div>
                                                <w:div w:id="109408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1263919">
                              <w:marLeft w:val="0"/>
                              <w:marRight w:val="0"/>
                              <w:marTop w:val="0"/>
                              <w:marBottom w:val="0"/>
                              <w:divBdr>
                                <w:top w:val="none" w:sz="0" w:space="0" w:color="auto"/>
                                <w:left w:val="none" w:sz="0" w:space="0" w:color="auto"/>
                                <w:bottom w:val="none" w:sz="0" w:space="0" w:color="auto"/>
                                <w:right w:val="none" w:sz="0" w:space="0" w:color="auto"/>
                              </w:divBdr>
                              <w:divsChild>
                                <w:div w:id="256329321">
                                  <w:marLeft w:val="0"/>
                                  <w:marRight w:val="0"/>
                                  <w:marTop w:val="0"/>
                                  <w:marBottom w:val="0"/>
                                  <w:divBdr>
                                    <w:top w:val="none" w:sz="0" w:space="0" w:color="auto"/>
                                    <w:left w:val="none" w:sz="0" w:space="0" w:color="auto"/>
                                    <w:bottom w:val="none" w:sz="0" w:space="0" w:color="auto"/>
                                    <w:right w:val="none" w:sz="0" w:space="0" w:color="auto"/>
                                  </w:divBdr>
                                  <w:divsChild>
                                    <w:div w:id="535391457">
                                      <w:marLeft w:val="0"/>
                                      <w:marRight w:val="0"/>
                                      <w:marTop w:val="0"/>
                                      <w:marBottom w:val="0"/>
                                      <w:divBdr>
                                        <w:top w:val="none" w:sz="0" w:space="0" w:color="auto"/>
                                        <w:left w:val="none" w:sz="0" w:space="0" w:color="auto"/>
                                        <w:bottom w:val="none" w:sz="0" w:space="0" w:color="auto"/>
                                        <w:right w:val="none" w:sz="0" w:space="0" w:color="auto"/>
                                      </w:divBdr>
                                      <w:divsChild>
                                        <w:div w:id="16555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74482344">
                      <w:marLeft w:val="0"/>
                      <w:marRight w:val="0"/>
                      <w:marTop w:val="0"/>
                      <w:marBottom w:val="0"/>
                      <w:divBdr>
                        <w:top w:val="none" w:sz="0" w:space="0" w:color="auto"/>
                        <w:left w:val="none" w:sz="0" w:space="0" w:color="auto"/>
                        <w:bottom w:val="none" w:sz="0" w:space="0" w:color="auto"/>
                        <w:right w:val="none" w:sz="0" w:space="0" w:color="auto"/>
                      </w:divBdr>
                      <w:divsChild>
                        <w:div w:id="2126268894">
                          <w:marLeft w:val="0"/>
                          <w:marRight w:val="0"/>
                          <w:marTop w:val="0"/>
                          <w:marBottom w:val="0"/>
                          <w:divBdr>
                            <w:top w:val="none" w:sz="0" w:space="0" w:color="auto"/>
                            <w:left w:val="none" w:sz="0" w:space="0" w:color="auto"/>
                            <w:bottom w:val="none" w:sz="0" w:space="0" w:color="auto"/>
                            <w:right w:val="none" w:sz="0" w:space="0" w:color="auto"/>
                          </w:divBdr>
                          <w:divsChild>
                            <w:div w:id="208692948">
                              <w:marLeft w:val="0"/>
                              <w:marRight w:val="0"/>
                              <w:marTop w:val="0"/>
                              <w:marBottom w:val="0"/>
                              <w:divBdr>
                                <w:top w:val="none" w:sz="0" w:space="0" w:color="auto"/>
                                <w:left w:val="none" w:sz="0" w:space="0" w:color="auto"/>
                                <w:bottom w:val="none" w:sz="0" w:space="0" w:color="auto"/>
                                <w:right w:val="none" w:sz="0" w:space="0" w:color="auto"/>
                              </w:divBdr>
                              <w:divsChild>
                                <w:div w:id="769621508">
                                  <w:marLeft w:val="0"/>
                                  <w:marRight w:val="0"/>
                                  <w:marTop w:val="0"/>
                                  <w:marBottom w:val="0"/>
                                  <w:divBdr>
                                    <w:top w:val="none" w:sz="0" w:space="0" w:color="auto"/>
                                    <w:left w:val="none" w:sz="0" w:space="0" w:color="auto"/>
                                    <w:bottom w:val="none" w:sz="0" w:space="0" w:color="auto"/>
                                    <w:right w:val="none" w:sz="0" w:space="0" w:color="auto"/>
                                  </w:divBdr>
                                  <w:divsChild>
                                    <w:div w:id="12343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2533303">
          <w:marLeft w:val="0"/>
          <w:marRight w:val="0"/>
          <w:marTop w:val="0"/>
          <w:marBottom w:val="0"/>
          <w:divBdr>
            <w:top w:val="none" w:sz="0" w:space="0" w:color="auto"/>
            <w:left w:val="none" w:sz="0" w:space="0" w:color="auto"/>
            <w:bottom w:val="none" w:sz="0" w:space="0" w:color="auto"/>
            <w:right w:val="none" w:sz="0" w:space="0" w:color="auto"/>
          </w:divBdr>
          <w:divsChild>
            <w:div w:id="359203804">
              <w:marLeft w:val="0"/>
              <w:marRight w:val="0"/>
              <w:marTop w:val="0"/>
              <w:marBottom w:val="0"/>
              <w:divBdr>
                <w:top w:val="none" w:sz="0" w:space="0" w:color="auto"/>
                <w:left w:val="none" w:sz="0" w:space="0" w:color="auto"/>
                <w:bottom w:val="none" w:sz="0" w:space="0" w:color="auto"/>
                <w:right w:val="none" w:sz="0" w:space="0" w:color="auto"/>
              </w:divBdr>
              <w:divsChild>
                <w:div w:id="2064015427">
                  <w:marLeft w:val="0"/>
                  <w:marRight w:val="0"/>
                  <w:marTop w:val="0"/>
                  <w:marBottom w:val="0"/>
                  <w:divBdr>
                    <w:top w:val="none" w:sz="0" w:space="0" w:color="auto"/>
                    <w:left w:val="none" w:sz="0" w:space="0" w:color="auto"/>
                    <w:bottom w:val="none" w:sz="0" w:space="0" w:color="auto"/>
                    <w:right w:val="none" w:sz="0" w:space="0" w:color="auto"/>
                  </w:divBdr>
                  <w:divsChild>
                    <w:div w:id="690303233">
                      <w:marLeft w:val="0"/>
                      <w:marRight w:val="0"/>
                      <w:marTop w:val="0"/>
                      <w:marBottom w:val="0"/>
                      <w:divBdr>
                        <w:top w:val="none" w:sz="0" w:space="0" w:color="auto"/>
                        <w:left w:val="none" w:sz="0" w:space="0" w:color="auto"/>
                        <w:bottom w:val="none" w:sz="0" w:space="0" w:color="auto"/>
                        <w:right w:val="none" w:sz="0" w:space="0" w:color="auto"/>
                      </w:divBdr>
                      <w:divsChild>
                        <w:div w:id="682783970">
                          <w:marLeft w:val="0"/>
                          <w:marRight w:val="0"/>
                          <w:marTop w:val="0"/>
                          <w:marBottom w:val="0"/>
                          <w:divBdr>
                            <w:top w:val="none" w:sz="0" w:space="0" w:color="auto"/>
                            <w:left w:val="none" w:sz="0" w:space="0" w:color="auto"/>
                            <w:bottom w:val="none" w:sz="0" w:space="0" w:color="auto"/>
                            <w:right w:val="none" w:sz="0" w:space="0" w:color="auto"/>
                          </w:divBdr>
                          <w:divsChild>
                            <w:div w:id="84230570">
                              <w:marLeft w:val="0"/>
                              <w:marRight w:val="0"/>
                              <w:marTop w:val="0"/>
                              <w:marBottom w:val="0"/>
                              <w:divBdr>
                                <w:top w:val="none" w:sz="0" w:space="0" w:color="auto"/>
                                <w:left w:val="none" w:sz="0" w:space="0" w:color="auto"/>
                                <w:bottom w:val="none" w:sz="0" w:space="0" w:color="auto"/>
                                <w:right w:val="none" w:sz="0" w:space="0" w:color="auto"/>
                              </w:divBdr>
                              <w:divsChild>
                                <w:div w:id="38894724">
                                  <w:marLeft w:val="0"/>
                                  <w:marRight w:val="0"/>
                                  <w:marTop w:val="0"/>
                                  <w:marBottom w:val="0"/>
                                  <w:divBdr>
                                    <w:top w:val="none" w:sz="0" w:space="0" w:color="auto"/>
                                    <w:left w:val="none" w:sz="0" w:space="0" w:color="auto"/>
                                    <w:bottom w:val="none" w:sz="0" w:space="0" w:color="auto"/>
                                    <w:right w:val="none" w:sz="0" w:space="0" w:color="auto"/>
                                  </w:divBdr>
                                  <w:divsChild>
                                    <w:div w:id="1877430991">
                                      <w:marLeft w:val="0"/>
                                      <w:marRight w:val="0"/>
                                      <w:marTop w:val="0"/>
                                      <w:marBottom w:val="0"/>
                                      <w:divBdr>
                                        <w:top w:val="none" w:sz="0" w:space="0" w:color="auto"/>
                                        <w:left w:val="none" w:sz="0" w:space="0" w:color="auto"/>
                                        <w:bottom w:val="none" w:sz="0" w:space="0" w:color="auto"/>
                                        <w:right w:val="none" w:sz="0" w:space="0" w:color="auto"/>
                                      </w:divBdr>
                                      <w:divsChild>
                                        <w:div w:id="1493569557">
                                          <w:marLeft w:val="0"/>
                                          <w:marRight w:val="0"/>
                                          <w:marTop w:val="0"/>
                                          <w:marBottom w:val="0"/>
                                          <w:divBdr>
                                            <w:top w:val="none" w:sz="0" w:space="0" w:color="auto"/>
                                            <w:left w:val="none" w:sz="0" w:space="0" w:color="auto"/>
                                            <w:bottom w:val="none" w:sz="0" w:space="0" w:color="auto"/>
                                            <w:right w:val="none" w:sz="0" w:space="0" w:color="auto"/>
                                          </w:divBdr>
                                          <w:divsChild>
                                            <w:div w:id="69792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07533145">
          <w:marLeft w:val="0"/>
          <w:marRight w:val="0"/>
          <w:marTop w:val="0"/>
          <w:marBottom w:val="0"/>
          <w:divBdr>
            <w:top w:val="none" w:sz="0" w:space="0" w:color="auto"/>
            <w:left w:val="none" w:sz="0" w:space="0" w:color="auto"/>
            <w:bottom w:val="none" w:sz="0" w:space="0" w:color="auto"/>
            <w:right w:val="none" w:sz="0" w:space="0" w:color="auto"/>
          </w:divBdr>
          <w:divsChild>
            <w:div w:id="96024781">
              <w:marLeft w:val="0"/>
              <w:marRight w:val="0"/>
              <w:marTop w:val="0"/>
              <w:marBottom w:val="0"/>
              <w:divBdr>
                <w:top w:val="none" w:sz="0" w:space="0" w:color="auto"/>
                <w:left w:val="none" w:sz="0" w:space="0" w:color="auto"/>
                <w:bottom w:val="none" w:sz="0" w:space="0" w:color="auto"/>
                <w:right w:val="none" w:sz="0" w:space="0" w:color="auto"/>
              </w:divBdr>
              <w:divsChild>
                <w:div w:id="1206017104">
                  <w:marLeft w:val="0"/>
                  <w:marRight w:val="0"/>
                  <w:marTop w:val="0"/>
                  <w:marBottom w:val="0"/>
                  <w:divBdr>
                    <w:top w:val="none" w:sz="0" w:space="0" w:color="auto"/>
                    <w:left w:val="none" w:sz="0" w:space="0" w:color="auto"/>
                    <w:bottom w:val="none" w:sz="0" w:space="0" w:color="auto"/>
                    <w:right w:val="none" w:sz="0" w:space="0" w:color="auto"/>
                  </w:divBdr>
                  <w:divsChild>
                    <w:div w:id="1302035920">
                      <w:marLeft w:val="0"/>
                      <w:marRight w:val="0"/>
                      <w:marTop w:val="0"/>
                      <w:marBottom w:val="0"/>
                      <w:divBdr>
                        <w:top w:val="none" w:sz="0" w:space="0" w:color="auto"/>
                        <w:left w:val="none" w:sz="0" w:space="0" w:color="auto"/>
                        <w:bottom w:val="none" w:sz="0" w:space="0" w:color="auto"/>
                        <w:right w:val="none" w:sz="0" w:space="0" w:color="auto"/>
                      </w:divBdr>
                      <w:divsChild>
                        <w:div w:id="484469226">
                          <w:marLeft w:val="0"/>
                          <w:marRight w:val="0"/>
                          <w:marTop w:val="0"/>
                          <w:marBottom w:val="0"/>
                          <w:divBdr>
                            <w:top w:val="none" w:sz="0" w:space="0" w:color="auto"/>
                            <w:left w:val="none" w:sz="0" w:space="0" w:color="auto"/>
                            <w:bottom w:val="none" w:sz="0" w:space="0" w:color="auto"/>
                            <w:right w:val="none" w:sz="0" w:space="0" w:color="auto"/>
                          </w:divBdr>
                          <w:divsChild>
                            <w:div w:id="272830252">
                              <w:marLeft w:val="0"/>
                              <w:marRight w:val="0"/>
                              <w:marTop w:val="0"/>
                              <w:marBottom w:val="0"/>
                              <w:divBdr>
                                <w:top w:val="none" w:sz="0" w:space="0" w:color="auto"/>
                                <w:left w:val="none" w:sz="0" w:space="0" w:color="auto"/>
                                <w:bottom w:val="none" w:sz="0" w:space="0" w:color="auto"/>
                                <w:right w:val="none" w:sz="0" w:space="0" w:color="auto"/>
                              </w:divBdr>
                              <w:divsChild>
                                <w:div w:id="56242426">
                                  <w:marLeft w:val="0"/>
                                  <w:marRight w:val="0"/>
                                  <w:marTop w:val="0"/>
                                  <w:marBottom w:val="0"/>
                                  <w:divBdr>
                                    <w:top w:val="none" w:sz="0" w:space="0" w:color="auto"/>
                                    <w:left w:val="none" w:sz="0" w:space="0" w:color="auto"/>
                                    <w:bottom w:val="none" w:sz="0" w:space="0" w:color="auto"/>
                                    <w:right w:val="none" w:sz="0" w:space="0" w:color="auto"/>
                                  </w:divBdr>
                                  <w:divsChild>
                                    <w:div w:id="1690139310">
                                      <w:marLeft w:val="0"/>
                                      <w:marRight w:val="0"/>
                                      <w:marTop w:val="0"/>
                                      <w:marBottom w:val="0"/>
                                      <w:divBdr>
                                        <w:top w:val="none" w:sz="0" w:space="0" w:color="auto"/>
                                        <w:left w:val="none" w:sz="0" w:space="0" w:color="auto"/>
                                        <w:bottom w:val="none" w:sz="0" w:space="0" w:color="auto"/>
                                        <w:right w:val="none" w:sz="0" w:space="0" w:color="auto"/>
                                      </w:divBdr>
                                      <w:divsChild>
                                        <w:div w:id="422460079">
                                          <w:marLeft w:val="0"/>
                                          <w:marRight w:val="0"/>
                                          <w:marTop w:val="0"/>
                                          <w:marBottom w:val="0"/>
                                          <w:divBdr>
                                            <w:top w:val="none" w:sz="0" w:space="0" w:color="auto"/>
                                            <w:left w:val="none" w:sz="0" w:space="0" w:color="auto"/>
                                            <w:bottom w:val="none" w:sz="0" w:space="0" w:color="auto"/>
                                            <w:right w:val="none" w:sz="0" w:space="0" w:color="auto"/>
                                          </w:divBdr>
                                          <w:divsChild>
                                            <w:div w:id="1909681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13162506">
          <w:marLeft w:val="0"/>
          <w:marRight w:val="0"/>
          <w:marTop w:val="0"/>
          <w:marBottom w:val="0"/>
          <w:divBdr>
            <w:top w:val="none" w:sz="0" w:space="0" w:color="auto"/>
            <w:left w:val="none" w:sz="0" w:space="0" w:color="auto"/>
            <w:bottom w:val="none" w:sz="0" w:space="0" w:color="auto"/>
            <w:right w:val="none" w:sz="0" w:space="0" w:color="auto"/>
          </w:divBdr>
          <w:divsChild>
            <w:div w:id="558445459">
              <w:marLeft w:val="0"/>
              <w:marRight w:val="0"/>
              <w:marTop w:val="0"/>
              <w:marBottom w:val="0"/>
              <w:divBdr>
                <w:top w:val="none" w:sz="0" w:space="0" w:color="auto"/>
                <w:left w:val="none" w:sz="0" w:space="0" w:color="auto"/>
                <w:bottom w:val="none" w:sz="0" w:space="0" w:color="auto"/>
                <w:right w:val="none" w:sz="0" w:space="0" w:color="auto"/>
              </w:divBdr>
              <w:divsChild>
                <w:div w:id="465660396">
                  <w:marLeft w:val="0"/>
                  <w:marRight w:val="0"/>
                  <w:marTop w:val="0"/>
                  <w:marBottom w:val="0"/>
                  <w:divBdr>
                    <w:top w:val="none" w:sz="0" w:space="0" w:color="auto"/>
                    <w:left w:val="none" w:sz="0" w:space="0" w:color="auto"/>
                    <w:bottom w:val="none" w:sz="0" w:space="0" w:color="auto"/>
                    <w:right w:val="none" w:sz="0" w:space="0" w:color="auto"/>
                  </w:divBdr>
                  <w:divsChild>
                    <w:div w:id="1211989505">
                      <w:marLeft w:val="0"/>
                      <w:marRight w:val="0"/>
                      <w:marTop w:val="0"/>
                      <w:marBottom w:val="0"/>
                      <w:divBdr>
                        <w:top w:val="none" w:sz="0" w:space="0" w:color="auto"/>
                        <w:left w:val="none" w:sz="0" w:space="0" w:color="auto"/>
                        <w:bottom w:val="none" w:sz="0" w:space="0" w:color="auto"/>
                        <w:right w:val="none" w:sz="0" w:space="0" w:color="auto"/>
                      </w:divBdr>
                      <w:divsChild>
                        <w:div w:id="367727235">
                          <w:marLeft w:val="0"/>
                          <w:marRight w:val="0"/>
                          <w:marTop w:val="0"/>
                          <w:marBottom w:val="0"/>
                          <w:divBdr>
                            <w:top w:val="none" w:sz="0" w:space="0" w:color="auto"/>
                            <w:left w:val="none" w:sz="0" w:space="0" w:color="auto"/>
                            <w:bottom w:val="none" w:sz="0" w:space="0" w:color="auto"/>
                            <w:right w:val="none" w:sz="0" w:space="0" w:color="auto"/>
                          </w:divBdr>
                          <w:divsChild>
                            <w:div w:id="1203977908">
                              <w:marLeft w:val="0"/>
                              <w:marRight w:val="0"/>
                              <w:marTop w:val="0"/>
                              <w:marBottom w:val="0"/>
                              <w:divBdr>
                                <w:top w:val="none" w:sz="0" w:space="0" w:color="auto"/>
                                <w:left w:val="none" w:sz="0" w:space="0" w:color="auto"/>
                                <w:bottom w:val="none" w:sz="0" w:space="0" w:color="auto"/>
                                <w:right w:val="none" w:sz="0" w:space="0" w:color="auto"/>
                              </w:divBdr>
                              <w:divsChild>
                                <w:div w:id="1492714745">
                                  <w:marLeft w:val="0"/>
                                  <w:marRight w:val="0"/>
                                  <w:marTop w:val="0"/>
                                  <w:marBottom w:val="0"/>
                                  <w:divBdr>
                                    <w:top w:val="none" w:sz="0" w:space="0" w:color="auto"/>
                                    <w:left w:val="none" w:sz="0" w:space="0" w:color="auto"/>
                                    <w:bottom w:val="none" w:sz="0" w:space="0" w:color="auto"/>
                                    <w:right w:val="none" w:sz="0" w:space="0" w:color="auto"/>
                                  </w:divBdr>
                                  <w:divsChild>
                                    <w:div w:id="398478247">
                                      <w:marLeft w:val="0"/>
                                      <w:marRight w:val="0"/>
                                      <w:marTop w:val="0"/>
                                      <w:marBottom w:val="0"/>
                                      <w:divBdr>
                                        <w:top w:val="none" w:sz="0" w:space="0" w:color="auto"/>
                                        <w:left w:val="none" w:sz="0" w:space="0" w:color="auto"/>
                                        <w:bottom w:val="none" w:sz="0" w:space="0" w:color="auto"/>
                                        <w:right w:val="none" w:sz="0" w:space="0" w:color="auto"/>
                                      </w:divBdr>
                                      <w:divsChild>
                                        <w:div w:id="1140415338">
                                          <w:marLeft w:val="0"/>
                                          <w:marRight w:val="0"/>
                                          <w:marTop w:val="0"/>
                                          <w:marBottom w:val="0"/>
                                          <w:divBdr>
                                            <w:top w:val="none" w:sz="0" w:space="0" w:color="auto"/>
                                            <w:left w:val="none" w:sz="0" w:space="0" w:color="auto"/>
                                            <w:bottom w:val="none" w:sz="0" w:space="0" w:color="auto"/>
                                            <w:right w:val="none" w:sz="0" w:space="0" w:color="auto"/>
                                          </w:divBdr>
                                          <w:divsChild>
                                            <w:div w:id="1044059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3499218">
          <w:marLeft w:val="0"/>
          <w:marRight w:val="0"/>
          <w:marTop w:val="0"/>
          <w:marBottom w:val="0"/>
          <w:divBdr>
            <w:top w:val="none" w:sz="0" w:space="0" w:color="auto"/>
            <w:left w:val="none" w:sz="0" w:space="0" w:color="auto"/>
            <w:bottom w:val="none" w:sz="0" w:space="0" w:color="auto"/>
            <w:right w:val="none" w:sz="0" w:space="0" w:color="auto"/>
          </w:divBdr>
          <w:divsChild>
            <w:div w:id="549266802">
              <w:marLeft w:val="0"/>
              <w:marRight w:val="0"/>
              <w:marTop w:val="0"/>
              <w:marBottom w:val="0"/>
              <w:divBdr>
                <w:top w:val="none" w:sz="0" w:space="0" w:color="auto"/>
                <w:left w:val="none" w:sz="0" w:space="0" w:color="auto"/>
                <w:bottom w:val="none" w:sz="0" w:space="0" w:color="auto"/>
                <w:right w:val="none" w:sz="0" w:space="0" w:color="auto"/>
              </w:divBdr>
              <w:divsChild>
                <w:div w:id="789586727">
                  <w:marLeft w:val="0"/>
                  <w:marRight w:val="0"/>
                  <w:marTop w:val="0"/>
                  <w:marBottom w:val="0"/>
                  <w:divBdr>
                    <w:top w:val="none" w:sz="0" w:space="0" w:color="auto"/>
                    <w:left w:val="none" w:sz="0" w:space="0" w:color="auto"/>
                    <w:bottom w:val="none" w:sz="0" w:space="0" w:color="auto"/>
                    <w:right w:val="none" w:sz="0" w:space="0" w:color="auto"/>
                  </w:divBdr>
                  <w:divsChild>
                    <w:div w:id="1489326741">
                      <w:marLeft w:val="0"/>
                      <w:marRight w:val="0"/>
                      <w:marTop w:val="0"/>
                      <w:marBottom w:val="0"/>
                      <w:divBdr>
                        <w:top w:val="none" w:sz="0" w:space="0" w:color="auto"/>
                        <w:left w:val="none" w:sz="0" w:space="0" w:color="auto"/>
                        <w:bottom w:val="none" w:sz="0" w:space="0" w:color="auto"/>
                        <w:right w:val="none" w:sz="0" w:space="0" w:color="auto"/>
                      </w:divBdr>
                      <w:divsChild>
                        <w:div w:id="1381898507">
                          <w:marLeft w:val="0"/>
                          <w:marRight w:val="0"/>
                          <w:marTop w:val="0"/>
                          <w:marBottom w:val="0"/>
                          <w:divBdr>
                            <w:top w:val="none" w:sz="0" w:space="0" w:color="auto"/>
                            <w:left w:val="none" w:sz="0" w:space="0" w:color="auto"/>
                            <w:bottom w:val="none" w:sz="0" w:space="0" w:color="auto"/>
                            <w:right w:val="none" w:sz="0" w:space="0" w:color="auto"/>
                          </w:divBdr>
                          <w:divsChild>
                            <w:div w:id="563611344">
                              <w:marLeft w:val="0"/>
                              <w:marRight w:val="0"/>
                              <w:marTop w:val="0"/>
                              <w:marBottom w:val="0"/>
                              <w:divBdr>
                                <w:top w:val="none" w:sz="0" w:space="0" w:color="auto"/>
                                <w:left w:val="none" w:sz="0" w:space="0" w:color="auto"/>
                                <w:bottom w:val="none" w:sz="0" w:space="0" w:color="auto"/>
                                <w:right w:val="none" w:sz="0" w:space="0" w:color="auto"/>
                              </w:divBdr>
                              <w:divsChild>
                                <w:div w:id="2033921648">
                                  <w:marLeft w:val="0"/>
                                  <w:marRight w:val="0"/>
                                  <w:marTop w:val="0"/>
                                  <w:marBottom w:val="0"/>
                                  <w:divBdr>
                                    <w:top w:val="none" w:sz="0" w:space="0" w:color="auto"/>
                                    <w:left w:val="none" w:sz="0" w:space="0" w:color="auto"/>
                                    <w:bottom w:val="none" w:sz="0" w:space="0" w:color="auto"/>
                                    <w:right w:val="none" w:sz="0" w:space="0" w:color="auto"/>
                                  </w:divBdr>
                                  <w:divsChild>
                                    <w:div w:id="317616065">
                                      <w:marLeft w:val="0"/>
                                      <w:marRight w:val="0"/>
                                      <w:marTop w:val="0"/>
                                      <w:marBottom w:val="0"/>
                                      <w:divBdr>
                                        <w:top w:val="none" w:sz="0" w:space="0" w:color="auto"/>
                                        <w:left w:val="none" w:sz="0" w:space="0" w:color="auto"/>
                                        <w:bottom w:val="none" w:sz="0" w:space="0" w:color="auto"/>
                                        <w:right w:val="none" w:sz="0" w:space="0" w:color="auto"/>
                                      </w:divBdr>
                                      <w:divsChild>
                                        <w:div w:id="456948742">
                                          <w:marLeft w:val="0"/>
                                          <w:marRight w:val="0"/>
                                          <w:marTop w:val="0"/>
                                          <w:marBottom w:val="0"/>
                                          <w:divBdr>
                                            <w:top w:val="none" w:sz="0" w:space="0" w:color="auto"/>
                                            <w:left w:val="none" w:sz="0" w:space="0" w:color="auto"/>
                                            <w:bottom w:val="none" w:sz="0" w:space="0" w:color="auto"/>
                                            <w:right w:val="none" w:sz="0" w:space="0" w:color="auto"/>
                                          </w:divBdr>
                                          <w:divsChild>
                                            <w:div w:id="768354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5754451">
          <w:marLeft w:val="0"/>
          <w:marRight w:val="0"/>
          <w:marTop w:val="0"/>
          <w:marBottom w:val="0"/>
          <w:divBdr>
            <w:top w:val="none" w:sz="0" w:space="0" w:color="auto"/>
            <w:left w:val="none" w:sz="0" w:space="0" w:color="auto"/>
            <w:bottom w:val="none" w:sz="0" w:space="0" w:color="auto"/>
            <w:right w:val="none" w:sz="0" w:space="0" w:color="auto"/>
          </w:divBdr>
          <w:divsChild>
            <w:div w:id="80568067">
              <w:marLeft w:val="0"/>
              <w:marRight w:val="0"/>
              <w:marTop w:val="0"/>
              <w:marBottom w:val="0"/>
              <w:divBdr>
                <w:top w:val="none" w:sz="0" w:space="0" w:color="auto"/>
                <w:left w:val="none" w:sz="0" w:space="0" w:color="auto"/>
                <w:bottom w:val="none" w:sz="0" w:space="0" w:color="auto"/>
                <w:right w:val="none" w:sz="0" w:space="0" w:color="auto"/>
              </w:divBdr>
              <w:divsChild>
                <w:div w:id="688681475">
                  <w:marLeft w:val="0"/>
                  <w:marRight w:val="0"/>
                  <w:marTop w:val="0"/>
                  <w:marBottom w:val="0"/>
                  <w:divBdr>
                    <w:top w:val="none" w:sz="0" w:space="0" w:color="auto"/>
                    <w:left w:val="none" w:sz="0" w:space="0" w:color="auto"/>
                    <w:bottom w:val="none" w:sz="0" w:space="0" w:color="auto"/>
                    <w:right w:val="none" w:sz="0" w:space="0" w:color="auto"/>
                  </w:divBdr>
                  <w:divsChild>
                    <w:div w:id="1702705621">
                      <w:marLeft w:val="0"/>
                      <w:marRight w:val="0"/>
                      <w:marTop w:val="0"/>
                      <w:marBottom w:val="0"/>
                      <w:divBdr>
                        <w:top w:val="none" w:sz="0" w:space="0" w:color="auto"/>
                        <w:left w:val="none" w:sz="0" w:space="0" w:color="auto"/>
                        <w:bottom w:val="none" w:sz="0" w:space="0" w:color="auto"/>
                        <w:right w:val="none" w:sz="0" w:space="0" w:color="auto"/>
                      </w:divBdr>
                      <w:divsChild>
                        <w:div w:id="2113239391">
                          <w:marLeft w:val="0"/>
                          <w:marRight w:val="0"/>
                          <w:marTop w:val="0"/>
                          <w:marBottom w:val="0"/>
                          <w:divBdr>
                            <w:top w:val="none" w:sz="0" w:space="0" w:color="auto"/>
                            <w:left w:val="none" w:sz="0" w:space="0" w:color="auto"/>
                            <w:bottom w:val="none" w:sz="0" w:space="0" w:color="auto"/>
                            <w:right w:val="none" w:sz="0" w:space="0" w:color="auto"/>
                          </w:divBdr>
                          <w:divsChild>
                            <w:div w:id="1524392813">
                              <w:marLeft w:val="0"/>
                              <w:marRight w:val="0"/>
                              <w:marTop w:val="0"/>
                              <w:marBottom w:val="0"/>
                              <w:divBdr>
                                <w:top w:val="none" w:sz="0" w:space="0" w:color="auto"/>
                                <w:left w:val="none" w:sz="0" w:space="0" w:color="auto"/>
                                <w:bottom w:val="none" w:sz="0" w:space="0" w:color="auto"/>
                                <w:right w:val="none" w:sz="0" w:space="0" w:color="auto"/>
                              </w:divBdr>
                              <w:divsChild>
                                <w:div w:id="1728990786">
                                  <w:marLeft w:val="0"/>
                                  <w:marRight w:val="0"/>
                                  <w:marTop w:val="0"/>
                                  <w:marBottom w:val="0"/>
                                  <w:divBdr>
                                    <w:top w:val="none" w:sz="0" w:space="0" w:color="auto"/>
                                    <w:left w:val="none" w:sz="0" w:space="0" w:color="auto"/>
                                    <w:bottom w:val="none" w:sz="0" w:space="0" w:color="auto"/>
                                    <w:right w:val="none" w:sz="0" w:space="0" w:color="auto"/>
                                  </w:divBdr>
                                  <w:divsChild>
                                    <w:div w:id="192152876">
                                      <w:marLeft w:val="0"/>
                                      <w:marRight w:val="0"/>
                                      <w:marTop w:val="0"/>
                                      <w:marBottom w:val="0"/>
                                      <w:divBdr>
                                        <w:top w:val="none" w:sz="0" w:space="0" w:color="auto"/>
                                        <w:left w:val="none" w:sz="0" w:space="0" w:color="auto"/>
                                        <w:bottom w:val="none" w:sz="0" w:space="0" w:color="auto"/>
                                        <w:right w:val="none" w:sz="0" w:space="0" w:color="auto"/>
                                      </w:divBdr>
                                      <w:divsChild>
                                        <w:div w:id="1240943281">
                                          <w:marLeft w:val="0"/>
                                          <w:marRight w:val="0"/>
                                          <w:marTop w:val="0"/>
                                          <w:marBottom w:val="0"/>
                                          <w:divBdr>
                                            <w:top w:val="none" w:sz="0" w:space="0" w:color="auto"/>
                                            <w:left w:val="none" w:sz="0" w:space="0" w:color="auto"/>
                                            <w:bottom w:val="none" w:sz="0" w:space="0" w:color="auto"/>
                                            <w:right w:val="none" w:sz="0" w:space="0" w:color="auto"/>
                                          </w:divBdr>
                                          <w:divsChild>
                                            <w:div w:id="67877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7649814">
          <w:marLeft w:val="0"/>
          <w:marRight w:val="0"/>
          <w:marTop w:val="0"/>
          <w:marBottom w:val="0"/>
          <w:divBdr>
            <w:top w:val="none" w:sz="0" w:space="0" w:color="auto"/>
            <w:left w:val="none" w:sz="0" w:space="0" w:color="auto"/>
            <w:bottom w:val="none" w:sz="0" w:space="0" w:color="auto"/>
            <w:right w:val="none" w:sz="0" w:space="0" w:color="auto"/>
          </w:divBdr>
          <w:divsChild>
            <w:div w:id="1024524922">
              <w:marLeft w:val="0"/>
              <w:marRight w:val="0"/>
              <w:marTop w:val="0"/>
              <w:marBottom w:val="0"/>
              <w:divBdr>
                <w:top w:val="none" w:sz="0" w:space="0" w:color="auto"/>
                <w:left w:val="none" w:sz="0" w:space="0" w:color="auto"/>
                <w:bottom w:val="none" w:sz="0" w:space="0" w:color="auto"/>
                <w:right w:val="none" w:sz="0" w:space="0" w:color="auto"/>
              </w:divBdr>
              <w:divsChild>
                <w:div w:id="577247028">
                  <w:marLeft w:val="0"/>
                  <w:marRight w:val="0"/>
                  <w:marTop w:val="0"/>
                  <w:marBottom w:val="0"/>
                  <w:divBdr>
                    <w:top w:val="none" w:sz="0" w:space="0" w:color="auto"/>
                    <w:left w:val="none" w:sz="0" w:space="0" w:color="auto"/>
                    <w:bottom w:val="none" w:sz="0" w:space="0" w:color="auto"/>
                    <w:right w:val="none" w:sz="0" w:space="0" w:color="auto"/>
                  </w:divBdr>
                  <w:divsChild>
                    <w:div w:id="1523469051">
                      <w:marLeft w:val="0"/>
                      <w:marRight w:val="0"/>
                      <w:marTop w:val="0"/>
                      <w:marBottom w:val="0"/>
                      <w:divBdr>
                        <w:top w:val="none" w:sz="0" w:space="0" w:color="auto"/>
                        <w:left w:val="none" w:sz="0" w:space="0" w:color="auto"/>
                        <w:bottom w:val="none" w:sz="0" w:space="0" w:color="auto"/>
                        <w:right w:val="none" w:sz="0" w:space="0" w:color="auto"/>
                      </w:divBdr>
                      <w:divsChild>
                        <w:div w:id="1599559835">
                          <w:marLeft w:val="0"/>
                          <w:marRight w:val="0"/>
                          <w:marTop w:val="0"/>
                          <w:marBottom w:val="0"/>
                          <w:divBdr>
                            <w:top w:val="none" w:sz="0" w:space="0" w:color="auto"/>
                            <w:left w:val="none" w:sz="0" w:space="0" w:color="auto"/>
                            <w:bottom w:val="none" w:sz="0" w:space="0" w:color="auto"/>
                            <w:right w:val="none" w:sz="0" w:space="0" w:color="auto"/>
                          </w:divBdr>
                          <w:divsChild>
                            <w:div w:id="207036254">
                              <w:marLeft w:val="0"/>
                              <w:marRight w:val="0"/>
                              <w:marTop w:val="0"/>
                              <w:marBottom w:val="0"/>
                              <w:divBdr>
                                <w:top w:val="none" w:sz="0" w:space="0" w:color="auto"/>
                                <w:left w:val="none" w:sz="0" w:space="0" w:color="auto"/>
                                <w:bottom w:val="none" w:sz="0" w:space="0" w:color="auto"/>
                                <w:right w:val="none" w:sz="0" w:space="0" w:color="auto"/>
                              </w:divBdr>
                              <w:divsChild>
                                <w:div w:id="691800739">
                                  <w:marLeft w:val="0"/>
                                  <w:marRight w:val="0"/>
                                  <w:marTop w:val="0"/>
                                  <w:marBottom w:val="0"/>
                                  <w:divBdr>
                                    <w:top w:val="none" w:sz="0" w:space="0" w:color="auto"/>
                                    <w:left w:val="none" w:sz="0" w:space="0" w:color="auto"/>
                                    <w:bottom w:val="none" w:sz="0" w:space="0" w:color="auto"/>
                                    <w:right w:val="none" w:sz="0" w:space="0" w:color="auto"/>
                                  </w:divBdr>
                                  <w:divsChild>
                                    <w:div w:id="319043852">
                                      <w:marLeft w:val="0"/>
                                      <w:marRight w:val="0"/>
                                      <w:marTop w:val="0"/>
                                      <w:marBottom w:val="0"/>
                                      <w:divBdr>
                                        <w:top w:val="none" w:sz="0" w:space="0" w:color="auto"/>
                                        <w:left w:val="none" w:sz="0" w:space="0" w:color="auto"/>
                                        <w:bottom w:val="none" w:sz="0" w:space="0" w:color="auto"/>
                                        <w:right w:val="none" w:sz="0" w:space="0" w:color="auto"/>
                                      </w:divBdr>
                                      <w:divsChild>
                                        <w:div w:id="339115531">
                                          <w:marLeft w:val="0"/>
                                          <w:marRight w:val="0"/>
                                          <w:marTop w:val="0"/>
                                          <w:marBottom w:val="0"/>
                                          <w:divBdr>
                                            <w:top w:val="none" w:sz="0" w:space="0" w:color="auto"/>
                                            <w:left w:val="none" w:sz="0" w:space="0" w:color="auto"/>
                                            <w:bottom w:val="none" w:sz="0" w:space="0" w:color="auto"/>
                                            <w:right w:val="none" w:sz="0" w:space="0" w:color="auto"/>
                                          </w:divBdr>
                                          <w:divsChild>
                                            <w:div w:id="96412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83204448">
          <w:marLeft w:val="0"/>
          <w:marRight w:val="0"/>
          <w:marTop w:val="0"/>
          <w:marBottom w:val="0"/>
          <w:divBdr>
            <w:top w:val="none" w:sz="0" w:space="0" w:color="auto"/>
            <w:left w:val="none" w:sz="0" w:space="0" w:color="auto"/>
            <w:bottom w:val="none" w:sz="0" w:space="0" w:color="auto"/>
            <w:right w:val="none" w:sz="0" w:space="0" w:color="auto"/>
          </w:divBdr>
          <w:divsChild>
            <w:div w:id="1683163801">
              <w:marLeft w:val="0"/>
              <w:marRight w:val="0"/>
              <w:marTop w:val="0"/>
              <w:marBottom w:val="0"/>
              <w:divBdr>
                <w:top w:val="none" w:sz="0" w:space="0" w:color="auto"/>
                <w:left w:val="none" w:sz="0" w:space="0" w:color="auto"/>
                <w:bottom w:val="none" w:sz="0" w:space="0" w:color="auto"/>
                <w:right w:val="none" w:sz="0" w:space="0" w:color="auto"/>
              </w:divBdr>
              <w:divsChild>
                <w:div w:id="320887880">
                  <w:marLeft w:val="0"/>
                  <w:marRight w:val="0"/>
                  <w:marTop w:val="0"/>
                  <w:marBottom w:val="0"/>
                  <w:divBdr>
                    <w:top w:val="none" w:sz="0" w:space="0" w:color="auto"/>
                    <w:left w:val="none" w:sz="0" w:space="0" w:color="auto"/>
                    <w:bottom w:val="none" w:sz="0" w:space="0" w:color="auto"/>
                    <w:right w:val="none" w:sz="0" w:space="0" w:color="auto"/>
                  </w:divBdr>
                  <w:divsChild>
                    <w:div w:id="857819352">
                      <w:marLeft w:val="0"/>
                      <w:marRight w:val="0"/>
                      <w:marTop w:val="0"/>
                      <w:marBottom w:val="0"/>
                      <w:divBdr>
                        <w:top w:val="none" w:sz="0" w:space="0" w:color="auto"/>
                        <w:left w:val="none" w:sz="0" w:space="0" w:color="auto"/>
                        <w:bottom w:val="none" w:sz="0" w:space="0" w:color="auto"/>
                        <w:right w:val="none" w:sz="0" w:space="0" w:color="auto"/>
                      </w:divBdr>
                      <w:divsChild>
                        <w:div w:id="2022510651">
                          <w:marLeft w:val="0"/>
                          <w:marRight w:val="0"/>
                          <w:marTop w:val="0"/>
                          <w:marBottom w:val="0"/>
                          <w:divBdr>
                            <w:top w:val="none" w:sz="0" w:space="0" w:color="auto"/>
                            <w:left w:val="none" w:sz="0" w:space="0" w:color="auto"/>
                            <w:bottom w:val="none" w:sz="0" w:space="0" w:color="auto"/>
                            <w:right w:val="none" w:sz="0" w:space="0" w:color="auto"/>
                          </w:divBdr>
                          <w:divsChild>
                            <w:div w:id="1746997209">
                              <w:marLeft w:val="0"/>
                              <w:marRight w:val="0"/>
                              <w:marTop w:val="0"/>
                              <w:marBottom w:val="0"/>
                              <w:divBdr>
                                <w:top w:val="none" w:sz="0" w:space="0" w:color="auto"/>
                                <w:left w:val="none" w:sz="0" w:space="0" w:color="auto"/>
                                <w:bottom w:val="none" w:sz="0" w:space="0" w:color="auto"/>
                                <w:right w:val="none" w:sz="0" w:space="0" w:color="auto"/>
                              </w:divBdr>
                              <w:divsChild>
                                <w:div w:id="223293359">
                                  <w:marLeft w:val="0"/>
                                  <w:marRight w:val="0"/>
                                  <w:marTop w:val="0"/>
                                  <w:marBottom w:val="0"/>
                                  <w:divBdr>
                                    <w:top w:val="none" w:sz="0" w:space="0" w:color="auto"/>
                                    <w:left w:val="none" w:sz="0" w:space="0" w:color="auto"/>
                                    <w:bottom w:val="none" w:sz="0" w:space="0" w:color="auto"/>
                                    <w:right w:val="none" w:sz="0" w:space="0" w:color="auto"/>
                                  </w:divBdr>
                                  <w:divsChild>
                                    <w:div w:id="1933389043">
                                      <w:marLeft w:val="0"/>
                                      <w:marRight w:val="0"/>
                                      <w:marTop w:val="0"/>
                                      <w:marBottom w:val="0"/>
                                      <w:divBdr>
                                        <w:top w:val="none" w:sz="0" w:space="0" w:color="auto"/>
                                        <w:left w:val="none" w:sz="0" w:space="0" w:color="auto"/>
                                        <w:bottom w:val="none" w:sz="0" w:space="0" w:color="auto"/>
                                        <w:right w:val="none" w:sz="0" w:space="0" w:color="auto"/>
                                      </w:divBdr>
                                      <w:divsChild>
                                        <w:div w:id="1153987375">
                                          <w:marLeft w:val="0"/>
                                          <w:marRight w:val="0"/>
                                          <w:marTop w:val="0"/>
                                          <w:marBottom w:val="0"/>
                                          <w:divBdr>
                                            <w:top w:val="none" w:sz="0" w:space="0" w:color="auto"/>
                                            <w:left w:val="none" w:sz="0" w:space="0" w:color="auto"/>
                                            <w:bottom w:val="none" w:sz="0" w:space="0" w:color="auto"/>
                                            <w:right w:val="none" w:sz="0" w:space="0" w:color="auto"/>
                                          </w:divBdr>
                                          <w:divsChild>
                                            <w:div w:id="78226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04130179">
          <w:marLeft w:val="0"/>
          <w:marRight w:val="0"/>
          <w:marTop w:val="0"/>
          <w:marBottom w:val="0"/>
          <w:divBdr>
            <w:top w:val="none" w:sz="0" w:space="0" w:color="auto"/>
            <w:left w:val="none" w:sz="0" w:space="0" w:color="auto"/>
            <w:bottom w:val="none" w:sz="0" w:space="0" w:color="auto"/>
            <w:right w:val="none" w:sz="0" w:space="0" w:color="auto"/>
          </w:divBdr>
          <w:divsChild>
            <w:div w:id="1141508281">
              <w:marLeft w:val="0"/>
              <w:marRight w:val="0"/>
              <w:marTop w:val="0"/>
              <w:marBottom w:val="0"/>
              <w:divBdr>
                <w:top w:val="none" w:sz="0" w:space="0" w:color="auto"/>
                <w:left w:val="none" w:sz="0" w:space="0" w:color="auto"/>
                <w:bottom w:val="none" w:sz="0" w:space="0" w:color="auto"/>
                <w:right w:val="none" w:sz="0" w:space="0" w:color="auto"/>
              </w:divBdr>
              <w:divsChild>
                <w:div w:id="1930771245">
                  <w:marLeft w:val="0"/>
                  <w:marRight w:val="0"/>
                  <w:marTop w:val="0"/>
                  <w:marBottom w:val="0"/>
                  <w:divBdr>
                    <w:top w:val="none" w:sz="0" w:space="0" w:color="auto"/>
                    <w:left w:val="none" w:sz="0" w:space="0" w:color="auto"/>
                    <w:bottom w:val="none" w:sz="0" w:space="0" w:color="auto"/>
                    <w:right w:val="none" w:sz="0" w:space="0" w:color="auto"/>
                  </w:divBdr>
                  <w:divsChild>
                    <w:div w:id="281232845">
                      <w:marLeft w:val="0"/>
                      <w:marRight w:val="0"/>
                      <w:marTop w:val="0"/>
                      <w:marBottom w:val="0"/>
                      <w:divBdr>
                        <w:top w:val="none" w:sz="0" w:space="0" w:color="auto"/>
                        <w:left w:val="none" w:sz="0" w:space="0" w:color="auto"/>
                        <w:bottom w:val="none" w:sz="0" w:space="0" w:color="auto"/>
                        <w:right w:val="none" w:sz="0" w:space="0" w:color="auto"/>
                      </w:divBdr>
                      <w:divsChild>
                        <w:div w:id="1168792693">
                          <w:marLeft w:val="0"/>
                          <w:marRight w:val="0"/>
                          <w:marTop w:val="0"/>
                          <w:marBottom w:val="0"/>
                          <w:divBdr>
                            <w:top w:val="none" w:sz="0" w:space="0" w:color="auto"/>
                            <w:left w:val="none" w:sz="0" w:space="0" w:color="auto"/>
                            <w:bottom w:val="none" w:sz="0" w:space="0" w:color="auto"/>
                            <w:right w:val="none" w:sz="0" w:space="0" w:color="auto"/>
                          </w:divBdr>
                          <w:divsChild>
                            <w:div w:id="33190688">
                              <w:marLeft w:val="0"/>
                              <w:marRight w:val="0"/>
                              <w:marTop w:val="0"/>
                              <w:marBottom w:val="0"/>
                              <w:divBdr>
                                <w:top w:val="none" w:sz="0" w:space="0" w:color="auto"/>
                                <w:left w:val="none" w:sz="0" w:space="0" w:color="auto"/>
                                <w:bottom w:val="none" w:sz="0" w:space="0" w:color="auto"/>
                                <w:right w:val="none" w:sz="0" w:space="0" w:color="auto"/>
                              </w:divBdr>
                              <w:divsChild>
                                <w:div w:id="756706175">
                                  <w:marLeft w:val="0"/>
                                  <w:marRight w:val="0"/>
                                  <w:marTop w:val="0"/>
                                  <w:marBottom w:val="0"/>
                                  <w:divBdr>
                                    <w:top w:val="none" w:sz="0" w:space="0" w:color="auto"/>
                                    <w:left w:val="none" w:sz="0" w:space="0" w:color="auto"/>
                                    <w:bottom w:val="none" w:sz="0" w:space="0" w:color="auto"/>
                                    <w:right w:val="none" w:sz="0" w:space="0" w:color="auto"/>
                                  </w:divBdr>
                                  <w:divsChild>
                                    <w:div w:id="795610174">
                                      <w:marLeft w:val="0"/>
                                      <w:marRight w:val="0"/>
                                      <w:marTop w:val="0"/>
                                      <w:marBottom w:val="0"/>
                                      <w:divBdr>
                                        <w:top w:val="none" w:sz="0" w:space="0" w:color="auto"/>
                                        <w:left w:val="none" w:sz="0" w:space="0" w:color="auto"/>
                                        <w:bottom w:val="none" w:sz="0" w:space="0" w:color="auto"/>
                                        <w:right w:val="none" w:sz="0" w:space="0" w:color="auto"/>
                                      </w:divBdr>
                                      <w:divsChild>
                                        <w:div w:id="157732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4967081">
                              <w:marLeft w:val="0"/>
                              <w:marRight w:val="0"/>
                              <w:marTop w:val="0"/>
                              <w:marBottom w:val="0"/>
                              <w:divBdr>
                                <w:top w:val="none" w:sz="0" w:space="0" w:color="auto"/>
                                <w:left w:val="none" w:sz="0" w:space="0" w:color="auto"/>
                                <w:bottom w:val="none" w:sz="0" w:space="0" w:color="auto"/>
                                <w:right w:val="none" w:sz="0" w:space="0" w:color="auto"/>
                              </w:divBdr>
                              <w:divsChild>
                                <w:div w:id="1817184578">
                                  <w:marLeft w:val="0"/>
                                  <w:marRight w:val="0"/>
                                  <w:marTop w:val="0"/>
                                  <w:marBottom w:val="0"/>
                                  <w:divBdr>
                                    <w:top w:val="none" w:sz="0" w:space="0" w:color="auto"/>
                                    <w:left w:val="none" w:sz="0" w:space="0" w:color="auto"/>
                                    <w:bottom w:val="none" w:sz="0" w:space="0" w:color="auto"/>
                                    <w:right w:val="none" w:sz="0" w:space="0" w:color="auto"/>
                                  </w:divBdr>
                                  <w:divsChild>
                                    <w:div w:id="1411152183">
                                      <w:marLeft w:val="0"/>
                                      <w:marRight w:val="0"/>
                                      <w:marTop w:val="0"/>
                                      <w:marBottom w:val="0"/>
                                      <w:divBdr>
                                        <w:top w:val="none" w:sz="0" w:space="0" w:color="auto"/>
                                        <w:left w:val="none" w:sz="0" w:space="0" w:color="auto"/>
                                        <w:bottom w:val="none" w:sz="0" w:space="0" w:color="auto"/>
                                        <w:right w:val="none" w:sz="0" w:space="0" w:color="auto"/>
                                      </w:divBdr>
                                      <w:divsChild>
                                        <w:div w:id="27996242">
                                          <w:marLeft w:val="0"/>
                                          <w:marRight w:val="0"/>
                                          <w:marTop w:val="0"/>
                                          <w:marBottom w:val="0"/>
                                          <w:divBdr>
                                            <w:top w:val="none" w:sz="0" w:space="0" w:color="auto"/>
                                            <w:left w:val="none" w:sz="0" w:space="0" w:color="auto"/>
                                            <w:bottom w:val="none" w:sz="0" w:space="0" w:color="auto"/>
                                            <w:right w:val="none" w:sz="0" w:space="0" w:color="auto"/>
                                          </w:divBdr>
                                          <w:divsChild>
                                            <w:div w:id="381440209">
                                              <w:marLeft w:val="0"/>
                                              <w:marRight w:val="0"/>
                                              <w:marTop w:val="0"/>
                                              <w:marBottom w:val="0"/>
                                              <w:divBdr>
                                                <w:top w:val="none" w:sz="0" w:space="0" w:color="auto"/>
                                                <w:left w:val="none" w:sz="0" w:space="0" w:color="auto"/>
                                                <w:bottom w:val="none" w:sz="0" w:space="0" w:color="auto"/>
                                                <w:right w:val="none" w:sz="0" w:space="0" w:color="auto"/>
                                              </w:divBdr>
                                              <w:divsChild>
                                                <w:div w:id="58409900">
                                                  <w:marLeft w:val="0"/>
                                                  <w:marRight w:val="0"/>
                                                  <w:marTop w:val="0"/>
                                                  <w:marBottom w:val="0"/>
                                                  <w:divBdr>
                                                    <w:top w:val="none" w:sz="0" w:space="0" w:color="auto"/>
                                                    <w:left w:val="none" w:sz="0" w:space="0" w:color="auto"/>
                                                    <w:bottom w:val="none" w:sz="0" w:space="0" w:color="auto"/>
                                                    <w:right w:val="none" w:sz="0" w:space="0" w:color="auto"/>
                                                  </w:divBdr>
                                                  <w:divsChild>
                                                    <w:div w:id="1416438650">
                                                      <w:marLeft w:val="0"/>
                                                      <w:marRight w:val="0"/>
                                                      <w:marTop w:val="0"/>
                                                      <w:marBottom w:val="0"/>
                                                      <w:divBdr>
                                                        <w:top w:val="none" w:sz="0" w:space="0" w:color="auto"/>
                                                        <w:left w:val="none" w:sz="0" w:space="0" w:color="auto"/>
                                                        <w:bottom w:val="none" w:sz="0" w:space="0" w:color="auto"/>
                                                        <w:right w:val="none" w:sz="0" w:space="0" w:color="auto"/>
                                                      </w:divBdr>
                                                    </w:div>
                                                  </w:divsChild>
                                                </w:div>
                                                <w:div w:id="1269309940">
                                                  <w:marLeft w:val="0"/>
                                                  <w:marRight w:val="0"/>
                                                  <w:marTop w:val="0"/>
                                                  <w:marBottom w:val="0"/>
                                                  <w:divBdr>
                                                    <w:top w:val="none" w:sz="0" w:space="0" w:color="auto"/>
                                                    <w:left w:val="none" w:sz="0" w:space="0" w:color="auto"/>
                                                    <w:bottom w:val="none" w:sz="0" w:space="0" w:color="auto"/>
                                                    <w:right w:val="none" w:sz="0" w:space="0" w:color="auto"/>
                                                  </w:divBdr>
                                                </w:div>
                                              </w:divsChild>
                                            </w:div>
                                            <w:div w:id="1655528119">
                                              <w:marLeft w:val="0"/>
                                              <w:marRight w:val="0"/>
                                              <w:marTop w:val="0"/>
                                              <w:marBottom w:val="0"/>
                                              <w:divBdr>
                                                <w:top w:val="none" w:sz="0" w:space="0" w:color="auto"/>
                                                <w:left w:val="none" w:sz="0" w:space="0" w:color="auto"/>
                                                <w:bottom w:val="none" w:sz="0" w:space="0" w:color="auto"/>
                                                <w:right w:val="none" w:sz="0" w:space="0" w:color="auto"/>
                                              </w:divBdr>
                                              <w:divsChild>
                                                <w:div w:id="47656877">
                                                  <w:marLeft w:val="0"/>
                                                  <w:marRight w:val="0"/>
                                                  <w:marTop w:val="0"/>
                                                  <w:marBottom w:val="0"/>
                                                  <w:divBdr>
                                                    <w:top w:val="none" w:sz="0" w:space="0" w:color="auto"/>
                                                    <w:left w:val="none" w:sz="0" w:space="0" w:color="auto"/>
                                                    <w:bottom w:val="none" w:sz="0" w:space="0" w:color="auto"/>
                                                    <w:right w:val="none" w:sz="0" w:space="0" w:color="auto"/>
                                                  </w:divBdr>
                                                  <w:divsChild>
                                                    <w:div w:id="1172064348">
                                                      <w:marLeft w:val="0"/>
                                                      <w:marRight w:val="0"/>
                                                      <w:marTop w:val="0"/>
                                                      <w:marBottom w:val="0"/>
                                                      <w:divBdr>
                                                        <w:top w:val="none" w:sz="0" w:space="0" w:color="auto"/>
                                                        <w:left w:val="none" w:sz="0" w:space="0" w:color="auto"/>
                                                        <w:bottom w:val="none" w:sz="0" w:space="0" w:color="auto"/>
                                                        <w:right w:val="none" w:sz="0" w:space="0" w:color="auto"/>
                                                      </w:divBdr>
                                                    </w:div>
                                                  </w:divsChild>
                                                </w:div>
                                                <w:div w:id="122618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9220153">
                      <w:marLeft w:val="0"/>
                      <w:marRight w:val="0"/>
                      <w:marTop w:val="0"/>
                      <w:marBottom w:val="0"/>
                      <w:divBdr>
                        <w:top w:val="none" w:sz="0" w:space="0" w:color="auto"/>
                        <w:left w:val="none" w:sz="0" w:space="0" w:color="auto"/>
                        <w:bottom w:val="none" w:sz="0" w:space="0" w:color="auto"/>
                        <w:right w:val="none" w:sz="0" w:space="0" w:color="auto"/>
                      </w:divBdr>
                      <w:divsChild>
                        <w:div w:id="190921517">
                          <w:marLeft w:val="0"/>
                          <w:marRight w:val="0"/>
                          <w:marTop w:val="0"/>
                          <w:marBottom w:val="0"/>
                          <w:divBdr>
                            <w:top w:val="none" w:sz="0" w:space="0" w:color="auto"/>
                            <w:left w:val="none" w:sz="0" w:space="0" w:color="auto"/>
                            <w:bottom w:val="none" w:sz="0" w:space="0" w:color="auto"/>
                            <w:right w:val="none" w:sz="0" w:space="0" w:color="auto"/>
                          </w:divBdr>
                          <w:divsChild>
                            <w:div w:id="48890040">
                              <w:marLeft w:val="0"/>
                              <w:marRight w:val="0"/>
                              <w:marTop w:val="0"/>
                              <w:marBottom w:val="0"/>
                              <w:divBdr>
                                <w:top w:val="none" w:sz="0" w:space="0" w:color="auto"/>
                                <w:left w:val="none" w:sz="0" w:space="0" w:color="auto"/>
                                <w:bottom w:val="none" w:sz="0" w:space="0" w:color="auto"/>
                                <w:right w:val="none" w:sz="0" w:space="0" w:color="auto"/>
                              </w:divBdr>
                              <w:divsChild>
                                <w:div w:id="835150521">
                                  <w:marLeft w:val="0"/>
                                  <w:marRight w:val="0"/>
                                  <w:marTop w:val="0"/>
                                  <w:marBottom w:val="0"/>
                                  <w:divBdr>
                                    <w:top w:val="none" w:sz="0" w:space="0" w:color="auto"/>
                                    <w:left w:val="none" w:sz="0" w:space="0" w:color="auto"/>
                                    <w:bottom w:val="none" w:sz="0" w:space="0" w:color="auto"/>
                                    <w:right w:val="none" w:sz="0" w:space="0" w:color="auto"/>
                                  </w:divBdr>
                                  <w:divsChild>
                                    <w:div w:id="20377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8739816">
          <w:marLeft w:val="0"/>
          <w:marRight w:val="0"/>
          <w:marTop w:val="0"/>
          <w:marBottom w:val="0"/>
          <w:divBdr>
            <w:top w:val="none" w:sz="0" w:space="0" w:color="auto"/>
            <w:left w:val="none" w:sz="0" w:space="0" w:color="auto"/>
            <w:bottom w:val="none" w:sz="0" w:space="0" w:color="auto"/>
            <w:right w:val="none" w:sz="0" w:space="0" w:color="auto"/>
          </w:divBdr>
          <w:divsChild>
            <w:div w:id="105390970">
              <w:marLeft w:val="0"/>
              <w:marRight w:val="0"/>
              <w:marTop w:val="0"/>
              <w:marBottom w:val="0"/>
              <w:divBdr>
                <w:top w:val="none" w:sz="0" w:space="0" w:color="auto"/>
                <w:left w:val="none" w:sz="0" w:space="0" w:color="auto"/>
                <w:bottom w:val="none" w:sz="0" w:space="0" w:color="auto"/>
                <w:right w:val="none" w:sz="0" w:space="0" w:color="auto"/>
              </w:divBdr>
              <w:divsChild>
                <w:div w:id="1212612925">
                  <w:marLeft w:val="0"/>
                  <w:marRight w:val="0"/>
                  <w:marTop w:val="0"/>
                  <w:marBottom w:val="0"/>
                  <w:divBdr>
                    <w:top w:val="none" w:sz="0" w:space="0" w:color="auto"/>
                    <w:left w:val="none" w:sz="0" w:space="0" w:color="auto"/>
                    <w:bottom w:val="none" w:sz="0" w:space="0" w:color="auto"/>
                    <w:right w:val="none" w:sz="0" w:space="0" w:color="auto"/>
                  </w:divBdr>
                  <w:divsChild>
                    <w:div w:id="1060249170">
                      <w:marLeft w:val="0"/>
                      <w:marRight w:val="0"/>
                      <w:marTop w:val="0"/>
                      <w:marBottom w:val="0"/>
                      <w:divBdr>
                        <w:top w:val="none" w:sz="0" w:space="0" w:color="auto"/>
                        <w:left w:val="none" w:sz="0" w:space="0" w:color="auto"/>
                        <w:bottom w:val="none" w:sz="0" w:space="0" w:color="auto"/>
                        <w:right w:val="none" w:sz="0" w:space="0" w:color="auto"/>
                      </w:divBdr>
                      <w:divsChild>
                        <w:div w:id="1876304990">
                          <w:marLeft w:val="0"/>
                          <w:marRight w:val="0"/>
                          <w:marTop w:val="0"/>
                          <w:marBottom w:val="0"/>
                          <w:divBdr>
                            <w:top w:val="none" w:sz="0" w:space="0" w:color="auto"/>
                            <w:left w:val="none" w:sz="0" w:space="0" w:color="auto"/>
                            <w:bottom w:val="none" w:sz="0" w:space="0" w:color="auto"/>
                            <w:right w:val="none" w:sz="0" w:space="0" w:color="auto"/>
                          </w:divBdr>
                          <w:divsChild>
                            <w:div w:id="884945012">
                              <w:marLeft w:val="0"/>
                              <w:marRight w:val="0"/>
                              <w:marTop w:val="0"/>
                              <w:marBottom w:val="0"/>
                              <w:divBdr>
                                <w:top w:val="none" w:sz="0" w:space="0" w:color="auto"/>
                                <w:left w:val="none" w:sz="0" w:space="0" w:color="auto"/>
                                <w:bottom w:val="none" w:sz="0" w:space="0" w:color="auto"/>
                                <w:right w:val="none" w:sz="0" w:space="0" w:color="auto"/>
                              </w:divBdr>
                              <w:divsChild>
                                <w:div w:id="637106653">
                                  <w:marLeft w:val="0"/>
                                  <w:marRight w:val="0"/>
                                  <w:marTop w:val="0"/>
                                  <w:marBottom w:val="0"/>
                                  <w:divBdr>
                                    <w:top w:val="none" w:sz="0" w:space="0" w:color="auto"/>
                                    <w:left w:val="none" w:sz="0" w:space="0" w:color="auto"/>
                                    <w:bottom w:val="none" w:sz="0" w:space="0" w:color="auto"/>
                                    <w:right w:val="none" w:sz="0" w:space="0" w:color="auto"/>
                                  </w:divBdr>
                                  <w:divsChild>
                                    <w:div w:id="110129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22018841">
          <w:marLeft w:val="0"/>
          <w:marRight w:val="0"/>
          <w:marTop w:val="0"/>
          <w:marBottom w:val="0"/>
          <w:divBdr>
            <w:top w:val="none" w:sz="0" w:space="0" w:color="auto"/>
            <w:left w:val="none" w:sz="0" w:space="0" w:color="auto"/>
            <w:bottom w:val="none" w:sz="0" w:space="0" w:color="auto"/>
            <w:right w:val="none" w:sz="0" w:space="0" w:color="auto"/>
          </w:divBdr>
          <w:divsChild>
            <w:div w:id="1278831901">
              <w:marLeft w:val="0"/>
              <w:marRight w:val="0"/>
              <w:marTop w:val="0"/>
              <w:marBottom w:val="0"/>
              <w:divBdr>
                <w:top w:val="none" w:sz="0" w:space="0" w:color="auto"/>
                <w:left w:val="none" w:sz="0" w:space="0" w:color="auto"/>
                <w:bottom w:val="none" w:sz="0" w:space="0" w:color="auto"/>
                <w:right w:val="none" w:sz="0" w:space="0" w:color="auto"/>
              </w:divBdr>
              <w:divsChild>
                <w:div w:id="1362245648">
                  <w:marLeft w:val="0"/>
                  <w:marRight w:val="0"/>
                  <w:marTop w:val="0"/>
                  <w:marBottom w:val="0"/>
                  <w:divBdr>
                    <w:top w:val="none" w:sz="0" w:space="0" w:color="auto"/>
                    <w:left w:val="none" w:sz="0" w:space="0" w:color="auto"/>
                    <w:bottom w:val="none" w:sz="0" w:space="0" w:color="auto"/>
                    <w:right w:val="none" w:sz="0" w:space="0" w:color="auto"/>
                  </w:divBdr>
                  <w:divsChild>
                    <w:div w:id="1897399292">
                      <w:marLeft w:val="0"/>
                      <w:marRight w:val="0"/>
                      <w:marTop w:val="0"/>
                      <w:marBottom w:val="0"/>
                      <w:divBdr>
                        <w:top w:val="none" w:sz="0" w:space="0" w:color="auto"/>
                        <w:left w:val="none" w:sz="0" w:space="0" w:color="auto"/>
                        <w:bottom w:val="none" w:sz="0" w:space="0" w:color="auto"/>
                        <w:right w:val="none" w:sz="0" w:space="0" w:color="auto"/>
                      </w:divBdr>
                      <w:divsChild>
                        <w:div w:id="1852600601">
                          <w:marLeft w:val="0"/>
                          <w:marRight w:val="0"/>
                          <w:marTop w:val="0"/>
                          <w:marBottom w:val="0"/>
                          <w:divBdr>
                            <w:top w:val="none" w:sz="0" w:space="0" w:color="auto"/>
                            <w:left w:val="none" w:sz="0" w:space="0" w:color="auto"/>
                            <w:bottom w:val="none" w:sz="0" w:space="0" w:color="auto"/>
                            <w:right w:val="none" w:sz="0" w:space="0" w:color="auto"/>
                          </w:divBdr>
                          <w:divsChild>
                            <w:div w:id="576789609">
                              <w:marLeft w:val="0"/>
                              <w:marRight w:val="0"/>
                              <w:marTop w:val="0"/>
                              <w:marBottom w:val="0"/>
                              <w:divBdr>
                                <w:top w:val="none" w:sz="0" w:space="0" w:color="auto"/>
                                <w:left w:val="none" w:sz="0" w:space="0" w:color="auto"/>
                                <w:bottom w:val="none" w:sz="0" w:space="0" w:color="auto"/>
                                <w:right w:val="none" w:sz="0" w:space="0" w:color="auto"/>
                              </w:divBdr>
                              <w:divsChild>
                                <w:div w:id="1867713057">
                                  <w:marLeft w:val="0"/>
                                  <w:marRight w:val="0"/>
                                  <w:marTop w:val="0"/>
                                  <w:marBottom w:val="0"/>
                                  <w:divBdr>
                                    <w:top w:val="none" w:sz="0" w:space="0" w:color="auto"/>
                                    <w:left w:val="none" w:sz="0" w:space="0" w:color="auto"/>
                                    <w:bottom w:val="none" w:sz="0" w:space="0" w:color="auto"/>
                                    <w:right w:val="none" w:sz="0" w:space="0" w:color="auto"/>
                                  </w:divBdr>
                                  <w:divsChild>
                                    <w:div w:id="897712244">
                                      <w:marLeft w:val="0"/>
                                      <w:marRight w:val="0"/>
                                      <w:marTop w:val="0"/>
                                      <w:marBottom w:val="0"/>
                                      <w:divBdr>
                                        <w:top w:val="none" w:sz="0" w:space="0" w:color="auto"/>
                                        <w:left w:val="none" w:sz="0" w:space="0" w:color="auto"/>
                                        <w:bottom w:val="none" w:sz="0" w:space="0" w:color="auto"/>
                                        <w:right w:val="none" w:sz="0" w:space="0" w:color="auto"/>
                                      </w:divBdr>
                                      <w:divsChild>
                                        <w:div w:id="30764203">
                                          <w:marLeft w:val="0"/>
                                          <w:marRight w:val="0"/>
                                          <w:marTop w:val="0"/>
                                          <w:marBottom w:val="0"/>
                                          <w:divBdr>
                                            <w:top w:val="none" w:sz="0" w:space="0" w:color="auto"/>
                                            <w:left w:val="none" w:sz="0" w:space="0" w:color="auto"/>
                                            <w:bottom w:val="none" w:sz="0" w:space="0" w:color="auto"/>
                                            <w:right w:val="none" w:sz="0" w:space="0" w:color="auto"/>
                                          </w:divBdr>
                                          <w:divsChild>
                                            <w:div w:id="1371103179">
                                              <w:marLeft w:val="0"/>
                                              <w:marRight w:val="0"/>
                                              <w:marTop w:val="0"/>
                                              <w:marBottom w:val="0"/>
                                              <w:divBdr>
                                                <w:top w:val="none" w:sz="0" w:space="0" w:color="auto"/>
                                                <w:left w:val="none" w:sz="0" w:space="0" w:color="auto"/>
                                                <w:bottom w:val="none" w:sz="0" w:space="0" w:color="auto"/>
                                                <w:right w:val="none" w:sz="0" w:space="0" w:color="auto"/>
                                              </w:divBdr>
                                              <w:divsChild>
                                                <w:div w:id="1447312827">
                                                  <w:marLeft w:val="0"/>
                                                  <w:marRight w:val="0"/>
                                                  <w:marTop w:val="0"/>
                                                  <w:marBottom w:val="0"/>
                                                  <w:divBdr>
                                                    <w:top w:val="none" w:sz="0" w:space="0" w:color="auto"/>
                                                    <w:left w:val="none" w:sz="0" w:space="0" w:color="auto"/>
                                                    <w:bottom w:val="none" w:sz="0" w:space="0" w:color="auto"/>
                                                    <w:right w:val="none" w:sz="0" w:space="0" w:color="auto"/>
                                                  </w:divBdr>
                                                </w:div>
                                              </w:divsChild>
                                            </w:div>
                                            <w:div w:id="1868372883">
                                              <w:marLeft w:val="0"/>
                                              <w:marRight w:val="0"/>
                                              <w:marTop w:val="0"/>
                                              <w:marBottom w:val="0"/>
                                              <w:divBdr>
                                                <w:top w:val="none" w:sz="0" w:space="0" w:color="auto"/>
                                                <w:left w:val="none" w:sz="0" w:space="0" w:color="auto"/>
                                                <w:bottom w:val="none" w:sz="0" w:space="0" w:color="auto"/>
                                                <w:right w:val="none" w:sz="0" w:space="0" w:color="auto"/>
                                              </w:divBdr>
                                              <w:divsChild>
                                                <w:div w:id="96831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13720">
                                          <w:marLeft w:val="0"/>
                                          <w:marRight w:val="0"/>
                                          <w:marTop w:val="0"/>
                                          <w:marBottom w:val="0"/>
                                          <w:divBdr>
                                            <w:top w:val="none" w:sz="0" w:space="0" w:color="auto"/>
                                            <w:left w:val="none" w:sz="0" w:space="0" w:color="auto"/>
                                            <w:bottom w:val="none" w:sz="0" w:space="0" w:color="auto"/>
                                            <w:right w:val="none" w:sz="0" w:space="0" w:color="auto"/>
                                          </w:divBdr>
                                          <w:divsChild>
                                            <w:div w:id="2000384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28302420">
          <w:marLeft w:val="0"/>
          <w:marRight w:val="0"/>
          <w:marTop w:val="0"/>
          <w:marBottom w:val="0"/>
          <w:divBdr>
            <w:top w:val="none" w:sz="0" w:space="0" w:color="auto"/>
            <w:left w:val="none" w:sz="0" w:space="0" w:color="auto"/>
            <w:bottom w:val="none" w:sz="0" w:space="0" w:color="auto"/>
            <w:right w:val="none" w:sz="0" w:space="0" w:color="auto"/>
          </w:divBdr>
          <w:divsChild>
            <w:div w:id="1143546626">
              <w:marLeft w:val="0"/>
              <w:marRight w:val="0"/>
              <w:marTop w:val="0"/>
              <w:marBottom w:val="0"/>
              <w:divBdr>
                <w:top w:val="none" w:sz="0" w:space="0" w:color="auto"/>
                <w:left w:val="none" w:sz="0" w:space="0" w:color="auto"/>
                <w:bottom w:val="none" w:sz="0" w:space="0" w:color="auto"/>
                <w:right w:val="none" w:sz="0" w:space="0" w:color="auto"/>
              </w:divBdr>
              <w:divsChild>
                <w:div w:id="240143627">
                  <w:marLeft w:val="0"/>
                  <w:marRight w:val="0"/>
                  <w:marTop w:val="0"/>
                  <w:marBottom w:val="0"/>
                  <w:divBdr>
                    <w:top w:val="none" w:sz="0" w:space="0" w:color="auto"/>
                    <w:left w:val="none" w:sz="0" w:space="0" w:color="auto"/>
                    <w:bottom w:val="none" w:sz="0" w:space="0" w:color="auto"/>
                    <w:right w:val="none" w:sz="0" w:space="0" w:color="auto"/>
                  </w:divBdr>
                  <w:divsChild>
                    <w:div w:id="343173300">
                      <w:marLeft w:val="0"/>
                      <w:marRight w:val="0"/>
                      <w:marTop w:val="0"/>
                      <w:marBottom w:val="0"/>
                      <w:divBdr>
                        <w:top w:val="none" w:sz="0" w:space="0" w:color="auto"/>
                        <w:left w:val="none" w:sz="0" w:space="0" w:color="auto"/>
                        <w:bottom w:val="none" w:sz="0" w:space="0" w:color="auto"/>
                        <w:right w:val="none" w:sz="0" w:space="0" w:color="auto"/>
                      </w:divBdr>
                      <w:divsChild>
                        <w:div w:id="209613255">
                          <w:marLeft w:val="0"/>
                          <w:marRight w:val="0"/>
                          <w:marTop w:val="0"/>
                          <w:marBottom w:val="0"/>
                          <w:divBdr>
                            <w:top w:val="none" w:sz="0" w:space="0" w:color="auto"/>
                            <w:left w:val="none" w:sz="0" w:space="0" w:color="auto"/>
                            <w:bottom w:val="none" w:sz="0" w:space="0" w:color="auto"/>
                            <w:right w:val="none" w:sz="0" w:space="0" w:color="auto"/>
                          </w:divBdr>
                          <w:divsChild>
                            <w:div w:id="763260409">
                              <w:marLeft w:val="0"/>
                              <w:marRight w:val="0"/>
                              <w:marTop w:val="0"/>
                              <w:marBottom w:val="0"/>
                              <w:divBdr>
                                <w:top w:val="none" w:sz="0" w:space="0" w:color="auto"/>
                                <w:left w:val="none" w:sz="0" w:space="0" w:color="auto"/>
                                <w:bottom w:val="none" w:sz="0" w:space="0" w:color="auto"/>
                                <w:right w:val="none" w:sz="0" w:space="0" w:color="auto"/>
                              </w:divBdr>
                              <w:divsChild>
                                <w:div w:id="1060863970">
                                  <w:marLeft w:val="0"/>
                                  <w:marRight w:val="0"/>
                                  <w:marTop w:val="0"/>
                                  <w:marBottom w:val="0"/>
                                  <w:divBdr>
                                    <w:top w:val="none" w:sz="0" w:space="0" w:color="auto"/>
                                    <w:left w:val="none" w:sz="0" w:space="0" w:color="auto"/>
                                    <w:bottom w:val="none" w:sz="0" w:space="0" w:color="auto"/>
                                    <w:right w:val="none" w:sz="0" w:space="0" w:color="auto"/>
                                  </w:divBdr>
                                  <w:divsChild>
                                    <w:div w:id="146934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6047030">
                      <w:marLeft w:val="0"/>
                      <w:marRight w:val="0"/>
                      <w:marTop w:val="0"/>
                      <w:marBottom w:val="0"/>
                      <w:divBdr>
                        <w:top w:val="none" w:sz="0" w:space="0" w:color="auto"/>
                        <w:left w:val="none" w:sz="0" w:space="0" w:color="auto"/>
                        <w:bottom w:val="none" w:sz="0" w:space="0" w:color="auto"/>
                        <w:right w:val="none" w:sz="0" w:space="0" w:color="auto"/>
                      </w:divBdr>
                      <w:divsChild>
                        <w:div w:id="1143617047">
                          <w:marLeft w:val="0"/>
                          <w:marRight w:val="0"/>
                          <w:marTop w:val="0"/>
                          <w:marBottom w:val="0"/>
                          <w:divBdr>
                            <w:top w:val="none" w:sz="0" w:space="0" w:color="auto"/>
                            <w:left w:val="none" w:sz="0" w:space="0" w:color="auto"/>
                            <w:bottom w:val="none" w:sz="0" w:space="0" w:color="auto"/>
                            <w:right w:val="none" w:sz="0" w:space="0" w:color="auto"/>
                          </w:divBdr>
                          <w:divsChild>
                            <w:div w:id="28381310">
                              <w:marLeft w:val="0"/>
                              <w:marRight w:val="0"/>
                              <w:marTop w:val="0"/>
                              <w:marBottom w:val="0"/>
                              <w:divBdr>
                                <w:top w:val="none" w:sz="0" w:space="0" w:color="auto"/>
                                <w:left w:val="none" w:sz="0" w:space="0" w:color="auto"/>
                                <w:bottom w:val="none" w:sz="0" w:space="0" w:color="auto"/>
                                <w:right w:val="none" w:sz="0" w:space="0" w:color="auto"/>
                              </w:divBdr>
                              <w:divsChild>
                                <w:div w:id="911280434">
                                  <w:marLeft w:val="0"/>
                                  <w:marRight w:val="0"/>
                                  <w:marTop w:val="0"/>
                                  <w:marBottom w:val="0"/>
                                  <w:divBdr>
                                    <w:top w:val="none" w:sz="0" w:space="0" w:color="auto"/>
                                    <w:left w:val="none" w:sz="0" w:space="0" w:color="auto"/>
                                    <w:bottom w:val="none" w:sz="0" w:space="0" w:color="auto"/>
                                    <w:right w:val="none" w:sz="0" w:space="0" w:color="auto"/>
                                  </w:divBdr>
                                  <w:divsChild>
                                    <w:div w:id="1254826511">
                                      <w:marLeft w:val="0"/>
                                      <w:marRight w:val="0"/>
                                      <w:marTop w:val="0"/>
                                      <w:marBottom w:val="0"/>
                                      <w:divBdr>
                                        <w:top w:val="none" w:sz="0" w:space="0" w:color="auto"/>
                                        <w:left w:val="none" w:sz="0" w:space="0" w:color="auto"/>
                                        <w:bottom w:val="none" w:sz="0" w:space="0" w:color="auto"/>
                                        <w:right w:val="none" w:sz="0" w:space="0" w:color="auto"/>
                                      </w:divBdr>
                                      <w:divsChild>
                                        <w:div w:id="834106074">
                                          <w:marLeft w:val="0"/>
                                          <w:marRight w:val="0"/>
                                          <w:marTop w:val="0"/>
                                          <w:marBottom w:val="0"/>
                                          <w:divBdr>
                                            <w:top w:val="none" w:sz="0" w:space="0" w:color="auto"/>
                                            <w:left w:val="none" w:sz="0" w:space="0" w:color="auto"/>
                                            <w:bottom w:val="none" w:sz="0" w:space="0" w:color="auto"/>
                                            <w:right w:val="none" w:sz="0" w:space="0" w:color="auto"/>
                                          </w:divBdr>
                                          <w:divsChild>
                                            <w:div w:id="1430159103">
                                              <w:marLeft w:val="0"/>
                                              <w:marRight w:val="0"/>
                                              <w:marTop w:val="0"/>
                                              <w:marBottom w:val="0"/>
                                              <w:divBdr>
                                                <w:top w:val="none" w:sz="0" w:space="0" w:color="auto"/>
                                                <w:left w:val="none" w:sz="0" w:space="0" w:color="auto"/>
                                                <w:bottom w:val="none" w:sz="0" w:space="0" w:color="auto"/>
                                                <w:right w:val="none" w:sz="0" w:space="0" w:color="auto"/>
                                              </w:divBdr>
                                              <w:divsChild>
                                                <w:div w:id="1531603400">
                                                  <w:marLeft w:val="0"/>
                                                  <w:marRight w:val="0"/>
                                                  <w:marTop w:val="0"/>
                                                  <w:marBottom w:val="0"/>
                                                  <w:divBdr>
                                                    <w:top w:val="none" w:sz="0" w:space="0" w:color="auto"/>
                                                    <w:left w:val="none" w:sz="0" w:space="0" w:color="auto"/>
                                                    <w:bottom w:val="none" w:sz="0" w:space="0" w:color="auto"/>
                                                    <w:right w:val="none" w:sz="0" w:space="0" w:color="auto"/>
                                                  </w:divBdr>
                                                  <w:divsChild>
                                                    <w:div w:id="1830633609">
                                                      <w:marLeft w:val="0"/>
                                                      <w:marRight w:val="0"/>
                                                      <w:marTop w:val="0"/>
                                                      <w:marBottom w:val="0"/>
                                                      <w:divBdr>
                                                        <w:top w:val="none" w:sz="0" w:space="0" w:color="auto"/>
                                                        <w:left w:val="none" w:sz="0" w:space="0" w:color="auto"/>
                                                        <w:bottom w:val="none" w:sz="0" w:space="0" w:color="auto"/>
                                                        <w:right w:val="none" w:sz="0" w:space="0" w:color="auto"/>
                                                      </w:divBdr>
                                                      <w:divsChild>
                                                        <w:div w:id="55132651">
                                                          <w:marLeft w:val="0"/>
                                                          <w:marRight w:val="0"/>
                                                          <w:marTop w:val="0"/>
                                                          <w:marBottom w:val="0"/>
                                                          <w:divBdr>
                                                            <w:top w:val="none" w:sz="0" w:space="0" w:color="auto"/>
                                                            <w:left w:val="none" w:sz="0" w:space="0" w:color="auto"/>
                                                            <w:bottom w:val="none" w:sz="0" w:space="0" w:color="auto"/>
                                                            <w:right w:val="none" w:sz="0" w:space="0" w:color="auto"/>
                                                          </w:divBdr>
                                                          <w:divsChild>
                                                            <w:div w:id="114308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224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44915">
                                  <w:marLeft w:val="0"/>
                                  <w:marRight w:val="0"/>
                                  <w:marTop w:val="0"/>
                                  <w:marBottom w:val="0"/>
                                  <w:divBdr>
                                    <w:top w:val="none" w:sz="0" w:space="0" w:color="auto"/>
                                    <w:left w:val="none" w:sz="0" w:space="0" w:color="auto"/>
                                    <w:bottom w:val="none" w:sz="0" w:space="0" w:color="auto"/>
                                    <w:right w:val="none" w:sz="0" w:space="0" w:color="auto"/>
                                  </w:divBdr>
                                  <w:divsChild>
                                    <w:div w:id="1045569630">
                                      <w:marLeft w:val="0"/>
                                      <w:marRight w:val="0"/>
                                      <w:marTop w:val="0"/>
                                      <w:marBottom w:val="0"/>
                                      <w:divBdr>
                                        <w:top w:val="none" w:sz="0" w:space="0" w:color="auto"/>
                                        <w:left w:val="none" w:sz="0" w:space="0" w:color="auto"/>
                                        <w:bottom w:val="none" w:sz="0" w:space="0" w:color="auto"/>
                                        <w:right w:val="none" w:sz="0" w:space="0" w:color="auto"/>
                                      </w:divBdr>
                                      <w:divsChild>
                                        <w:div w:id="1347749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618647">
                              <w:marLeft w:val="0"/>
                              <w:marRight w:val="0"/>
                              <w:marTop w:val="0"/>
                              <w:marBottom w:val="0"/>
                              <w:divBdr>
                                <w:top w:val="none" w:sz="0" w:space="0" w:color="auto"/>
                                <w:left w:val="none" w:sz="0" w:space="0" w:color="auto"/>
                                <w:bottom w:val="none" w:sz="0" w:space="0" w:color="auto"/>
                                <w:right w:val="none" w:sz="0" w:space="0" w:color="auto"/>
                              </w:divBdr>
                              <w:divsChild>
                                <w:div w:id="384573203">
                                  <w:marLeft w:val="0"/>
                                  <w:marRight w:val="0"/>
                                  <w:marTop w:val="0"/>
                                  <w:marBottom w:val="0"/>
                                  <w:divBdr>
                                    <w:top w:val="none" w:sz="0" w:space="0" w:color="auto"/>
                                    <w:left w:val="none" w:sz="0" w:space="0" w:color="auto"/>
                                    <w:bottom w:val="none" w:sz="0" w:space="0" w:color="auto"/>
                                    <w:right w:val="none" w:sz="0" w:space="0" w:color="auto"/>
                                  </w:divBdr>
                                  <w:divsChild>
                                    <w:div w:id="1514952237">
                                      <w:marLeft w:val="0"/>
                                      <w:marRight w:val="0"/>
                                      <w:marTop w:val="0"/>
                                      <w:marBottom w:val="0"/>
                                      <w:divBdr>
                                        <w:top w:val="none" w:sz="0" w:space="0" w:color="auto"/>
                                        <w:left w:val="none" w:sz="0" w:space="0" w:color="auto"/>
                                        <w:bottom w:val="none" w:sz="0" w:space="0" w:color="auto"/>
                                        <w:right w:val="none" w:sz="0" w:space="0" w:color="auto"/>
                                      </w:divBdr>
                                      <w:divsChild>
                                        <w:div w:id="133872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40702247">
          <w:marLeft w:val="0"/>
          <w:marRight w:val="0"/>
          <w:marTop w:val="0"/>
          <w:marBottom w:val="0"/>
          <w:divBdr>
            <w:top w:val="none" w:sz="0" w:space="0" w:color="auto"/>
            <w:left w:val="none" w:sz="0" w:space="0" w:color="auto"/>
            <w:bottom w:val="none" w:sz="0" w:space="0" w:color="auto"/>
            <w:right w:val="none" w:sz="0" w:space="0" w:color="auto"/>
          </w:divBdr>
          <w:divsChild>
            <w:div w:id="188764156">
              <w:marLeft w:val="0"/>
              <w:marRight w:val="0"/>
              <w:marTop w:val="0"/>
              <w:marBottom w:val="0"/>
              <w:divBdr>
                <w:top w:val="none" w:sz="0" w:space="0" w:color="auto"/>
                <w:left w:val="none" w:sz="0" w:space="0" w:color="auto"/>
                <w:bottom w:val="none" w:sz="0" w:space="0" w:color="auto"/>
                <w:right w:val="none" w:sz="0" w:space="0" w:color="auto"/>
              </w:divBdr>
              <w:divsChild>
                <w:div w:id="164831261">
                  <w:marLeft w:val="0"/>
                  <w:marRight w:val="0"/>
                  <w:marTop w:val="0"/>
                  <w:marBottom w:val="0"/>
                  <w:divBdr>
                    <w:top w:val="none" w:sz="0" w:space="0" w:color="auto"/>
                    <w:left w:val="none" w:sz="0" w:space="0" w:color="auto"/>
                    <w:bottom w:val="none" w:sz="0" w:space="0" w:color="auto"/>
                    <w:right w:val="none" w:sz="0" w:space="0" w:color="auto"/>
                  </w:divBdr>
                  <w:divsChild>
                    <w:div w:id="1529441141">
                      <w:marLeft w:val="0"/>
                      <w:marRight w:val="0"/>
                      <w:marTop w:val="0"/>
                      <w:marBottom w:val="0"/>
                      <w:divBdr>
                        <w:top w:val="none" w:sz="0" w:space="0" w:color="auto"/>
                        <w:left w:val="none" w:sz="0" w:space="0" w:color="auto"/>
                        <w:bottom w:val="none" w:sz="0" w:space="0" w:color="auto"/>
                        <w:right w:val="none" w:sz="0" w:space="0" w:color="auto"/>
                      </w:divBdr>
                      <w:divsChild>
                        <w:div w:id="1095174007">
                          <w:marLeft w:val="0"/>
                          <w:marRight w:val="0"/>
                          <w:marTop w:val="0"/>
                          <w:marBottom w:val="0"/>
                          <w:divBdr>
                            <w:top w:val="none" w:sz="0" w:space="0" w:color="auto"/>
                            <w:left w:val="none" w:sz="0" w:space="0" w:color="auto"/>
                            <w:bottom w:val="none" w:sz="0" w:space="0" w:color="auto"/>
                            <w:right w:val="none" w:sz="0" w:space="0" w:color="auto"/>
                          </w:divBdr>
                          <w:divsChild>
                            <w:div w:id="235937402">
                              <w:marLeft w:val="0"/>
                              <w:marRight w:val="0"/>
                              <w:marTop w:val="0"/>
                              <w:marBottom w:val="0"/>
                              <w:divBdr>
                                <w:top w:val="none" w:sz="0" w:space="0" w:color="auto"/>
                                <w:left w:val="none" w:sz="0" w:space="0" w:color="auto"/>
                                <w:bottom w:val="none" w:sz="0" w:space="0" w:color="auto"/>
                                <w:right w:val="none" w:sz="0" w:space="0" w:color="auto"/>
                              </w:divBdr>
                              <w:divsChild>
                                <w:div w:id="1504248846">
                                  <w:marLeft w:val="0"/>
                                  <w:marRight w:val="0"/>
                                  <w:marTop w:val="0"/>
                                  <w:marBottom w:val="0"/>
                                  <w:divBdr>
                                    <w:top w:val="none" w:sz="0" w:space="0" w:color="auto"/>
                                    <w:left w:val="none" w:sz="0" w:space="0" w:color="auto"/>
                                    <w:bottom w:val="none" w:sz="0" w:space="0" w:color="auto"/>
                                    <w:right w:val="none" w:sz="0" w:space="0" w:color="auto"/>
                                  </w:divBdr>
                                  <w:divsChild>
                                    <w:div w:id="858398224">
                                      <w:marLeft w:val="0"/>
                                      <w:marRight w:val="0"/>
                                      <w:marTop w:val="0"/>
                                      <w:marBottom w:val="0"/>
                                      <w:divBdr>
                                        <w:top w:val="none" w:sz="0" w:space="0" w:color="auto"/>
                                        <w:left w:val="none" w:sz="0" w:space="0" w:color="auto"/>
                                        <w:bottom w:val="none" w:sz="0" w:space="0" w:color="auto"/>
                                        <w:right w:val="none" w:sz="0" w:space="0" w:color="auto"/>
                                      </w:divBdr>
                                      <w:divsChild>
                                        <w:div w:id="1281035776">
                                          <w:marLeft w:val="0"/>
                                          <w:marRight w:val="0"/>
                                          <w:marTop w:val="0"/>
                                          <w:marBottom w:val="0"/>
                                          <w:divBdr>
                                            <w:top w:val="none" w:sz="0" w:space="0" w:color="auto"/>
                                            <w:left w:val="none" w:sz="0" w:space="0" w:color="auto"/>
                                            <w:bottom w:val="none" w:sz="0" w:space="0" w:color="auto"/>
                                            <w:right w:val="none" w:sz="0" w:space="0" w:color="auto"/>
                                          </w:divBdr>
                                          <w:divsChild>
                                            <w:div w:id="140005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41022371">
          <w:marLeft w:val="0"/>
          <w:marRight w:val="0"/>
          <w:marTop w:val="0"/>
          <w:marBottom w:val="0"/>
          <w:divBdr>
            <w:top w:val="none" w:sz="0" w:space="0" w:color="auto"/>
            <w:left w:val="none" w:sz="0" w:space="0" w:color="auto"/>
            <w:bottom w:val="none" w:sz="0" w:space="0" w:color="auto"/>
            <w:right w:val="none" w:sz="0" w:space="0" w:color="auto"/>
          </w:divBdr>
          <w:divsChild>
            <w:div w:id="528690557">
              <w:marLeft w:val="0"/>
              <w:marRight w:val="0"/>
              <w:marTop w:val="0"/>
              <w:marBottom w:val="0"/>
              <w:divBdr>
                <w:top w:val="none" w:sz="0" w:space="0" w:color="auto"/>
                <w:left w:val="none" w:sz="0" w:space="0" w:color="auto"/>
                <w:bottom w:val="none" w:sz="0" w:space="0" w:color="auto"/>
                <w:right w:val="none" w:sz="0" w:space="0" w:color="auto"/>
              </w:divBdr>
              <w:divsChild>
                <w:div w:id="1036933734">
                  <w:marLeft w:val="0"/>
                  <w:marRight w:val="0"/>
                  <w:marTop w:val="0"/>
                  <w:marBottom w:val="0"/>
                  <w:divBdr>
                    <w:top w:val="none" w:sz="0" w:space="0" w:color="auto"/>
                    <w:left w:val="none" w:sz="0" w:space="0" w:color="auto"/>
                    <w:bottom w:val="none" w:sz="0" w:space="0" w:color="auto"/>
                    <w:right w:val="none" w:sz="0" w:space="0" w:color="auto"/>
                  </w:divBdr>
                  <w:divsChild>
                    <w:div w:id="1661738811">
                      <w:marLeft w:val="0"/>
                      <w:marRight w:val="0"/>
                      <w:marTop w:val="0"/>
                      <w:marBottom w:val="0"/>
                      <w:divBdr>
                        <w:top w:val="none" w:sz="0" w:space="0" w:color="auto"/>
                        <w:left w:val="none" w:sz="0" w:space="0" w:color="auto"/>
                        <w:bottom w:val="none" w:sz="0" w:space="0" w:color="auto"/>
                        <w:right w:val="none" w:sz="0" w:space="0" w:color="auto"/>
                      </w:divBdr>
                      <w:divsChild>
                        <w:div w:id="281612608">
                          <w:marLeft w:val="0"/>
                          <w:marRight w:val="0"/>
                          <w:marTop w:val="0"/>
                          <w:marBottom w:val="0"/>
                          <w:divBdr>
                            <w:top w:val="none" w:sz="0" w:space="0" w:color="auto"/>
                            <w:left w:val="none" w:sz="0" w:space="0" w:color="auto"/>
                            <w:bottom w:val="none" w:sz="0" w:space="0" w:color="auto"/>
                            <w:right w:val="none" w:sz="0" w:space="0" w:color="auto"/>
                          </w:divBdr>
                          <w:divsChild>
                            <w:div w:id="308439188">
                              <w:marLeft w:val="0"/>
                              <w:marRight w:val="0"/>
                              <w:marTop w:val="0"/>
                              <w:marBottom w:val="0"/>
                              <w:divBdr>
                                <w:top w:val="none" w:sz="0" w:space="0" w:color="auto"/>
                                <w:left w:val="none" w:sz="0" w:space="0" w:color="auto"/>
                                <w:bottom w:val="none" w:sz="0" w:space="0" w:color="auto"/>
                                <w:right w:val="none" w:sz="0" w:space="0" w:color="auto"/>
                              </w:divBdr>
                              <w:divsChild>
                                <w:div w:id="526068169">
                                  <w:marLeft w:val="0"/>
                                  <w:marRight w:val="0"/>
                                  <w:marTop w:val="0"/>
                                  <w:marBottom w:val="0"/>
                                  <w:divBdr>
                                    <w:top w:val="none" w:sz="0" w:space="0" w:color="auto"/>
                                    <w:left w:val="none" w:sz="0" w:space="0" w:color="auto"/>
                                    <w:bottom w:val="none" w:sz="0" w:space="0" w:color="auto"/>
                                    <w:right w:val="none" w:sz="0" w:space="0" w:color="auto"/>
                                  </w:divBdr>
                                  <w:divsChild>
                                    <w:div w:id="625282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84268746">
          <w:marLeft w:val="0"/>
          <w:marRight w:val="0"/>
          <w:marTop w:val="0"/>
          <w:marBottom w:val="0"/>
          <w:divBdr>
            <w:top w:val="none" w:sz="0" w:space="0" w:color="auto"/>
            <w:left w:val="none" w:sz="0" w:space="0" w:color="auto"/>
            <w:bottom w:val="none" w:sz="0" w:space="0" w:color="auto"/>
            <w:right w:val="none" w:sz="0" w:space="0" w:color="auto"/>
          </w:divBdr>
          <w:divsChild>
            <w:div w:id="1856965290">
              <w:marLeft w:val="0"/>
              <w:marRight w:val="0"/>
              <w:marTop w:val="0"/>
              <w:marBottom w:val="0"/>
              <w:divBdr>
                <w:top w:val="none" w:sz="0" w:space="0" w:color="auto"/>
                <w:left w:val="none" w:sz="0" w:space="0" w:color="auto"/>
                <w:bottom w:val="none" w:sz="0" w:space="0" w:color="auto"/>
                <w:right w:val="none" w:sz="0" w:space="0" w:color="auto"/>
              </w:divBdr>
              <w:divsChild>
                <w:div w:id="1758866721">
                  <w:marLeft w:val="0"/>
                  <w:marRight w:val="0"/>
                  <w:marTop w:val="0"/>
                  <w:marBottom w:val="0"/>
                  <w:divBdr>
                    <w:top w:val="none" w:sz="0" w:space="0" w:color="auto"/>
                    <w:left w:val="none" w:sz="0" w:space="0" w:color="auto"/>
                    <w:bottom w:val="none" w:sz="0" w:space="0" w:color="auto"/>
                    <w:right w:val="none" w:sz="0" w:space="0" w:color="auto"/>
                  </w:divBdr>
                  <w:divsChild>
                    <w:div w:id="481430701">
                      <w:marLeft w:val="0"/>
                      <w:marRight w:val="0"/>
                      <w:marTop w:val="0"/>
                      <w:marBottom w:val="0"/>
                      <w:divBdr>
                        <w:top w:val="none" w:sz="0" w:space="0" w:color="auto"/>
                        <w:left w:val="none" w:sz="0" w:space="0" w:color="auto"/>
                        <w:bottom w:val="none" w:sz="0" w:space="0" w:color="auto"/>
                        <w:right w:val="none" w:sz="0" w:space="0" w:color="auto"/>
                      </w:divBdr>
                      <w:divsChild>
                        <w:div w:id="188185633">
                          <w:marLeft w:val="0"/>
                          <w:marRight w:val="0"/>
                          <w:marTop w:val="0"/>
                          <w:marBottom w:val="0"/>
                          <w:divBdr>
                            <w:top w:val="none" w:sz="0" w:space="0" w:color="auto"/>
                            <w:left w:val="none" w:sz="0" w:space="0" w:color="auto"/>
                            <w:bottom w:val="none" w:sz="0" w:space="0" w:color="auto"/>
                            <w:right w:val="none" w:sz="0" w:space="0" w:color="auto"/>
                          </w:divBdr>
                          <w:divsChild>
                            <w:div w:id="2051028392">
                              <w:marLeft w:val="0"/>
                              <w:marRight w:val="0"/>
                              <w:marTop w:val="0"/>
                              <w:marBottom w:val="0"/>
                              <w:divBdr>
                                <w:top w:val="none" w:sz="0" w:space="0" w:color="auto"/>
                                <w:left w:val="none" w:sz="0" w:space="0" w:color="auto"/>
                                <w:bottom w:val="none" w:sz="0" w:space="0" w:color="auto"/>
                                <w:right w:val="none" w:sz="0" w:space="0" w:color="auto"/>
                              </w:divBdr>
                              <w:divsChild>
                                <w:div w:id="856970075">
                                  <w:marLeft w:val="0"/>
                                  <w:marRight w:val="0"/>
                                  <w:marTop w:val="0"/>
                                  <w:marBottom w:val="0"/>
                                  <w:divBdr>
                                    <w:top w:val="none" w:sz="0" w:space="0" w:color="auto"/>
                                    <w:left w:val="none" w:sz="0" w:space="0" w:color="auto"/>
                                    <w:bottom w:val="none" w:sz="0" w:space="0" w:color="auto"/>
                                    <w:right w:val="none" w:sz="0" w:space="0" w:color="auto"/>
                                  </w:divBdr>
                                  <w:divsChild>
                                    <w:div w:id="211663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0216106">
                      <w:marLeft w:val="0"/>
                      <w:marRight w:val="0"/>
                      <w:marTop w:val="0"/>
                      <w:marBottom w:val="0"/>
                      <w:divBdr>
                        <w:top w:val="none" w:sz="0" w:space="0" w:color="auto"/>
                        <w:left w:val="none" w:sz="0" w:space="0" w:color="auto"/>
                        <w:bottom w:val="none" w:sz="0" w:space="0" w:color="auto"/>
                        <w:right w:val="none" w:sz="0" w:space="0" w:color="auto"/>
                      </w:divBdr>
                      <w:divsChild>
                        <w:div w:id="217058981">
                          <w:marLeft w:val="0"/>
                          <w:marRight w:val="0"/>
                          <w:marTop w:val="0"/>
                          <w:marBottom w:val="0"/>
                          <w:divBdr>
                            <w:top w:val="none" w:sz="0" w:space="0" w:color="auto"/>
                            <w:left w:val="none" w:sz="0" w:space="0" w:color="auto"/>
                            <w:bottom w:val="none" w:sz="0" w:space="0" w:color="auto"/>
                            <w:right w:val="none" w:sz="0" w:space="0" w:color="auto"/>
                          </w:divBdr>
                          <w:divsChild>
                            <w:div w:id="172652920">
                              <w:marLeft w:val="0"/>
                              <w:marRight w:val="0"/>
                              <w:marTop w:val="0"/>
                              <w:marBottom w:val="0"/>
                              <w:divBdr>
                                <w:top w:val="none" w:sz="0" w:space="0" w:color="auto"/>
                                <w:left w:val="none" w:sz="0" w:space="0" w:color="auto"/>
                                <w:bottom w:val="none" w:sz="0" w:space="0" w:color="auto"/>
                                <w:right w:val="none" w:sz="0" w:space="0" w:color="auto"/>
                              </w:divBdr>
                              <w:divsChild>
                                <w:div w:id="231670427">
                                  <w:marLeft w:val="0"/>
                                  <w:marRight w:val="0"/>
                                  <w:marTop w:val="0"/>
                                  <w:marBottom w:val="0"/>
                                  <w:divBdr>
                                    <w:top w:val="none" w:sz="0" w:space="0" w:color="auto"/>
                                    <w:left w:val="none" w:sz="0" w:space="0" w:color="auto"/>
                                    <w:bottom w:val="none" w:sz="0" w:space="0" w:color="auto"/>
                                    <w:right w:val="none" w:sz="0" w:space="0" w:color="auto"/>
                                  </w:divBdr>
                                  <w:divsChild>
                                    <w:div w:id="1225213704">
                                      <w:marLeft w:val="0"/>
                                      <w:marRight w:val="0"/>
                                      <w:marTop w:val="0"/>
                                      <w:marBottom w:val="0"/>
                                      <w:divBdr>
                                        <w:top w:val="none" w:sz="0" w:space="0" w:color="auto"/>
                                        <w:left w:val="none" w:sz="0" w:space="0" w:color="auto"/>
                                        <w:bottom w:val="none" w:sz="0" w:space="0" w:color="auto"/>
                                        <w:right w:val="none" w:sz="0" w:space="0" w:color="auto"/>
                                      </w:divBdr>
                                      <w:divsChild>
                                        <w:div w:id="242372011">
                                          <w:marLeft w:val="0"/>
                                          <w:marRight w:val="0"/>
                                          <w:marTop w:val="0"/>
                                          <w:marBottom w:val="0"/>
                                          <w:divBdr>
                                            <w:top w:val="none" w:sz="0" w:space="0" w:color="auto"/>
                                            <w:left w:val="none" w:sz="0" w:space="0" w:color="auto"/>
                                            <w:bottom w:val="none" w:sz="0" w:space="0" w:color="auto"/>
                                            <w:right w:val="none" w:sz="0" w:space="0" w:color="auto"/>
                                          </w:divBdr>
                                          <w:divsChild>
                                            <w:div w:id="1602297191">
                                              <w:marLeft w:val="0"/>
                                              <w:marRight w:val="0"/>
                                              <w:marTop w:val="0"/>
                                              <w:marBottom w:val="0"/>
                                              <w:divBdr>
                                                <w:top w:val="none" w:sz="0" w:space="0" w:color="auto"/>
                                                <w:left w:val="none" w:sz="0" w:space="0" w:color="auto"/>
                                                <w:bottom w:val="none" w:sz="0" w:space="0" w:color="auto"/>
                                                <w:right w:val="none" w:sz="0" w:space="0" w:color="auto"/>
                                              </w:divBdr>
                                              <w:divsChild>
                                                <w:div w:id="811826050">
                                                  <w:marLeft w:val="0"/>
                                                  <w:marRight w:val="0"/>
                                                  <w:marTop w:val="0"/>
                                                  <w:marBottom w:val="0"/>
                                                  <w:divBdr>
                                                    <w:top w:val="none" w:sz="0" w:space="0" w:color="auto"/>
                                                    <w:left w:val="none" w:sz="0" w:space="0" w:color="auto"/>
                                                    <w:bottom w:val="none" w:sz="0" w:space="0" w:color="auto"/>
                                                    <w:right w:val="none" w:sz="0" w:space="0" w:color="auto"/>
                                                  </w:divBdr>
                                                </w:div>
                                                <w:div w:id="1212616079">
                                                  <w:marLeft w:val="0"/>
                                                  <w:marRight w:val="0"/>
                                                  <w:marTop w:val="0"/>
                                                  <w:marBottom w:val="0"/>
                                                  <w:divBdr>
                                                    <w:top w:val="none" w:sz="0" w:space="0" w:color="auto"/>
                                                    <w:left w:val="none" w:sz="0" w:space="0" w:color="auto"/>
                                                    <w:bottom w:val="none" w:sz="0" w:space="0" w:color="auto"/>
                                                    <w:right w:val="none" w:sz="0" w:space="0" w:color="auto"/>
                                                  </w:divBdr>
                                                  <w:divsChild>
                                                    <w:div w:id="212514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926656">
                                              <w:marLeft w:val="0"/>
                                              <w:marRight w:val="0"/>
                                              <w:marTop w:val="0"/>
                                              <w:marBottom w:val="0"/>
                                              <w:divBdr>
                                                <w:top w:val="none" w:sz="0" w:space="0" w:color="auto"/>
                                                <w:left w:val="none" w:sz="0" w:space="0" w:color="auto"/>
                                                <w:bottom w:val="none" w:sz="0" w:space="0" w:color="auto"/>
                                                <w:right w:val="none" w:sz="0" w:space="0" w:color="auto"/>
                                              </w:divBdr>
                                              <w:divsChild>
                                                <w:div w:id="1985694618">
                                                  <w:marLeft w:val="0"/>
                                                  <w:marRight w:val="0"/>
                                                  <w:marTop w:val="0"/>
                                                  <w:marBottom w:val="0"/>
                                                  <w:divBdr>
                                                    <w:top w:val="none" w:sz="0" w:space="0" w:color="auto"/>
                                                    <w:left w:val="none" w:sz="0" w:space="0" w:color="auto"/>
                                                    <w:bottom w:val="none" w:sz="0" w:space="0" w:color="auto"/>
                                                    <w:right w:val="none" w:sz="0" w:space="0" w:color="auto"/>
                                                  </w:divBdr>
                                                  <w:divsChild>
                                                    <w:div w:id="1418865543">
                                                      <w:marLeft w:val="0"/>
                                                      <w:marRight w:val="0"/>
                                                      <w:marTop w:val="0"/>
                                                      <w:marBottom w:val="0"/>
                                                      <w:divBdr>
                                                        <w:top w:val="none" w:sz="0" w:space="0" w:color="auto"/>
                                                        <w:left w:val="none" w:sz="0" w:space="0" w:color="auto"/>
                                                        <w:bottom w:val="none" w:sz="0" w:space="0" w:color="auto"/>
                                                        <w:right w:val="none" w:sz="0" w:space="0" w:color="auto"/>
                                                      </w:divBdr>
                                                    </w:div>
                                                  </w:divsChild>
                                                </w:div>
                                                <w:div w:id="20735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5697877">
                              <w:marLeft w:val="0"/>
                              <w:marRight w:val="0"/>
                              <w:marTop w:val="0"/>
                              <w:marBottom w:val="0"/>
                              <w:divBdr>
                                <w:top w:val="none" w:sz="0" w:space="0" w:color="auto"/>
                                <w:left w:val="none" w:sz="0" w:space="0" w:color="auto"/>
                                <w:bottom w:val="none" w:sz="0" w:space="0" w:color="auto"/>
                                <w:right w:val="none" w:sz="0" w:space="0" w:color="auto"/>
                              </w:divBdr>
                              <w:divsChild>
                                <w:div w:id="1767458259">
                                  <w:marLeft w:val="0"/>
                                  <w:marRight w:val="0"/>
                                  <w:marTop w:val="0"/>
                                  <w:marBottom w:val="0"/>
                                  <w:divBdr>
                                    <w:top w:val="none" w:sz="0" w:space="0" w:color="auto"/>
                                    <w:left w:val="none" w:sz="0" w:space="0" w:color="auto"/>
                                    <w:bottom w:val="none" w:sz="0" w:space="0" w:color="auto"/>
                                    <w:right w:val="none" w:sz="0" w:space="0" w:color="auto"/>
                                  </w:divBdr>
                                  <w:divsChild>
                                    <w:div w:id="92437312">
                                      <w:marLeft w:val="0"/>
                                      <w:marRight w:val="0"/>
                                      <w:marTop w:val="0"/>
                                      <w:marBottom w:val="0"/>
                                      <w:divBdr>
                                        <w:top w:val="none" w:sz="0" w:space="0" w:color="auto"/>
                                        <w:left w:val="none" w:sz="0" w:space="0" w:color="auto"/>
                                        <w:bottom w:val="none" w:sz="0" w:space="0" w:color="auto"/>
                                        <w:right w:val="none" w:sz="0" w:space="0" w:color="auto"/>
                                      </w:divBdr>
                                      <w:divsChild>
                                        <w:div w:id="286158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6669089">
          <w:marLeft w:val="0"/>
          <w:marRight w:val="0"/>
          <w:marTop w:val="0"/>
          <w:marBottom w:val="0"/>
          <w:divBdr>
            <w:top w:val="none" w:sz="0" w:space="0" w:color="auto"/>
            <w:left w:val="none" w:sz="0" w:space="0" w:color="auto"/>
            <w:bottom w:val="none" w:sz="0" w:space="0" w:color="auto"/>
            <w:right w:val="none" w:sz="0" w:space="0" w:color="auto"/>
          </w:divBdr>
          <w:divsChild>
            <w:div w:id="435101882">
              <w:marLeft w:val="0"/>
              <w:marRight w:val="0"/>
              <w:marTop w:val="0"/>
              <w:marBottom w:val="0"/>
              <w:divBdr>
                <w:top w:val="none" w:sz="0" w:space="0" w:color="auto"/>
                <w:left w:val="none" w:sz="0" w:space="0" w:color="auto"/>
                <w:bottom w:val="none" w:sz="0" w:space="0" w:color="auto"/>
                <w:right w:val="none" w:sz="0" w:space="0" w:color="auto"/>
              </w:divBdr>
              <w:divsChild>
                <w:div w:id="1886017029">
                  <w:marLeft w:val="0"/>
                  <w:marRight w:val="0"/>
                  <w:marTop w:val="0"/>
                  <w:marBottom w:val="0"/>
                  <w:divBdr>
                    <w:top w:val="none" w:sz="0" w:space="0" w:color="auto"/>
                    <w:left w:val="none" w:sz="0" w:space="0" w:color="auto"/>
                    <w:bottom w:val="none" w:sz="0" w:space="0" w:color="auto"/>
                    <w:right w:val="none" w:sz="0" w:space="0" w:color="auto"/>
                  </w:divBdr>
                  <w:divsChild>
                    <w:div w:id="475949812">
                      <w:marLeft w:val="0"/>
                      <w:marRight w:val="0"/>
                      <w:marTop w:val="0"/>
                      <w:marBottom w:val="0"/>
                      <w:divBdr>
                        <w:top w:val="none" w:sz="0" w:space="0" w:color="auto"/>
                        <w:left w:val="none" w:sz="0" w:space="0" w:color="auto"/>
                        <w:bottom w:val="none" w:sz="0" w:space="0" w:color="auto"/>
                        <w:right w:val="none" w:sz="0" w:space="0" w:color="auto"/>
                      </w:divBdr>
                      <w:divsChild>
                        <w:div w:id="1532066345">
                          <w:marLeft w:val="0"/>
                          <w:marRight w:val="0"/>
                          <w:marTop w:val="0"/>
                          <w:marBottom w:val="0"/>
                          <w:divBdr>
                            <w:top w:val="none" w:sz="0" w:space="0" w:color="auto"/>
                            <w:left w:val="none" w:sz="0" w:space="0" w:color="auto"/>
                            <w:bottom w:val="none" w:sz="0" w:space="0" w:color="auto"/>
                            <w:right w:val="none" w:sz="0" w:space="0" w:color="auto"/>
                          </w:divBdr>
                          <w:divsChild>
                            <w:div w:id="62727400">
                              <w:marLeft w:val="0"/>
                              <w:marRight w:val="0"/>
                              <w:marTop w:val="0"/>
                              <w:marBottom w:val="0"/>
                              <w:divBdr>
                                <w:top w:val="none" w:sz="0" w:space="0" w:color="auto"/>
                                <w:left w:val="none" w:sz="0" w:space="0" w:color="auto"/>
                                <w:bottom w:val="none" w:sz="0" w:space="0" w:color="auto"/>
                                <w:right w:val="none" w:sz="0" w:space="0" w:color="auto"/>
                              </w:divBdr>
                              <w:divsChild>
                                <w:div w:id="1839804773">
                                  <w:marLeft w:val="0"/>
                                  <w:marRight w:val="0"/>
                                  <w:marTop w:val="0"/>
                                  <w:marBottom w:val="0"/>
                                  <w:divBdr>
                                    <w:top w:val="none" w:sz="0" w:space="0" w:color="auto"/>
                                    <w:left w:val="none" w:sz="0" w:space="0" w:color="auto"/>
                                    <w:bottom w:val="none" w:sz="0" w:space="0" w:color="auto"/>
                                    <w:right w:val="none" w:sz="0" w:space="0" w:color="auto"/>
                                  </w:divBdr>
                                  <w:divsChild>
                                    <w:div w:id="35396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566215">
                      <w:marLeft w:val="0"/>
                      <w:marRight w:val="0"/>
                      <w:marTop w:val="0"/>
                      <w:marBottom w:val="0"/>
                      <w:divBdr>
                        <w:top w:val="none" w:sz="0" w:space="0" w:color="auto"/>
                        <w:left w:val="none" w:sz="0" w:space="0" w:color="auto"/>
                        <w:bottom w:val="none" w:sz="0" w:space="0" w:color="auto"/>
                        <w:right w:val="none" w:sz="0" w:space="0" w:color="auto"/>
                      </w:divBdr>
                      <w:divsChild>
                        <w:div w:id="1254319015">
                          <w:marLeft w:val="0"/>
                          <w:marRight w:val="0"/>
                          <w:marTop w:val="0"/>
                          <w:marBottom w:val="0"/>
                          <w:divBdr>
                            <w:top w:val="none" w:sz="0" w:space="0" w:color="auto"/>
                            <w:left w:val="none" w:sz="0" w:space="0" w:color="auto"/>
                            <w:bottom w:val="none" w:sz="0" w:space="0" w:color="auto"/>
                            <w:right w:val="none" w:sz="0" w:space="0" w:color="auto"/>
                          </w:divBdr>
                          <w:divsChild>
                            <w:div w:id="36398846">
                              <w:marLeft w:val="0"/>
                              <w:marRight w:val="0"/>
                              <w:marTop w:val="0"/>
                              <w:marBottom w:val="0"/>
                              <w:divBdr>
                                <w:top w:val="none" w:sz="0" w:space="0" w:color="auto"/>
                                <w:left w:val="none" w:sz="0" w:space="0" w:color="auto"/>
                                <w:bottom w:val="none" w:sz="0" w:space="0" w:color="auto"/>
                                <w:right w:val="none" w:sz="0" w:space="0" w:color="auto"/>
                              </w:divBdr>
                              <w:divsChild>
                                <w:div w:id="800807045">
                                  <w:marLeft w:val="0"/>
                                  <w:marRight w:val="0"/>
                                  <w:marTop w:val="0"/>
                                  <w:marBottom w:val="0"/>
                                  <w:divBdr>
                                    <w:top w:val="none" w:sz="0" w:space="0" w:color="auto"/>
                                    <w:left w:val="none" w:sz="0" w:space="0" w:color="auto"/>
                                    <w:bottom w:val="none" w:sz="0" w:space="0" w:color="auto"/>
                                    <w:right w:val="none" w:sz="0" w:space="0" w:color="auto"/>
                                  </w:divBdr>
                                  <w:divsChild>
                                    <w:div w:id="1229145444">
                                      <w:marLeft w:val="0"/>
                                      <w:marRight w:val="0"/>
                                      <w:marTop w:val="0"/>
                                      <w:marBottom w:val="0"/>
                                      <w:divBdr>
                                        <w:top w:val="none" w:sz="0" w:space="0" w:color="auto"/>
                                        <w:left w:val="none" w:sz="0" w:space="0" w:color="auto"/>
                                        <w:bottom w:val="none" w:sz="0" w:space="0" w:color="auto"/>
                                        <w:right w:val="none" w:sz="0" w:space="0" w:color="auto"/>
                                      </w:divBdr>
                                      <w:divsChild>
                                        <w:div w:id="1666666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5140154">
                              <w:marLeft w:val="0"/>
                              <w:marRight w:val="0"/>
                              <w:marTop w:val="0"/>
                              <w:marBottom w:val="0"/>
                              <w:divBdr>
                                <w:top w:val="none" w:sz="0" w:space="0" w:color="auto"/>
                                <w:left w:val="none" w:sz="0" w:space="0" w:color="auto"/>
                                <w:bottom w:val="none" w:sz="0" w:space="0" w:color="auto"/>
                                <w:right w:val="none" w:sz="0" w:space="0" w:color="auto"/>
                              </w:divBdr>
                              <w:divsChild>
                                <w:div w:id="368722282">
                                  <w:marLeft w:val="0"/>
                                  <w:marRight w:val="0"/>
                                  <w:marTop w:val="0"/>
                                  <w:marBottom w:val="0"/>
                                  <w:divBdr>
                                    <w:top w:val="none" w:sz="0" w:space="0" w:color="auto"/>
                                    <w:left w:val="none" w:sz="0" w:space="0" w:color="auto"/>
                                    <w:bottom w:val="none" w:sz="0" w:space="0" w:color="auto"/>
                                    <w:right w:val="none" w:sz="0" w:space="0" w:color="auto"/>
                                  </w:divBdr>
                                  <w:divsChild>
                                    <w:div w:id="403376563">
                                      <w:marLeft w:val="0"/>
                                      <w:marRight w:val="0"/>
                                      <w:marTop w:val="0"/>
                                      <w:marBottom w:val="0"/>
                                      <w:divBdr>
                                        <w:top w:val="none" w:sz="0" w:space="0" w:color="auto"/>
                                        <w:left w:val="none" w:sz="0" w:space="0" w:color="auto"/>
                                        <w:bottom w:val="none" w:sz="0" w:space="0" w:color="auto"/>
                                        <w:right w:val="none" w:sz="0" w:space="0" w:color="auto"/>
                                      </w:divBdr>
                                      <w:divsChild>
                                        <w:div w:id="1869485678">
                                          <w:marLeft w:val="0"/>
                                          <w:marRight w:val="0"/>
                                          <w:marTop w:val="0"/>
                                          <w:marBottom w:val="0"/>
                                          <w:divBdr>
                                            <w:top w:val="none" w:sz="0" w:space="0" w:color="auto"/>
                                            <w:left w:val="none" w:sz="0" w:space="0" w:color="auto"/>
                                            <w:bottom w:val="none" w:sz="0" w:space="0" w:color="auto"/>
                                            <w:right w:val="none" w:sz="0" w:space="0" w:color="auto"/>
                                          </w:divBdr>
                                          <w:divsChild>
                                            <w:div w:id="1310204363">
                                              <w:marLeft w:val="0"/>
                                              <w:marRight w:val="0"/>
                                              <w:marTop w:val="0"/>
                                              <w:marBottom w:val="0"/>
                                              <w:divBdr>
                                                <w:top w:val="none" w:sz="0" w:space="0" w:color="auto"/>
                                                <w:left w:val="none" w:sz="0" w:space="0" w:color="auto"/>
                                                <w:bottom w:val="none" w:sz="0" w:space="0" w:color="auto"/>
                                                <w:right w:val="none" w:sz="0" w:space="0" w:color="auto"/>
                                              </w:divBdr>
                                              <w:divsChild>
                                                <w:div w:id="901988252">
                                                  <w:marLeft w:val="0"/>
                                                  <w:marRight w:val="0"/>
                                                  <w:marTop w:val="0"/>
                                                  <w:marBottom w:val="0"/>
                                                  <w:divBdr>
                                                    <w:top w:val="none" w:sz="0" w:space="0" w:color="auto"/>
                                                    <w:left w:val="none" w:sz="0" w:space="0" w:color="auto"/>
                                                    <w:bottom w:val="none" w:sz="0" w:space="0" w:color="auto"/>
                                                    <w:right w:val="none" w:sz="0" w:space="0" w:color="auto"/>
                                                  </w:divBdr>
                                                </w:div>
                                                <w:div w:id="968975312">
                                                  <w:marLeft w:val="0"/>
                                                  <w:marRight w:val="0"/>
                                                  <w:marTop w:val="0"/>
                                                  <w:marBottom w:val="0"/>
                                                  <w:divBdr>
                                                    <w:top w:val="none" w:sz="0" w:space="0" w:color="auto"/>
                                                    <w:left w:val="none" w:sz="0" w:space="0" w:color="auto"/>
                                                    <w:bottom w:val="none" w:sz="0" w:space="0" w:color="auto"/>
                                                    <w:right w:val="none" w:sz="0" w:space="0" w:color="auto"/>
                                                  </w:divBdr>
                                                  <w:divsChild>
                                                    <w:div w:id="79155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8418122">
          <w:marLeft w:val="0"/>
          <w:marRight w:val="0"/>
          <w:marTop w:val="0"/>
          <w:marBottom w:val="0"/>
          <w:divBdr>
            <w:top w:val="none" w:sz="0" w:space="0" w:color="auto"/>
            <w:left w:val="none" w:sz="0" w:space="0" w:color="auto"/>
            <w:bottom w:val="none" w:sz="0" w:space="0" w:color="auto"/>
            <w:right w:val="none" w:sz="0" w:space="0" w:color="auto"/>
          </w:divBdr>
          <w:divsChild>
            <w:div w:id="1301304053">
              <w:marLeft w:val="0"/>
              <w:marRight w:val="0"/>
              <w:marTop w:val="0"/>
              <w:marBottom w:val="0"/>
              <w:divBdr>
                <w:top w:val="none" w:sz="0" w:space="0" w:color="auto"/>
                <w:left w:val="none" w:sz="0" w:space="0" w:color="auto"/>
                <w:bottom w:val="none" w:sz="0" w:space="0" w:color="auto"/>
                <w:right w:val="none" w:sz="0" w:space="0" w:color="auto"/>
              </w:divBdr>
              <w:divsChild>
                <w:div w:id="813792914">
                  <w:marLeft w:val="0"/>
                  <w:marRight w:val="0"/>
                  <w:marTop w:val="0"/>
                  <w:marBottom w:val="0"/>
                  <w:divBdr>
                    <w:top w:val="none" w:sz="0" w:space="0" w:color="auto"/>
                    <w:left w:val="none" w:sz="0" w:space="0" w:color="auto"/>
                    <w:bottom w:val="none" w:sz="0" w:space="0" w:color="auto"/>
                    <w:right w:val="none" w:sz="0" w:space="0" w:color="auto"/>
                  </w:divBdr>
                  <w:divsChild>
                    <w:div w:id="1474443536">
                      <w:marLeft w:val="0"/>
                      <w:marRight w:val="0"/>
                      <w:marTop w:val="0"/>
                      <w:marBottom w:val="0"/>
                      <w:divBdr>
                        <w:top w:val="none" w:sz="0" w:space="0" w:color="auto"/>
                        <w:left w:val="none" w:sz="0" w:space="0" w:color="auto"/>
                        <w:bottom w:val="none" w:sz="0" w:space="0" w:color="auto"/>
                        <w:right w:val="none" w:sz="0" w:space="0" w:color="auto"/>
                      </w:divBdr>
                      <w:divsChild>
                        <w:div w:id="1953778402">
                          <w:marLeft w:val="0"/>
                          <w:marRight w:val="0"/>
                          <w:marTop w:val="0"/>
                          <w:marBottom w:val="0"/>
                          <w:divBdr>
                            <w:top w:val="none" w:sz="0" w:space="0" w:color="auto"/>
                            <w:left w:val="none" w:sz="0" w:space="0" w:color="auto"/>
                            <w:bottom w:val="none" w:sz="0" w:space="0" w:color="auto"/>
                            <w:right w:val="none" w:sz="0" w:space="0" w:color="auto"/>
                          </w:divBdr>
                          <w:divsChild>
                            <w:div w:id="1581597890">
                              <w:marLeft w:val="0"/>
                              <w:marRight w:val="0"/>
                              <w:marTop w:val="0"/>
                              <w:marBottom w:val="0"/>
                              <w:divBdr>
                                <w:top w:val="none" w:sz="0" w:space="0" w:color="auto"/>
                                <w:left w:val="none" w:sz="0" w:space="0" w:color="auto"/>
                                <w:bottom w:val="none" w:sz="0" w:space="0" w:color="auto"/>
                                <w:right w:val="none" w:sz="0" w:space="0" w:color="auto"/>
                              </w:divBdr>
                              <w:divsChild>
                                <w:div w:id="279535688">
                                  <w:marLeft w:val="0"/>
                                  <w:marRight w:val="0"/>
                                  <w:marTop w:val="0"/>
                                  <w:marBottom w:val="0"/>
                                  <w:divBdr>
                                    <w:top w:val="none" w:sz="0" w:space="0" w:color="auto"/>
                                    <w:left w:val="none" w:sz="0" w:space="0" w:color="auto"/>
                                    <w:bottom w:val="none" w:sz="0" w:space="0" w:color="auto"/>
                                    <w:right w:val="none" w:sz="0" w:space="0" w:color="auto"/>
                                  </w:divBdr>
                                  <w:divsChild>
                                    <w:div w:id="1486780518">
                                      <w:marLeft w:val="0"/>
                                      <w:marRight w:val="0"/>
                                      <w:marTop w:val="0"/>
                                      <w:marBottom w:val="0"/>
                                      <w:divBdr>
                                        <w:top w:val="none" w:sz="0" w:space="0" w:color="auto"/>
                                        <w:left w:val="none" w:sz="0" w:space="0" w:color="auto"/>
                                        <w:bottom w:val="none" w:sz="0" w:space="0" w:color="auto"/>
                                        <w:right w:val="none" w:sz="0" w:space="0" w:color="auto"/>
                                      </w:divBdr>
                                      <w:divsChild>
                                        <w:div w:id="2028555008">
                                          <w:marLeft w:val="0"/>
                                          <w:marRight w:val="0"/>
                                          <w:marTop w:val="0"/>
                                          <w:marBottom w:val="0"/>
                                          <w:divBdr>
                                            <w:top w:val="none" w:sz="0" w:space="0" w:color="auto"/>
                                            <w:left w:val="none" w:sz="0" w:space="0" w:color="auto"/>
                                            <w:bottom w:val="none" w:sz="0" w:space="0" w:color="auto"/>
                                            <w:right w:val="none" w:sz="0" w:space="0" w:color="auto"/>
                                          </w:divBdr>
                                          <w:divsChild>
                                            <w:div w:id="2074043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1256515">
          <w:marLeft w:val="0"/>
          <w:marRight w:val="0"/>
          <w:marTop w:val="0"/>
          <w:marBottom w:val="0"/>
          <w:divBdr>
            <w:top w:val="none" w:sz="0" w:space="0" w:color="auto"/>
            <w:left w:val="none" w:sz="0" w:space="0" w:color="auto"/>
            <w:bottom w:val="none" w:sz="0" w:space="0" w:color="auto"/>
            <w:right w:val="none" w:sz="0" w:space="0" w:color="auto"/>
          </w:divBdr>
          <w:divsChild>
            <w:div w:id="1857618241">
              <w:marLeft w:val="0"/>
              <w:marRight w:val="0"/>
              <w:marTop w:val="0"/>
              <w:marBottom w:val="0"/>
              <w:divBdr>
                <w:top w:val="none" w:sz="0" w:space="0" w:color="auto"/>
                <w:left w:val="none" w:sz="0" w:space="0" w:color="auto"/>
                <w:bottom w:val="none" w:sz="0" w:space="0" w:color="auto"/>
                <w:right w:val="none" w:sz="0" w:space="0" w:color="auto"/>
              </w:divBdr>
              <w:divsChild>
                <w:div w:id="177014694">
                  <w:marLeft w:val="0"/>
                  <w:marRight w:val="0"/>
                  <w:marTop w:val="0"/>
                  <w:marBottom w:val="0"/>
                  <w:divBdr>
                    <w:top w:val="none" w:sz="0" w:space="0" w:color="auto"/>
                    <w:left w:val="none" w:sz="0" w:space="0" w:color="auto"/>
                    <w:bottom w:val="none" w:sz="0" w:space="0" w:color="auto"/>
                    <w:right w:val="none" w:sz="0" w:space="0" w:color="auto"/>
                  </w:divBdr>
                  <w:divsChild>
                    <w:div w:id="1322352035">
                      <w:marLeft w:val="0"/>
                      <w:marRight w:val="0"/>
                      <w:marTop w:val="0"/>
                      <w:marBottom w:val="0"/>
                      <w:divBdr>
                        <w:top w:val="none" w:sz="0" w:space="0" w:color="auto"/>
                        <w:left w:val="none" w:sz="0" w:space="0" w:color="auto"/>
                        <w:bottom w:val="none" w:sz="0" w:space="0" w:color="auto"/>
                        <w:right w:val="none" w:sz="0" w:space="0" w:color="auto"/>
                      </w:divBdr>
                      <w:divsChild>
                        <w:div w:id="1775594165">
                          <w:marLeft w:val="0"/>
                          <w:marRight w:val="0"/>
                          <w:marTop w:val="0"/>
                          <w:marBottom w:val="0"/>
                          <w:divBdr>
                            <w:top w:val="none" w:sz="0" w:space="0" w:color="auto"/>
                            <w:left w:val="none" w:sz="0" w:space="0" w:color="auto"/>
                            <w:bottom w:val="none" w:sz="0" w:space="0" w:color="auto"/>
                            <w:right w:val="none" w:sz="0" w:space="0" w:color="auto"/>
                          </w:divBdr>
                          <w:divsChild>
                            <w:div w:id="1163080337">
                              <w:marLeft w:val="0"/>
                              <w:marRight w:val="0"/>
                              <w:marTop w:val="0"/>
                              <w:marBottom w:val="0"/>
                              <w:divBdr>
                                <w:top w:val="none" w:sz="0" w:space="0" w:color="auto"/>
                                <w:left w:val="none" w:sz="0" w:space="0" w:color="auto"/>
                                <w:bottom w:val="none" w:sz="0" w:space="0" w:color="auto"/>
                                <w:right w:val="none" w:sz="0" w:space="0" w:color="auto"/>
                              </w:divBdr>
                              <w:divsChild>
                                <w:div w:id="411971799">
                                  <w:marLeft w:val="0"/>
                                  <w:marRight w:val="0"/>
                                  <w:marTop w:val="0"/>
                                  <w:marBottom w:val="0"/>
                                  <w:divBdr>
                                    <w:top w:val="none" w:sz="0" w:space="0" w:color="auto"/>
                                    <w:left w:val="none" w:sz="0" w:space="0" w:color="auto"/>
                                    <w:bottom w:val="none" w:sz="0" w:space="0" w:color="auto"/>
                                    <w:right w:val="none" w:sz="0" w:space="0" w:color="auto"/>
                                  </w:divBdr>
                                  <w:divsChild>
                                    <w:div w:id="444353168">
                                      <w:marLeft w:val="0"/>
                                      <w:marRight w:val="0"/>
                                      <w:marTop w:val="0"/>
                                      <w:marBottom w:val="0"/>
                                      <w:divBdr>
                                        <w:top w:val="none" w:sz="0" w:space="0" w:color="auto"/>
                                        <w:left w:val="none" w:sz="0" w:space="0" w:color="auto"/>
                                        <w:bottom w:val="none" w:sz="0" w:space="0" w:color="auto"/>
                                        <w:right w:val="none" w:sz="0" w:space="0" w:color="auto"/>
                                      </w:divBdr>
                                      <w:divsChild>
                                        <w:div w:id="2125880924">
                                          <w:marLeft w:val="0"/>
                                          <w:marRight w:val="0"/>
                                          <w:marTop w:val="0"/>
                                          <w:marBottom w:val="0"/>
                                          <w:divBdr>
                                            <w:top w:val="none" w:sz="0" w:space="0" w:color="auto"/>
                                            <w:left w:val="none" w:sz="0" w:space="0" w:color="auto"/>
                                            <w:bottom w:val="none" w:sz="0" w:space="0" w:color="auto"/>
                                            <w:right w:val="none" w:sz="0" w:space="0" w:color="auto"/>
                                          </w:divBdr>
                                          <w:divsChild>
                                            <w:div w:id="1226717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5961999">
          <w:marLeft w:val="0"/>
          <w:marRight w:val="0"/>
          <w:marTop w:val="0"/>
          <w:marBottom w:val="0"/>
          <w:divBdr>
            <w:top w:val="none" w:sz="0" w:space="0" w:color="auto"/>
            <w:left w:val="none" w:sz="0" w:space="0" w:color="auto"/>
            <w:bottom w:val="none" w:sz="0" w:space="0" w:color="auto"/>
            <w:right w:val="none" w:sz="0" w:space="0" w:color="auto"/>
          </w:divBdr>
          <w:divsChild>
            <w:div w:id="26149776">
              <w:marLeft w:val="0"/>
              <w:marRight w:val="0"/>
              <w:marTop w:val="0"/>
              <w:marBottom w:val="0"/>
              <w:divBdr>
                <w:top w:val="none" w:sz="0" w:space="0" w:color="auto"/>
                <w:left w:val="none" w:sz="0" w:space="0" w:color="auto"/>
                <w:bottom w:val="none" w:sz="0" w:space="0" w:color="auto"/>
                <w:right w:val="none" w:sz="0" w:space="0" w:color="auto"/>
              </w:divBdr>
              <w:divsChild>
                <w:div w:id="760224820">
                  <w:marLeft w:val="0"/>
                  <w:marRight w:val="0"/>
                  <w:marTop w:val="0"/>
                  <w:marBottom w:val="0"/>
                  <w:divBdr>
                    <w:top w:val="none" w:sz="0" w:space="0" w:color="auto"/>
                    <w:left w:val="none" w:sz="0" w:space="0" w:color="auto"/>
                    <w:bottom w:val="none" w:sz="0" w:space="0" w:color="auto"/>
                    <w:right w:val="none" w:sz="0" w:space="0" w:color="auto"/>
                  </w:divBdr>
                  <w:divsChild>
                    <w:div w:id="1660815271">
                      <w:marLeft w:val="0"/>
                      <w:marRight w:val="0"/>
                      <w:marTop w:val="0"/>
                      <w:marBottom w:val="0"/>
                      <w:divBdr>
                        <w:top w:val="none" w:sz="0" w:space="0" w:color="auto"/>
                        <w:left w:val="none" w:sz="0" w:space="0" w:color="auto"/>
                        <w:bottom w:val="none" w:sz="0" w:space="0" w:color="auto"/>
                        <w:right w:val="none" w:sz="0" w:space="0" w:color="auto"/>
                      </w:divBdr>
                      <w:divsChild>
                        <w:div w:id="20254120">
                          <w:marLeft w:val="0"/>
                          <w:marRight w:val="0"/>
                          <w:marTop w:val="0"/>
                          <w:marBottom w:val="0"/>
                          <w:divBdr>
                            <w:top w:val="none" w:sz="0" w:space="0" w:color="auto"/>
                            <w:left w:val="none" w:sz="0" w:space="0" w:color="auto"/>
                            <w:bottom w:val="none" w:sz="0" w:space="0" w:color="auto"/>
                            <w:right w:val="none" w:sz="0" w:space="0" w:color="auto"/>
                          </w:divBdr>
                          <w:divsChild>
                            <w:div w:id="1614094645">
                              <w:marLeft w:val="0"/>
                              <w:marRight w:val="0"/>
                              <w:marTop w:val="0"/>
                              <w:marBottom w:val="0"/>
                              <w:divBdr>
                                <w:top w:val="none" w:sz="0" w:space="0" w:color="auto"/>
                                <w:left w:val="none" w:sz="0" w:space="0" w:color="auto"/>
                                <w:bottom w:val="none" w:sz="0" w:space="0" w:color="auto"/>
                                <w:right w:val="none" w:sz="0" w:space="0" w:color="auto"/>
                              </w:divBdr>
                              <w:divsChild>
                                <w:div w:id="1844708875">
                                  <w:marLeft w:val="0"/>
                                  <w:marRight w:val="0"/>
                                  <w:marTop w:val="0"/>
                                  <w:marBottom w:val="0"/>
                                  <w:divBdr>
                                    <w:top w:val="none" w:sz="0" w:space="0" w:color="auto"/>
                                    <w:left w:val="none" w:sz="0" w:space="0" w:color="auto"/>
                                    <w:bottom w:val="none" w:sz="0" w:space="0" w:color="auto"/>
                                    <w:right w:val="none" w:sz="0" w:space="0" w:color="auto"/>
                                  </w:divBdr>
                                  <w:divsChild>
                                    <w:div w:id="354500205">
                                      <w:marLeft w:val="0"/>
                                      <w:marRight w:val="0"/>
                                      <w:marTop w:val="0"/>
                                      <w:marBottom w:val="0"/>
                                      <w:divBdr>
                                        <w:top w:val="none" w:sz="0" w:space="0" w:color="auto"/>
                                        <w:left w:val="none" w:sz="0" w:space="0" w:color="auto"/>
                                        <w:bottom w:val="none" w:sz="0" w:space="0" w:color="auto"/>
                                        <w:right w:val="none" w:sz="0" w:space="0" w:color="auto"/>
                                      </w:divBdr>
                                      <w:divsChild>
                                        <w:div w:id="1764110198">
                                          <w:marLeft w:val="0"/>
                                          <w:marRight w:val="0"/>
                                          <w:marTop w:val="0"/>
                                          <w:marBottom w:val="0"/>
                                          <w:divBdr>
                                            <w:top w:val="none" w:sz="0" w:space="0" w:color="auto"/>
                                            <w:left w:val="none" w:sz="0" w:space="0" w:color="auto"/>
                                            <w:bottom w:val="none" w:sz="0" w:space="0" w:color="auto"/>
                                            <w:right w:val="none" w:sz="0" w:space="0" w:color="auto"/>
                                          </w:divBdr>
                                          <w:divsChild>
                                            <w:div w:id="157313644">
                                              <w:marLeft w:val="0"/>
                                              <w:marRight w:val="0"/>
                                              <w:marTop w:val="0"/>
                                              <w:marBottom w:val="0"/>
                                              <w:divBdr>
                                                <w:top w:val="none" w:sz="0" w:space="0" w:color="auto"/>
                                                <w:left w:val="none" w:sz="0" w:space="0" w:color="auto"/>
                                                <w:bottom w:val="none" w:sz="0" w:space="0" w:color="auto"/>
                                                <w:right w:val="none" w:sz="0" w:space="0" w:color="auto"/>
                                              </w:divBdr>
                                              <w:divsChild>
                                                <w:div w:id="792793613">
                                                  <w:marLeft w:val="0"/>
                                                  <w:marRight w:val="0"/>
                                                  <w:marTop w:val="0"/>
                                                  <w:marBottom w:val="0"/>
                                                  <w:divBdr>
                                                    <w:top w:val="none" w:sz="0" w:space="0" w:color="auto"/>
                                                    <w:left w:val="none" w:sz="0" w:space="0" w:color="auto"/>
                                                    <w:bottom w:val="none" w:sz="0" w:space="0" w:color="auto"/>
                                                    <w:right w:val="none" w:sz="0" w:space="0" w:color="auto"/>
                                                  </w:divBdr>
                                                </w:div>
                                              </w:divsChild>
                                            </w:div>
                                            <w:div w:id="1022129203">
                                              <w:marLeft w:val="0"/>
                                              <w:marRight w:val="0"/>
                                              <w:marTop w:val="0"/>
                                              <w:marBottom w:val="0"/>
                                              <w:divBdr>
                                                <w:top w:val="none" w:sz="0" w:space="0" w:color="auto"/>
                                                <w:left w:val="none" w:sz="0" w:space="0" w:color="auto"/>
                                                <w:bottom w:val="none" w:sz="0" w:space="0" w:color="auto"/>
                                                <w:right w:val="none" w:sz="0" w:space="0" w:color="auto"/>
                                              </w:divBdr>
                                              <w:divsChild>
                                                <w:div w:id="134716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002501">
                                          <w:marLeft w:val="0"/>
                                          <w:marRight w:val="0"/>
                                          <w:marTop w:val="0"/>
                                          <w:marBottom w:val="0"/>
                                          <w:divBdr>
                                            <w:top w:val="none" w:sz="0" w:space="0" w:color="auto"/>
                                            <w:left w:val="none" w:sz="0" w:space="0" w:color="auto"/>
                                            <w:bottom w:val="none" w:sz="0" w:space="0" w:color="auto"/>
                                            <w:right w:val="none" w:sz="0" w:space="0" w:color="auto"/>
                                          </w:divBdr>
                                          <w:divsChild>
                                            <w:div w:id="160533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11009850">
          <w:marLeft w:val="0"/>
          <w:marRight w:val="0"/>
          <w:marTop w:val="0"/>
          <w:marBottom w:val="0"/>
          <w:divBdr>
            <w:top w:val="none" w:sz="0" w:space="0" w:color="auto"/>
            <w:left w:val="none" w:sz="0" w:space="0" w:color="auto"/>
            <w:bottom w:val="none" w:sz="0" w:space="0" w:color="auto"/>
            <w:right w:val="none" w:sz="0" w:space="0" w:color="auto"/>
          </w:divBdr>
          <w:divsChild>
            <w:div w:id="2045446045">
              <w:marLeft w:val="0"/>
              <w:marRight w:val="0"/>
              <w:marTop w:val="0"/>
              <w:marBottom w:val="0"/>
              <w:divBdr>
                <w:top w:val="none" w:sz="0" w:space="0" w:color="auto"/>
                <w:left w:val="none" w:sz="0" w:space="0" w:color="auto"/>
                <w:bottom w:val="none" w:sz="0" w:space="0" w:color="auto"/>
                <w:right w:val="none" w:sz="0" w:space="0" w:color="auto"/>
              </w:divBdr>
              <w:divsChild>
                <w:div w:id="1626034662">
                  <w:marLeft w:val="0"/>
                  <w:marRight w:val="0"/>
                  <w:marTop w:val="0"/>
                  <w:marBottom w:val="0"/>
                  <w:divBdr>
                    <w:top w:val="none" w:sz="0" w:space="0" w:color="auto"/>
                    <w:left w:val="none" w:sz="0" w:space="0" w:color="auto"/>
                    <w:bottom w:val="none" w:sz="0" w:space="0" w:color="auto"/>
                    <w:right w:val="none" w:sz="0" w:space="0" w:color="auto"/>
                  </w:divBdr>
                  <w:divsChild>
                    <w:div w:id="1648629477">
                      <w:marLeft w:val="0"/>
                      <w:marRight w:val="0"/>
                      <w:marTop w:val="0"/>
                      <w:marBottom w:val="0"/>
                      <w:divBdr>
                        <w:top w:val="none" w:sz="0" w:space="0" w:color="auto"/>
                        <w:left w:val="none" w:sz="0" w:space="0" w:color="auto"/>
                        <w:bottom w:val="none" w:sz="0" w:space="0" w:color="auto"/>
                        <w:right w:val="none" w:sz="0" w:space="0" w:color="auto"/>
                      </w:divBdr>
                      <w:divsChild>
                        <w:div w:id="1954700701">
                          <w:marLeft w:val="0"/>
                          <w:marRight w:val="0"/>
                          <w:marTop w:val="0"/>
                          <w:marBottom w:val="0"/>
                          <w:divBdr>
                            <w:top w:val="none" w:sz="0" w:space="0" w:color="auto"/>
                            <w:left w:val="none" w:sz="0" w:space="0" w:color="auto"/>
                            <w:bottom w:val="none" w:sz="0" w:space="0" w:color="auto"/>
                            <w:right w:val="none" w:sz="0" w:space="0" w:color="auto"/>
                          </w:divBdr>
                          <w:divsChild>
                            <w:div w:id="1178085395">
                              <w:marLeft w:val="0"/>
                              <w:marRight w:val="0"/>
                              <w:marTop w:val="0"/>
                              <w:marBottom w:val="0"/>
                              <w:divBdr>
                                <w:top w:val="none" w:sz="0" w:space="0" w:color="auto"/>
                                <w:left w:val="none" w:sz="0" w:space="0" w:color="auto"/>
                                <w:bottom w:val="none" w:sz="0" w:space="0" w:color="auto"/>
                                <w:right w:val="none" w:sz="0" w:space="0" w:color="auto"/>
                              </w:divBdr>
                              <w:divsChild>
                                <w:div w:id="321008759">
                                  <w:marLeft w:val="0"/>
                                  <w:marRight w:val="0"/>
                                  <w:marTop w:val="0"/>
                                  <w:marBottom w:val="0"/>
                                  <w:divBdr>
                                    <w:top w:val="none" w:sz="0" w:space="0" w:color="auto"/>
                                    <w:left w:val="none" w:sz="0" w:space="0" w:color="auto"/>
                                    <w:bottom w:val="none" w:sz="0" w:space="0" w:color="auto"/>
                                    <w:right w:val="none" w:sz="0" w:space="0" w:color="auto"/>
                                  </w:divBdr>
                                  <w:divsChild>
                                    <w:div w:id="207874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3097541">
                      <w:marLeft w:val="0"/>
                      <w:marRight w:val="0"/>
                      <w:marTop w:val="0"/>
                      <w:marBottom w:val="0"/>
                      <w:divBdr>
                        <w:top w:val="none" w:sz="0" w:space="0" w:color="auto"/>
                        <w:left w:val="none" w:sz="0" w:space="0" w:color="auto"/>
                        <w:bottom w:val="none" w:sz="0" w:space="0" w:color="auto"/>
                        <w:right w:val="none" w:sz="0" w:space="0" w:color="auto"/>
                      </w:divBdr>
                      <w:divsChild>
                        <w:div w:id="326399444">
                          <w:marLeft w:val="0"/>
                          <w:marRight w:val="0"/>
                          <w:marTop w:val="0"/>
                          <w:marBottom w:val="0"/>
                          <w:divBdr>
                            <w:top w:val="none" w:sz="0" w:space="0" w:color="auto"/>
                            <w:left w:val="none" w:sz="0" w:space="0" w:color="auto"/>
                            <w:bottom w:val="none" w:sz="0" w:space="0" w:color="auto"/>
                            <w:right w:val="none" w:sz="0" w:space="0" w:color="auto"/>
                          </w:divBdr>
                          <w:divsChild>
                            <w:div w:id="598679953">
                              <w:marLeft w:val="0"/>
                              <w:marRight w:val="0"/>
                              <w:marTop w:val="0"/>
                              <w:marBottom w:val="0"/>
                              <w:divBdr>
                                <w:top w:val="none" w:sz="0" w:space="0" w:color="auto"/>
                                <w:left w:val="none" w:sz="0" w:space="0" w:color="auto"/>
                                <w:bottom w:val="none" w:sz="0" w:space="0" w:color="auto"/>
                                <w:right w:val="none" w:sz="0" w:space="0" w:color="auto"/>
                              </w:divBdr>
                              <w:divsChild>
                                <w:div w:id="395709351">
                                  <w:marLeft w:val="0"/>
                                  <w:marRight w:val="0"/>
                                  <w:marTop w:val="0"/>
                                  <w:marBottom w:val="0"/>
                                  <w:divBdr>
                                    <w:top w:val="none" w:sz="0" w:space="0" w:color="auto"/>
                                    <w:left w:val="none" w:sz="0" w:space="0" w:color="auto"/>
                                    <w:bottom w:val="none" w:sz="0" w:space="0" w:color="auto"/>
                                    <w:right w:val="none" w:sz="0" w:space="0" w:color="auto"/>
                                  </w:divBdr>
                                  <w:divsChild>
                                    <w:div w:id="445194883">
                                      <w:marLeft w:val="0"/>
                                      <w:marRight w:val="0"/>
                                      <w:marTop w:val="0"/>
                                      <w:marBottom w:val="0"/>
                                      <w:divBdr>
                                        <w:top w:val="none" w:sz="0" w:space="0" w:color="auto"/>
                                        <w:left w:val="none" w:sz="0" w:space="0" w:color="auto"/>
                                        <w:bottom w:val="none" w:sz="0" w:space="0" w:color="auto"/>
                                        <w:right w:val="none" w:sz="0" w:space="0" w:color="auto"/>
                                      </w:divBdr>
                                      <w:divsChild>
                                        <w:div w:id="754977163">
                                          <w:marLeft w:val="0"/>
                                          <w:marRight w:val="0"/>
                                          <w:marTop w:val="0"/>
                                          <w:marBottom w:val="0"/>
                                          <w:divBdr>
                                            <w:top w:val="none" w:sz="0" w:space="0" w:color="auto"/>
                                            <w:left w:val="none" w:sz="0" w:space="0" w:color="auto"/>
                                            <w:bottom w:val="none" w:sz="0" w:space="0" w:color="auto"/>
                                            <w:right w:val="none" w:sz="0" w:space="0" w:color="auto"/>
                                          </w:divBdr>
                                          <w:divsChild>
                                            <w:div w:id="1019281774">
                                              <w:marLeft w:val="0"/>
                                              <w:marRight w:val="0"/>
                                              <w:marTop w:val="0"/>
                                              <w:marBottom w:val="0"/>
                                              <w:divBdr>
                                                <w:top w:val="none" w:sz="0" w:space="0" w:color="auto"/>
                                                <w:left w:val="none" w:sz="0" w:space="0" w:color="auto"/>
                                                <w:bottom w:val="none" w:sz="0" w:space="0" w:color="auto"/>
                                                <w:right w:val="none" w:sz="0" w:space="0" w:color="auto"/>
                                              </w:divBdr>
                                              <w:divsChild>
                                                <w:div w:id="167134217">
                                                  <w:marLeft w:val="0"/>
                                                  <w:marRight w:val="0"/>
                                                  <w:marTop w:val="0"/>
                                                  <w:marBottom w:val="0"/>
                                                  <w:divBdr>
                                                    <w:top w:val="none" w:sz="0" w:space="0" w:color="auto"/>
                                                    <w:left w:val="none" w:sz="0" w:space="0" w:color="auto"/>
                                                    <w:bottom w:val="none" w:sz="0" w:space="0" w:color="auto"/>
                                                    <w:right w:val="none" w:sz="0" w:space="0" w:color="auto"/>
                                                  </w:divBdr>
                                                  <w:divsChild>
                                                    <w:div w:id="1428112509">
                                                      <w:marLeft w:val="0"/>
                                                      <w:marRight w:val="0"/>
                                                      <w:marTop w:val="0"/>
                                                      <w:marBottom w:val="0"/>
                                                      <w:divBdr>
                                                        <w:top w:val="none" w:sz="0" w:space="0" w:color="auto"/>
                                                        <w:left w:val="none" w:sz="0" w:space="0" w:color="auto"/>
                                                        <w:bottom w:val="none" w:sz="0" w:space="0" w:color="auto"/>
                                                        <w:right w:val="none" w:sz="0" w:space="0" w:color="auto"/>
                                                      </w:divBdr>
                                                    </w:div>
                                                  </w:divsChild>
                                                </w:div>
                                                <w:div w:id="993411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0375013">
                              <w:marLeft w:val="0"/>
                              <w:marRight w:val="0"/>
                              <w:marTop w:val="0"/>
                              <w:marBottom w:val="0"/>
                              <w:divBdr>
                                <w:top w:val="none" w:sz="0" w:space="0" w:color="auto"/>
                                <w:left w:val="none" w:sz="0" w:space="0" w:color="auto"/>
                                <w:bottom w:val="none" w:sz="0" w:space="0" w:color="auto"/>
                                <w:right w:val="none" w:sz="0" w:space="0" w:color="auto"/>
                              </w:divBdr>
                              <w:divsChild>
                                <w:div w:id="289283912">
                                  <w:marLeft w:val="0"/>
                                  <w:marRight w:val="0"/>
                                  <w:marTop w:val="0"/>
                                  <w:marBottom w:val="0"/>
                                  <w:divBdr>
                                    <w:top w:val="none" w:sz="0" w:space="0" w:color="auto"/>
                                    <w:left w:val="none" w:sz="0" w:space="0" w:color="auto"/>
                                    <w:bottom w:val="none" w:sz="0" w:space="0" w:color="auto"/>
                                    <w:right w:val="none" w:sz="0" w:space="0" w:color="auto"/>
                                  </w:divBdr>
                                  <w:divsChild>
                                    <w:div w:id="1524516376">
                                      <w:marLeft w:val="0"/>
                                      <w:marRight w:val="0"/>
                                      <w:marTop w:val="0"/>
                                      <w:marBottom w:val="0"/>
                                      <w:divBdr>
                                        <w:top w:val="none" w:sz="0" w:space="0" w:color="auto"/>
                                        <w:left w:val="none" w:sz="0" w:space="0" w:color="auto"/>
                                        <w:bottom w:val="none" w:sz="0" w:space="0" w:color="auto"/>
                                        <w:right w:val="none" w:sz="0" w:space="0" w:color="auto"/>
                                      </w:divBdr>
                                      <w:divsChild>
                                        <w:div w:id="120784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593816">
          <w:marLeft w:val="0"/>
          <w:marRight w:val="0"/>
          <w:marTop w:val="0"/>
          <w:marBottom w:val="0"/>
          <w:divBdr>
            <w:top w:val="none" w:sz="0" w:space="0" w:color="auto"/>
            <w:left w:val="none" w:sz="0" w:space="0" w:color="auto"/>
            <w:bottom w:val="none" w:sz="0" w:space="0" w:color="auto"/>
            <w:right w:val="none" w:sz="0" w:space="0" w:color="auto"/>
          </w:divBdr>
          <w:divsChild>
            <w:div w:id="184684032">
              <w:marLeft w:val="0"/>
              <w:marRight w:val="0"/>
              <w:marTop w:val="0"/>
              <w:marBottom w:val="0"/>
              <w:divBdr>
                <w:top w:val="none" w:sz="0" w:space="0" w:color="auto"/>
                <w:left w:val="none" w:sz="0" w:space="0" w:color="auto"/>
                <w:bottom w:val="none" w:sz="0" w:space="0" w:color="auto"/>
                <w:right w:val="none" w:sz="0" w:space="0" w:color="auto"/>
              </w:divBdr>
              <w:divsChild>
                <w:div w:id="586352657">
                  <w:marLeft w:val="0"/>
                  <w:marRight w:val="0"/>
                  <w:marTop w:val="0"/>
                  <w:marBottom w:val="0"/>
                  <w:divBdr>
                    <w:top w:val="none" w:sz="0" w:space="0" w:color="auto"/>
                    <w:left w:val="none" w:sz="0" w:space="0" w:color="auto"/>
                    <w:bottom w:val="none" w:sz="0" w:space="0" w:color="auto"/>
                    <w:right w:val="none" w:sz="0" w:space="0" w:color="auto"/>
                  </w:divBdr>
                  <w:divsChild>
                    <w:div w:id="124665454">
                      <w:marLeft w:val="0"/>
                      <w:marRight w:val="0"/>
                      <w:marTop w:val="0"/>
                      <w:marBottom w:val="0"/>
                      <w:divBdr>
                        <w:top w:val="none" w:sz="0" w:space="0" w:color="auto"/>
                        <w:left w:val="none" w:sz="0" w:space="0" w:color="auto"/>
                        <w:bottom w:val="none" w:sz="0" w:space="0" w:color="auto"/>
                        <w:right w:val="none" w:sz="0" w:space="0" w:color="auto"/>
                      </w:divBdr>
                      <w:divsChild>
                        <w:div w:id="191380978">
                          <w:marLeft w:val="0"/>
                          <w:marRight w:val="0"/>
                          <w:marTop w:val="0"/>
                          <w:marBottom w:val="0"/>
                          <w:divBdr>
                            <w:top w:val="none" w:sz="0" w:space="0" w:color="auto"/>
                            <w:left w:val="none" w:sz="0" w:space="0" w:color="auto"/>
                            <w:bottom w:val="none" w:sz="0" w:space="0" w:color="auto"/>
                            <w:right w:val="none" w:sz="0" w:space="0" w:color="auto"/>
                          </w:divBdr>
                          <w:divsChild>
                            <w:div w:id="605116522">
                              <w:marLeft w:val="0"/>
                              <w:marRight w:val="0"/>
                              <w:marTop w:val="0"/>
                              <w:marBottom w:val="0"/>
                              <w:divBdr>
                                <w:top w:val="none" w:sz="0" w:space="0" w:color="auto"/>
                                <w:left w:val="none" w:sz="0" w:space="0" w:color="auto"/>
                                <w:bottom w:val="none" w:sz="0" w:space="0" w:color="auto"/>
                                <w:right w:val="none" w:sz="0" w:space="0" w:color="auto"/>
                              </w:divBdr>
                              <w:divsChild>
                                <w:div w:id="2063746307">
                                  <w:marLeft w:val="0"/>
                                  <w:marRight w:val="0"/>
                                  <w:marTop w:val="0"/>
                                  <w:marBottom w:val="0"/>
                                  <w:divBdr>
                                    <w:top w:val="none" w:sz="0" w:space="0" w:color="auto"/>
                                    <w:left w:val="none" w:sz="0" w:space="0" w:color="auto"/>
                                    <w:bottom w:val="none" w:sz="0" w:space="0" w:color="auto"/>
                                    <w:right w:val="none" w:sz="0" w:space="0" w:color="auto"/>
                                  </w:divBdr>
                                  <w:divsChild>
                                    <w:div w:id="20319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455252">
                      <w:marLeft w:val="0"/>
                      <w:marRight w:val="0"/>
                      <w:marTop w:val="0"/>
                      <w:marBottom w:val="0"/>
                      <w:divBdr>
                        <w:top w:val="none" w:sz="0" w:space="0" w:color="auto"/>
                        <w:left w:val="none" w:sz="0" w:space="0" w:color="auto"/>
                        <w:bottom w:val="none" w:sz="0" w:space="0" w:color="auto"/>
                        <w:right w:val="none" w:sz="0" w:space="0" w:color="auto"/>
                      </w:divBdr>
                      <w:divsChild>
                        <w:div w:id="1483276862">
                          <w:marLeft w:val="0"/>
                          <w:marRight w:val="0"/>
                          <w:marTop w:val="0"/>
                          <w:marBottom w:val="0"/>
                          <w:divBdr>
                            <w:top w:val="none" w:sz="0" w:space="0" w:color="auto"/>
                            <w:left w:val="none" w:sz="0" w:space="0" w:color="auto"/>
                            <w:bottom w:val="none" w:sz="0" w:space="0" w:color="auto"/>
                            <w:right w:val="none" w:sz="0" w:space="0" w:color="auto"/>
                          </w:divBdr>
                          <w:divsChild>
                            <w:div w:id="94178921">
                              <w:marLeft w:val="0"/>
                              <w:marRight w:val="0"/>
                              <w:marTop w:val="0"/>
                              <w:marBottom w:val="0"/>
                              <w:divBdr>
                                <w:top w:val="none" w:sz="0" w:space="0" w:color="auto"/>
                                <w:left w:val="none" w:sz="0" w:space="0" w:color="auto"/>
                                <w:bottom w:val="none" w:sz="0" w:space="0" w:color="auto"/>
                                <w:right w:val="none" w:sz="0" w:space="0" w:color="auto"/>
                              </w:divBdr>
                              <w:divsChild>
                                <w:div w:id="966854877">
                                  <w:marLeft w:val="0"/>
                                  <w:marRight w:val="0"/>
                                  <w:marTop w:val="0"/>
                                  <w:marBottom w:val="0"/>
                                  <w:divBdr>
                                    <w:top w:val="none" w:sz="0" w:space="0" w:color="auto"/>
                                    <w:left w:val="none" w:sz="0" w:space="0" w:color="auto"/>
                                    <w:bottom w:val="none" w:sz="0" w:space="0" w:color="auto"/>
                                    <w:right w:val="none" w:sz="0" w:space="0" w:color="auto"/>
                                  </w:divBdr>
                                  <w:divsChild>
                                    <w:div w:id="2092041515">
                                      <w:marLeft w:val="0"/>
                                      <w:marRight w:val="0"/>
                                      <w:marTop w:val="0"/>
                                      <w:marBottom w:val="0"/>
                                      <w:divBdr>
                                        <w:top w:val="none" w:sz="0" w:space="0" w:color="auto"/>
                                        <w:left w:val="none" w:sz="0" w:space="0" w:color="auto"/>
                                        <w:bottom w:val="none" w:sz="0" w:space="0" w:color="auto"/>
                                        <w:right w:val="none" w:sz="0" w:space="0" w:color="auto"/>
                                      </w:divBdr>
                                      <w:divsChild>
                                        <w:div w:id="1482189574">
                                          <w:marLeft w:val="0"/>
                                          <w:marRight w:val="0"/>
                                          <w:marTop w:val="0"/>
                                          <w:marBottom w:val="0"/>
                                          <w:divBdr>
                                            <w:top w:val="none" w:sz="0" w:space="0" w:color="auto"/>
                                            <w:left w:val="none" w:sz="0" w:space="0" w:color="auto"/>
                                            <w:bottom w:val="none" w:sz="0" w:space="0" w:color="auto"/>
                                            <w:right w:val="none" w:sz="0" w:space="0" w:color="auto"/>
                                          </w:divBdr>
                                          <w:divsChild>
                                            <w:div w:id="610820552">
                                              <w:marLeft w:val="0"/>
                                              <w:marRight w:val="0"/>
                                              <w:marTop w:val="0"/>
                                              <w:marBottom w:val="0"/>
                                              <w:divBdr>
                                                <w:top w:val="none" w:sz="0" w:space="0" w:color="auto"/>
                                                <w:left w:val="none" w:sz="0" w:space="0" w:color="auto"/>
                                                <w:bottom w:val="none" w:sz="0" w:space="0" w:color="auto"/>
                                                <w:right w:val="none" w:sz="0" w:space="0" w:color="auto"/>
                                              </w:divBdr>
                                              <w:divsChild>
                                                <w:div w:id="423648747">
                                                  <w:marLeft w:val="0"/>
                                                  <w:marRight w:val="0"/>
                                                  <w:marTop w:val="0"/>
                                                  <w:marBottom w:val="0"/>
                                                  <w:divBdr>
                                                    <w:top w:val="none" w:sz="0" w:space="0" w:color="auto"/>
                                                    <w:left w:val="none" w:sz="0" w:space="0" w:color="auto"/>
                                                    <w:bottom w:val="none" w:sz="0" w:space="0" w:color="auto"/>
                                                    <w:right w:val="none" w:sz="0" w:space="0" w:color="auto"/>
                                                  </w:divBdr>
                                                  <w:divsChild>
                                                    <w:div w:id="1554004096">
                                                      <w:marLeft w:val="0"/>
                                                      <w:marRight w:val="0"/>
                                                      <w:marTop w:val="0"/>
                                                      <w:marBottom w:val="0"/>
                                                      <w:divBdr>
                                                        <w:top w:val="none" w:sz="0" w:space="0" w:color="auto"/>
                                                        <w:left w:val="none" w:sz="0" w:space="0" w:color="auto"/>
                                                        <w:bottom w:val="none" w:sz="0" w:space="0" w:color="auto"/>
                                                        <w:right w:val="none" w:sz="0" w:space="0" w:color="auto"/>
                                                      </w:divBdr>
                                                    </w:div>
                                                  </w:divsChild>
                                                </w:div>
                                                <w:div w:id="675813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4569623">
                              <w:marLeft w:val="0"/>
                              <w:marRight w:val="0"/>
                              <w:marTop w:val="0"/>
                              <w:marBottom w:val="0"/>
                              <w:divBdr>
                                <w:top w:val="none" w:sz="0" w:space="0" w:color="auto"/>
                                <w:left w:val="none" w:sz="0" w:space="0" w:color="auto"/>
                                <w:bottom w:val="none" w:sz="0" w:space="0" w:color="auto"/>
                                <w:right w:val="none" w:sz="0" w:space="0" w:color="auto"/>
                              </w:divBdr>
                              <w:divsChild>
                                <w:div w:id="1402681000">
                                  <w:marLeft w:val="0"/>
                                  <w:marRight w:val="0"/>
                                  <w:marTop w:val="0"/>
                                  <w:marBottom w:val="0"/>
                                  <w:divBdr>
                                    <w:top w:val="none" w:sz="0" w:space="0" w:color="auto"/>
                                    <w:left w:val="none" w:sz="0" w:space="0" w:color="auto"/>
                                    <w:bottom w:val="none" w:sz="0" w:space="0" w:color="auto"/>
                                    <w:right w:val="none" w:sz="0" w:space="0" w:color="auto"/>
                                  </w:divBdr>
                                  <w:divsChild>
                                    <w:div w:id="1797749654">
                                      <w:marLeft w:val="0"/>
                                      <w:marRight w:val="0"/>
                                      <w:marTop w:val="0"/>
                                      <w:marBottom w:val="0"/>
                                      <w:divBdr>
                                        <w:top w:val="none" w:sz="0" w:space="0" w:color="auto"/>
                                        <w:left w:val="none" w:sz="0" w:space="0" w:color="auto"/>
                                        <w:bottom w:val="none" w:sz="0" w:space="0" w:color="auto"/>
                                        <w:right w:val="none" w:sz="0" w:space="0" w:color="auto"/>
                                      </w:divBdr>
                                      <w:divsChild>
                                        <w:div w:id="1524517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40621695">
          <w:marLeft w:val="0"/>
          <w:marRight w:val="0"/>
          <w:marTop w:val="0"/>
          <w:marBottom w:val="0"/>
          <w:divBdr>
            <w:top w:val="none" w:sz="0" w:space="0" w:color="auto"/>
            <w:left w:val="none" w:sz="0" w:space="0" w:color="auto"/>
            <w:bottom w:val="none" w:sz="0" w:space="0" w:color="auto"/>
            <w:right w:val="none" w:sz="0" w:space="0" w:color="auto"/>
          </w:divBdr>
          <w:divsChild>
            <w:div w:id="186873555">
              <w:marLeft w:val="0"/>
              <w:marRight w:val="0"/>
              <w:marTop w:val="0"/>
              <w:marBottom w:val="0"/>
              <w:divBdr>
                <w:top w:val="none" w:sz="0" w:space="0" w:color="auto"/>
                <w:left w:val="none" w:sz="0" w:space="0" w:color="auto"/>
                <w:bottom w:val="none" w:sz="0" w:space="0" w:color="auto"/>
                <w:right w:val="none" w:sz="0" w:space="0" w:color="auto"/>
              </w:divBdr>
              <w:divsChild>
                <w:div w:id="2043361831">
                  <w:marLeft w:val="0"/>
                  <w:marRight w:val="0"/>
                  <w:marTop w:val="0"/>
                  <w:marBottom w:val="0"/>
                  <w:divBdr>
                    <w:top w:val="none" w:sz="0" w:space="0" w:color="auto"/>
                    <w:left w:val="none" w:sz="0" w:space="0" w:color="auto"/>
                    <w:bottom w:val="none" w:sz="0" w:space="0" w:color="auto"/>
                    <w:right w:val="none" w:sz="0" w:space="0" w:color="auto"/>
                  </w:divBdr>
                  <w:divsChild>
                    <w:div w:id="1459951711">
                      <w:marLeft w:val="0"/>
                      <w:marRight w:val="0"/>
                      <w:marTop w:val="0"/>
                      <w:marBottom w:val="0"/>
                      <w:divBdr>
                        <w:top w:val="none" w:sz="0" w:space="0" w:color="auto"/>
                        <w:left w:val="none" w:sz="0" w:space="0" w:color="auto"/>
                        <w:bottom w:val="none" w:sz="0" w:space="0" w:color="auto"/>
                        <w:right w:val="none" w:sz="0" w:space="0" w:color="auto"/>
                      </w:divBdr>
                      <w:divsChild>
                        <w:div w:id="163857321">
                          <w:marLeft w:val="0"/>
                          <w:marRight w:val="0"/>
                          <w:marTop w:val="0"/>
                          <w:marBottom w:val="0"/>
                          <w:divBdr>
                            <w:top w:val="none" w:sz="0" w:space="0" w:color="auto"/>
                            <w:left w:val="none" w:sz="0" w:space="0" w:color="auto"/>
                            <w:bottom w:val="none" w:sz="0" w:space="0" w:color="auto"/>
                            <w:right w:val="none" w:sz="0" w:space="0" w:color="auto"/>
                          </w:divBdr>
                          <w:divsChild>
                            <w:div w:id="2118284920">
                              <w:marLeft w:val="0"/>
                              <w:marRight w:val="0"/>
                              <w:marTop w:val="0"/>
                              <w:marBottom w:val="0"/>
                              <w:divBdr>
                                <w:top w:val="none" w:sz="0" w:space="0" w:color="auto"/>
                                <w:left w:val="none" w:sz="0" w:space="0" w:color="auto"/>
                                <w:bottom w:val="none" w:sz="0" w:space="0" w:color="auto"/>
                                <w:right w:val="none" w:sz="0" w:space="0" w:color="auto"/>
                              </w:divBdr>
                              <w:divsChild>
                                <w:div w:id="1871919818">
                                  <w:marLeft w:val="0"/>
                                  <w:marRight w:val="0"/>
                                  <w:marTop w:val="0"/>
                                  <w:marBottom w:val="0"/>
                                  <w:divBdr>
                                    <w:top w:val="none" w:sz="0" w:space="0" w:color="auto"/>
                                    <w:left w:val="none" w:sz="0" w:space="0" w:color="auto"/>
                                    <w:bottom w:val="none" w:sz="0" w:space="0" w:color="auto"/>
                                    <w:right w:val="none" w:sz="0" w:space="0" w:color="auto"/>
                                  </w:divBdr>
                                  <w:divsChild>
                                    <w:div w:id="1539511854">
                                      <w:marLeft w:val="0"/>
                                      <w:marRight w:val="0"/>
                                      <w:marTop w:val="0"/>
                                      <w:marBottom w:val="0"/>
                                      <w:divBdr>
                                        <w:top w:val="none" w:sz="0" w:space="0" w:color="auto"/>
                                        <w:left w:val="none" w:sz="0" w:space="0" w:color="auto"/>
                                        <w:bottom w:val="none" w:sz="0" w:space="0" w:color="auto"/>
                                        <w:right w:val="none" w:sz="0" w:space="0" w:color="auto"/>
                                      </w:divBdr>
                                      <w:divsChild>
                                        <w:div w:id="1154879274">
                                          <w:marLeft w:val="0"/>
                                          <w:marRight w:val="0"/>
                                          <w:marTop w:val="0"/>
                                          <w:marBottom w:val="0"/>
                                          <w:divBdr>
                                            <w:top w:val="none" w:sz="0" w:space="0" w:color="auto"/>
                                            <w:left w:val="none" w:sz="0" w:space="0" w:color="auto"/>
                                            <w:bottom w:val="none" w:sz="0" w:space="0" w:color="auto"/>
                                            <w:right w:val="none" w:sz="0" w:space="0" w:color="auto"/>
                                          </w:divBdr>
                                          <w:divsChild>
                                            <w:div w:id="133352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62121583">
          <w:marLeft w:val="0"/>
          <w:marRight w:val="0"/>
          <w:marTop w:val="0"/>
          <w:marBottom w:val="0"/>
          <w:divBdr>
            <w:top w:val="none" w:sz="0" w:space="0" w:color="auto"/>
            <w:left w:val="none" w:sz="0" w:space="0" w:color="auto"/>
            <w:bottom w:val="none" w:sz="0" w:space="0" w:color="auto"/>
            <w:right w:val="none" w:sz="0" w:space="0" w:color="auto"/>
          </w:divBdr>
          <w:divsChild>
            <w:div w:id="1414857893">
              <w:marLeft w:val="0"/>
              <w:marRight w:val="0"/>
              <w:marTop w:val="0"/>
              <w:marBottom w:val="0"/>
              <w:divBdr>
                <w:top w:val="none" w:sz="0" w:space="0" w:color="auto"/>
                <w:left w:val="none" w:sz="0" w:space="0" w:color="auto"/>
                <w:bottom w:val="none" w:sz="0" w:space="0" w:color="auto"/>
                <w:right w:val="none" w:sz="0" w:space="0" w:color="auto"/>
              </w:divBdr>
              <w:divsChild>
                <w:div w:id="1276060146">
                  <w:marLeft w:val="0"/>
                  <w:marRight w:val="0"/>
                  <w:marTop w:val="0"/>
                  <w:marBottom w:val="0"/>
                  <w:divBdr>
                    <w:top w:val="none" w:sz="0" w:space="0" w:color="auto"/>
                    <w:left w:val="none" w:sz="0" w:space="0" w:color="auto"/>
                    <w:bottom w:val="none" w:sz="0" w:space="0" w:color="auto"/>
                    <w:right w:val="none" w:sz="0" w:space="0" w:color="auto"/>
                  </w:divBdr>
                  <w:divsChild>
                    <w:div w:id="1755273317">
                      <w:marLeft w:val="0"/>
                      <w:marRight w:val="0"/>
                      <w:marTop w:val="0"/>
                      <w:marBottom w:val="0"/>
                      <w:divBdr>
                        <w:top w:val="none" w:sz="0" w:space="0" w:color="auto"/>
                        <w:left w:val="none" w:sz="0" w:space="0" w:color="auto"/>
                        <w:bottom w:val="none" w:sz="0" w:space="0" w:color="auto"/>
                        <w:right w:val="none" w:sz="0" w:space="0" w:color="auto"/>
                      </w:divBdr>
                      <w:divsChild>
                        <w:div w:id="1562136491">
                          <w:marLeft w:val="0"/>
                          <w:marRight w:val="0"/>
                          <w:marTop w:val="0"/>
                          <w:marBottom w:val="0"/>
                          <w:divBdr>
                            <w:top w:val="none" w:sz="0" w:space="0" w:color="auto"/>
                            <w:left w:val="none" w:sz="0" w:space="0" w:color="auto"/>
                            <w:bottom w:val="none" w:sz="0" w:space="0" w:color="auto"/>
                            <w:right w:val="none" w:sz="0" w:space="0" w:color="auto"/>
                          </w:divBdr>
                          <w:divsChild>
                            <w:div w:id="1422875683">
                              <w:marLeft w:val="0"/>
                              <w:marRight w:val="0"/>
                              <w:marTop w:val="0"/>
                              <w:marBottom w:val="0"/>
                              <w:divBdr>
                                <w:top w:val="none" w:sz="0" w:space="0" w:color="auto"/>
                                <w:left w:val="none" w:sz="0" w:space="0" w:color="auto"/>
                                <w:bottom w:val="none" w:sz="0" w:space="0" w:color="auto"/>
                                <w:right w:val="none" w:sz="0" w:space="0" w:color="auto"/>
                              </w:divBdr>
                              <w:divsChild>
                                <w:div w:id="378096797">
                                  <w:marLeft w:val="0"/>
                                  <w:marRight w:val="0"/>
                                  <w:marTop w:val="0"/>
                                  <w:marBottom w:val="0"/>
                                  <w:divBdr>
                                    <w:top w:val="none" w:sz="0" w:space="0" w:color="auto"/>
                                    <w:left w:val="none" w:sz="0" w:space="0" w:color="auto"/>
                                    <w:bottom w:val="none" w:sz="0" w:space="0" w:color="auto"/>
                                    <w:right w:val="none" w:sz="0" w:space="0" w:color="auto"/>
                                  </w:divBdr>
                                  <w:divsChild>
                                    <w:div w:id="164150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094382">
                      <w:marLeft w:val="0"/>
                      <w:marRight w:val="0"/>
                      <w:marTop w:val="0"/>
                      <w:marBottom w:val="0"/>
                      <w:divBdr>
                        <w:top w:val="none" w:sz="0" w:space="0" w:color="auto"/>
                        <w:left w:val="none" w:sz="0" w:space="0" w:color="auto"/>
                        <w:bottom w:val="none" w:sz="0" w:space="0" w:color="auto"/>
                        <w:right w:val="none" w:sz="0" w:space="0" w:color="auto"/>
                      </w:divBdr>
                      <w:divsChild>
                        <w:div w:id="387266340">
                          <w:marLeft w:val="0"/>
                          <w:marRight w:val="0"/>
                          <w:marTop w:val="0"/>
                          <w:marBottom w:val="0"/>
                          <w:divBdr>
                            <w:top w:val="none" w:sz="0" w:space="0" w:color="auto"/>
                            <w:left w:val="none" w:sz="0" w:space="0" w:color="auto"/>
                            <w:bottom w:val="none" w:sz="0" w:space="0" w:color="auto"/>
                            <w:right w:val="none" w:sz="0" w:space="0" w:color="auto"/>
                          </w:divBdr>
                          <w:divsChild>
                            <w:div w:id="97872160">
                              <w:marLeft w:val="0"/>
                              <w:marRight w:val="0"/>
                              <w:marTop w:val="0"/>
                              <w:marBottom w:val="0"/>
                              <w:divBdr>
                                <w:top w:val="none" w:sz="0" w:space="0" w:color="auto"/>
                                <w:left w:val="none" w:sz="0" w:space="0" w:color="auto"/>
                                <w:bottom w:val="none" w:sz="0" w:space="0" w:color="auto"/>
                                <w:right w:val="none" w:sz="0" w:space="0" w:color="auto"/>
                              </w:divBdr>
                              <w:divsChild>
                                <w:div w:id="1685202740">
                                  <w:marLeft w:val="0"/>
                                  <w:marRight w:val="0"/>
                                  <w:marTop w:val="0"/>
                                  <w:marBottom w:val="0"/>
                                  <w:divBdr>
                                    <w:top w:val="none" w:sz="0" w:space="0" w:color="auto"/>
                                    <w:left w:val="none" w:sz="0" w:space="0" w:color="auto"/>
                                    <w:bottom w:val="none" w:sz="0" w:space="0" w:color="auto"/>
                                    <w:right w:val="none" w:sz="0" w:space="0" w:color="auto"/>
                                  </w:divBdr>
                                  <w:divsChild>
                                    <w:div w:id="228461948">
                                      <w:marLeft w:val="0"/>
                                      <w:marRight w:val="0"/>
                                      <w:marTop w:val="0"/>
                                      <w:marBottom w:val="0"/>
                                      <w:divBdr>
                                        <w:top w:val="none" w:sz="0" w:space="0" w:color="auto"/>
                                        <w:left w:val="none" w:sz="0" w:space="0" w:color="auto"/>
                                        <w:bottom w:val="none" w:sz="0" w:space="0" w:color="auto"/>
                                        <w:right w:val="none" w:sz="0" w:space="0" w:color="auto"/>
                                      </w:divBdr>
                                      <w:divsChild>
                                        <w:div w:id="151264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169313">
                              <w:marLeft w:val="0"/>
                              <w:marRight w:val="0"/>
                              <w:marTop w:val="0"/>
                              <w:marBottom w:val="0"/>
                              <w:divBdr>
                                <w:top w:val="none" w:sz="0" w:space="0" w:color="auto"/>
                                <w:left w:val="none" w:sz="0" w:space="0" w:color="auto"/>
                                <w:bottom w:val="none" w:sz="0" w:space="0" w:color="auto"/>
                                <w:right w:val="none" w:sz="0" w:space="0" w:color="auto"/>
                              </w:divBdr>
                              <w:divsChild>
                                <w:div w:id="1298953500">
                                  <w:marLeft w:val="0"/>
                                  <w:marRight w:val="0"/>
                                  <w:marTop w:val="0"/>
                                  <w:marBottom w:val="0"/>
                                  <w:divBdr>
                                    <w:top w:val="none" w:sz="0" w:space="0" w:color="auto"/>
                                    <w:left w:val="none" w:sz="0" w:space="0" w:color="auto"/>
                                    <w:bottom w:val="none" w:sz="0" w:space="0" w:color="auto"/>
                                    <w:right w:val="none" w:sz="0" w:space="0" w:color="auto"/>
                                  </w:divBdr>
                                  <w:divsChild>
                                    <w:div w:id="714810889">
                                      <w:marLeft w:val="0"/>
                                      <w:marRight w:val="0"/>
                                      <w:marTop w:val="0"/>
                                      <w:marBottom w:val="0"/>
                                      <w:divBdr>
                                        <w:top w:val="none" w:sz="0" w:space="0" w:color="auto"/>
                                        <w:left w:val="none" w:sz="0" w:space="0" w:color="auto"/>
                                        <w:bottom w:val="none" w:sz="0" w:space="0" w:color="auto"/>
                                        <w:right w:val="none" w:sz="0" w:space="0" w:color="auto"/>
                                      </w:divBdr>
                                      <w:divsChild>
                                        <w:div w:id="506284575">
                                          <w:marLeft w:val="0"/>
                                          <w:marRight w:val="0"/>
                                          <w:marTop w:val="0"/>
                                          <w:marBottom w:val="0"/>
                                          <w:divBdr>
                                            <w:top w:val="none" w:sz="0" w:space="0" w:color="auto"/>
                                            <w:left w:val="none" w:sz="0" w:space="0" w:color="auto"/>
                                            <w:bottom w:val="none" w:sz="0" w:space="0" w:color="auto"/>
                                            <w:right w:val="none" w:sz="0" w:space="0" w:color="auto"/>
                                          </w:divBdr>
                                          <w:divsChild>
                                            <w:div w:id="8140641">
                                              <w:marLeft w:val="0"/>
                                              <w:marRight w:val="0"/>
                                              <w:marTop w:val="0"/>
                                              <w:marBottom w:val="0"/>
                                              <w:divBdr>
                                                <w:top w:val="none" w:sz="0" w:space="0" w:color="auto"/>
                                                <w:left w:val="none" w:sz="0" w:space="0" w:color="auto"/>
                                                <w:bottom w:val="none" w:sz="0" w:space="0" w:color="auto"/>
                                                <w:right w:val="none" w:sz="0" w:space="0" w:color="auto"/>
                                              </w:divBdr>
                                              <w:divsChild>
                                                <w:div w:id="782379301">
                                                  <w:marLeft w:val="0"/>
                                                  <w:marRight w:val="0"/>
                                                  <w:marTop w:val="0"/>
                                                  <w:marBottom w:val="0"/>
                                                  <w:divBdr>
                                                    <w:top w:val="none" w:sz="0" w:space="0" w:color="auto"/>
                                                    <w:left w:val="none" w:sz="0" w:space="0" w:color="auto"/>
                                                    <w:bottom w:val="none" w:sz="0" w:space="0" w:color="auto"/>
                                                    <w:right w:val="none" w:sz="0" w:space="0" w:color="auto"/>
                                                  </w:divBdr>
                                                </w:div>
                                                <w:div w:id="1727409219">
                                                  <w:marLeft w:val="0"/>
                                                  <w:marRight w:val="0"/>
                                                  <w:marTop w:val="0"/>
                                                  <w:marBottom w:val="0"/>
                                                  <w:divBdr>
                                                    <w:top w:val="none" w:sz="0" w:space="0" w:color="auto"/>
                                                    <w:left w:val="none" w:sz="0" w:space="0" w:color="auto"/>
                                                    <w:bottom w:val="none" w:sz="0" w:space="0" w:color="auto"/>
                                                    <w:right w:val="none" w:sz="0" w:space="0" w:color="auto"/>
                                                  </w:divBdr>
                                                  <w:divsChild>
                                                    <w:div w:id="190645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081109">
                                              <w:marLeft w:val="0"/>
                                              <w:marRight w:val="0"/>
                                              <w:marTop w:val="0"/>
                                              <w:marBottom w:val="0"/>
                                              <w:divBdr>
                                                <w:top w:val="none" w:sz="0" w:space="0" w:color="auto"/>
                                                <w:left w:val="none" w:sz="0" w:space="0" w:color="auto"/>
                                                <w:bottom w:val="none" w:sz="0" w:space="0" w:color="auto"/>
                                                <w:right w:val="none" w:sz="0" w:space="0" w:color="auto"/>
                                              </w:divBdr>
                                              <w:divsChild>
                                                <w:div w:id="308823796">
                                                  <w:marLeft w:val="0"/>
                                                  <w:marRight w:val="0"/>
                                                  <w:marTop w:val="0"/>
                                                  <w:marBottom w:val="0"/>
                                                  <w:divBdr>
                                                    <w:top w:val="none" w:sz="0" w:space="0" w:color="auto"/>
                                                    <w:left w:val="none" w:sz="0" w:space="0" w:color="auto"/>
                                                    <w:bottom w:val="none" w:sz="0" w:space="0" w:color="auto"/>
                                                    <w:right w:val="none" w:sz="0" w:space="0" w:color="auto"/>
                                                  </w:divBdr>
                                                </w:div>
                                                <w:div w:id="2047900347">
                                                  <w:marLeft w:val="0"/>
                                                  <w:marRight w:val="0"/>
                                                  <w:marTop w:val="0"/>
                                                  <w:marBottom w:val="0"/>
                                                  <w:divBdr>
                                                    <w:top w:val="none" w:sz="0" w:space="0" w:color="auto"/>
                                                    <w:left w:val="none" w:sz="0" w:space="0" w:color="auto"/>
                                                    <w:bottom w:val="none" w:sz="0" w:space="0" w:color="auto"/>
                                                    <w:right w:val="none" w:sz="0" w:space="0" w:color="auto"/>
                                                  </w:divBdr>
                                                  <w:divsChild>
                                                    <w:div w:id="168297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544968">
                                              <w:marLeft w:val="0"/>
                                              <w:marRight w:val="0"/>
                                              <w:marTop w:val="0"/>
                                              <w:marBottom w:val="0"/>
                                              <w:divBdr>
                                                <w:top w:val="none" w:sz="0" w:space="0" w:color="auto"/>
                                                <w:left w:val="none" w:sz="0" w:space="0" w:color="auto"/>
                                                <w:bottom w:val="none" w:sz="0" w:space="0" w:color="auto"/>
                                                <w:right w:val="none" w:sz="0" w:space="0" w:color="auto"/>
                                              </w:divBdr>
                                              <w:divsChild>
                                                <w:div w:id="1085882634">
                                                  <w:marLeft w:val="0"/>
                                                  <w:marRight w:val="0"/>
                                                  <w:marTop w:val="0"/>
                                                  <w:marBottom w:val="0"/>
                                                  <w:divBdr>
                                                    <w:top w:val="none" w:sz="0" w:space="0" w:color="auto"/>
                                                    <w:left w:val="none" w:sz="0" w:space="0" w:color="auto"/>
                                                    <w:bottom w:val="none" w:sz="0" w:space="0" w:color="auto"/>
                                                    <w:right w:val="none" w:sz="0" w:space="0" w:color="auto"/>
                                                  </w:divBdr>
                                                  <w:divsChild>
                                                    <w:div w:id="454180857">
                                                      <w:marLeft w:val="0"/>
                                                      <w:marRight w:val="0"/>
                                                      <w:marTop w:val="0"/>
                                                      <w:marBottom w:val="0"/>
                                                      <w:divBdr>
                                                        <w:top w:val="none" w:sz="0" w:space="0" w:color="auto"/>
                                                        <w:left w:val="none" w:sz="0" w:space="0" w:color="auto"/>
                                                        <w:bottom w:val="none" w:sz="0" w:space="0" w:color="auto"/>
                                                        <w:right w:val="none" w:sz="0" w:space="0" w:color="auto"/>
                                                      </w:divBdr>
                                                    </w:div>
                                                  </w:divsChild>
                                                </w:div>
                                                <w:div w:id="1101877045">
                                                  <w:marLeft w:val="0"/>
                                                  <w:marRight w:val="0"/>
                                                  <w:marTop w:val="0"/>
                                                  <w:marBottom w:val="0"/>
                                                  <w:divBdr>
                                                    <w:top w:val="none" w:sz="0" w:space="0" w:color="auto"/>
                                                    <w:left w:val="none" w:sz="0" w:space="0" w:color="auto"/>
                                                    <w:bottom w:val="none" w:sz="0" w:space="0" w:color="auto"/>
                                                    <w:right w:val="none" w:sz="0" w:space="0" w:color="auto"/>
                                                  </w:divBdr>
                                                </w:div>
                                              </w:divsChild>
                                            </w:div>
                                            <w:div w:id="1072047863">
                                              <w:marLeft w:val="0"/>
                                              <w:marRight w:val="0"/>
                                              <w:marTop w:val="0"/>
                                              <w:marBottom w:val="0"/>
                                              <w:divBdr>
                                                <w:top w:val="none" w:sz="0" w:space="0" w:color="auto"/>
                                                <w:left w:val="none" w:sz="0" w:space="0" w:color="auto"/>
                                                <w:bottom w:val="none" w:sz="0" w:space="0" w:color="auto"/>
                                                <w:right w:val="none" w:sz="0" w:space="0" w:color="auto"/>
                                              </w:divBdr>
                                              <w:divsChild>
                                                <w:div w:id="1030840752">
                                                  <w:marLeft w:val="0"/>
                                                  <w:marRight w:val="0"/>
                                                  <w:marTop w:val="0"/>
                                                  <w:marBottom w:val="0"/>
                                                  <w:divBdr>
                                                    <w:top w:val="none" w:sz="0" w:space="0" w:color="auto"/>
                                                    <w:left w:val="none" w:sz="0" w:space="0" w:color="auto"/>
                                                    <w:bottom w:val="none" w:sz="0" w:space="0" w:color="auto"/>
                                                    <w:right w:val="none" w:sz="0" w:space="0" w:color="auto"/>
                                                  </w:divBdr>
                                                </w:div>
                                                <w:div w:id="1289160306">
                                                  <w:marLeft w:val="0"/>
                                                  <w:marRight w:val="0"/>
                                                  <w:marTop w:val="0"/>
                                                  <w:marBottom w:val="0"/>
                                                  <w:divBdr>
                                                    <w:top w:val="none" w:sz="0" w:space="0" w:color="auto"/>
                                                    <w:left w:val="none" w:sz="0" w:space="0" w:color="auto"/>
                                                    <w:bottom w:val="none" w:sz="0" w:space="0" w:color="auto"/>
                                                    <w:right w:val="none" w:sz="0" w:space="0" w:color="auto"/>
                                                  </w:divBdr>
                                                  <w:divsChild>
                                                    <w:div w:id="6260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82515572">
          <w:marLeft w:val="0"/>
          <w:marRight w:val="0"/>
          <w:marTop w:val="0"/>
          <w:marBottom w:val="0"/>
          <w:divBdr>
            <w:top w:val="none" w:sz="0" w:space="0" w:color="auto"/>
            <w:left w:val="none" w:sz="0" w:space="0" w:color="auto"/>
            <w:bottom w:val="none" w:sz="0" w:space="0" w:color="auto"/>
            <w:right w:val="none" w:sz="0" w:space="0" w:color="auto"/>
          </w:divBdr>
          <w:divsChild>
            <w:div w:id="391775750">
              <w:marLeft w:val="0"/>
              <w:marRight w:val="0"/>
              <w:marTop w:val="0"/>
              <w:marBottom w:val="0"/>
              <w:divBdr>
                <w:top w:val="none" w:sz="0" w:space="0" w:color="auto"/>
                <w:left w:val="none" w:sz="0" w:space="0" w:color="auto"/>
                <w:bottom w:val="none" w:sz="0" w:space="0" w:color="auto"/>
                <w:right w:val="none" w:sz="0" w:space="0" w:color="auto"/>
              </w:divBdr>
              <w:divsChild>
                <w:div w:id="1827669366">
                  <w:marLeft w:val="0"/>
                  <w:marRight w:val="0"/>
                  <w:marTop w:val="0"/>
                  <w:marBottom w:val="0"/>
                  <w:divBdr>
                    <w:top w:val="none" w:sz="0" w:space="0" w:color="auto"/>
                    <w:left w:val="none" w:sz="0" w:space="0" w:color="auto"/>
                    <w:bottom w:val="none" w:sz="0" w:space="0" w:color="auto"/>
                    <w:right w:val="none" w:sz="0" w:space="0" w:color="auto"/>
                  </w:divBdr>
                  <w:divsChild>
                    <w:div w:id="830679529">
                      <w:marLeft w:val="0"/>
                      <w:marRight w:val="0"/>
                      <w:marTop w:val="0"/>
                      <w:marBottom w:val="0"/>
                      <w:divBdr>
                        <w:top w:val="none" w:sz="0" w:space="0" w:color="auto"/>
                        <w:left w:val="none" w:sz="0" w:space="0" w:color="auto"/>
                        <w:bottom w:val="none" w:sz="0" w:space="0" w:color="auto"/>
                        <w:right w:val="none" w:sz="0" w:space="0" w:color="auto"/>
                      </w:divBdr>
                      <w:divsChild>
                        <w:div w:id="1372412488">
                          <w:marLeft w:val="0"/>
                          <w:marRight w:val="0"/>
                          <w:marTop w:val="0"/>
                          <w:marBottom w:val="0"/>
                          <w:divBdr>
                            <w:top w:val="none" w:sz="0" w:space="0" w:color="auto"/>
                            <w:left w:val="none" w:sz="0" w:space="0" w:color="auto"/>
                            <w:bottom w:val="none" w:sz="0" w:space="0" w:color="auto"/>
                            <w:right w:val="none" w:sz="0" w:space="0" w:color="auto"/>
                          </w:divBdr>
                          <w:divsChild>
                            <w:div w:id="638458887">
                              <w:marLeft w:val="0"/>
                              <w:marRight w:val="0"/>
                              <w:marTop w:val="0"/>
                              <w:marBottom w:val="0"/>
                              <w:divBdr>
                                <w:top w:val="none" w:sz="0" w:space="0" w:color="auto"/>
                                <w:left w:val="none" w:sz="0" w:space="0" w:color="auto"/>
                                <w:bottom w:val="none" w:sz="0" w:space="0" w:color="auto"/>
                                <w:right w:val="none" w:sz="0" w:space="0" w:color="auto"/>
                              </w:divBdr>
                              <w:divsChild>
                                <w:div w:id="1566069446">
                                  <w:marLeft w:val="0"/>
                                  <w:marRight w:val="0"/>
                                  <w:marTop w:val="0"/>
                                  <w:marBottom w:val="0"/>
                                  <w:divBdr>
                                    <w:top w:val="none" w:sz="0" w:space="0" w:color="auto"/>
                                    <w:left w:val="none" w:sz="0" w:space="0" w:color="auto"/>
                                    <w:bottom w:val="none" w:sz="0" w:space="0" w:color="auto"/>
                                    <w:right w:val="none" w:sz="0" w:space="0" w:color="auto"/>
                                  </w:divBdr>
                                  <w:divsChild>
                                    <w:div w:id="1937708032">
                                      <w:marLeft w:val="0"/>
                                      <w:marRight w:val="0"/>
                                      <w:marTop w:val="0"/>
                                      <w:marBottom w:val="0"/>
                                      <w:divBdr>
                                        <w:top w:val="none" w:sz="0" w:space="0" w:color="auto"/>
                                        <w:left w:val="none" w:sz="0" w:space="0" w:color="auto"/>
                                        <w:bottom w:val="none" w:sz="0" w:space="0" w:color="auto"/>
                                        <w:right w:val="none" w:sz="0" w:space="0" w:color="auto"/>
                                      </w:divBdr>
                                      <w:divsChild>
                                        <w:div w:id="947276388">
                                          <w:marLeft w:val="0"/>
                                          <w:marRight w:val="0"/>
                                          <w:marTop w:val="0"/>
                                          <w:marBottom w:val="0"/>
                                          <w:divBdr>
                                            <w:top w:val="none" w:sz="0" w:space="0" w:color="auto"/>
                                            <w:left w:val="none" w:sz="0" w:space="0" w:color="auto"/>
                                            <w:bottom w:val="none" w:sz="0" w:space="0" w:color="auto"/>
                                            <w:right w:val="none" w:sz="0" w:space="0" w:color="auto"/>
                                          </w:divBdr>
                                          <w:divsChild>
                                            <w:div w:id="109382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2828672">
          <w:marLeft w:val="0"/>
          <w:marRight w:val="0"/>
          <w:marTop w:val="0"/>
          <w:marBottom w:val="0"/>
          <w:divBdr>
            <w:top w:val="none" w:sz="0" w:space="0" w:color="auto"/>
            <w:left w:val="none" w:sz="0" w:space="0" w:color="auto"/>
            <w:bottom w:val="none" w:sz="0" w:space="0" w:color="auto"/>
            <w:right w:val="none" w:sz="0" w:space="0" w:color="auto"/>
          </w:divBdr>
          <w:divsChild>
            <w:div w:id="837305333">
              <w:marLeft w:val="0"/>
              <w:marRight w:val="0"/>
              <w:marTop w:val="0"/>
              <w:marBottom w:val="0"/>
              <w:divBdr>
                <w:top w:val="none" w:sz="0" w:space="0" w:color="auto"/>
                <w:left w:val="none" w:sz="0" w:space="0" w:color="auto"/>
                <w:bottom w:val="none" w:sz="0" w:space="0" w:color="auto"/>
                <w:right w:val="none" w:sz="0" w:space="0" w:color="auto"/>
              </w:divBdr>
              <w:divsChild>
                <w:div w:id="1326124571">
                  <w:marLeft w:val="0"/>
                  <w:marRight w:val="0"/>
                  <w:marTop w:val="0"/>
                  <w:marBottom w:val="0"/>
                  <w:divBdr>
                    <w:top w:val="none" w:sz="0" w:space="0" w:color="auto"/>
                    <w:left w:val="none" w:sz="0" w:space="0" w:color="auto"/>
                    <w:bottom w:val="none" w:sz="0" w:space="0" w:color="auto"/>
                    <w:right w:val="none" w:sz="0" w:space="0" w:color="auto"/>
                  </w:divBdr>
                  <w:divsChild>
                    <w:div w:id="387992453">
                      <w:marLeft w:val="0"/>
                      <w:marRight w:val="0"/>
                      <w:marTop w:val="0"/>
                      <w:marBottom w:val="0"/>
                      <w:divBdr>
                        <w:top w:val="none" w:sz="0" w:space="0" w:color="auto"/>
                        <w:left w:val="none" w:sz="0" w:space="0" w:color="auto"/>
                        <w:bottom w:val="none" w:sz="0" w:space="0" w:color="auto"/>
                        <w:right w:val="none" w:sz="0" w:space="0" w:color="auto"/>
                      </w:divBdr>
                      <w:divsChild>
                        <w:div w:id="1794596708">
                          <w:marLeft w:val="0"/>
                          <w:marRight w:val="0"/>
                          <w:marTop w:val="0"/>
                          <w:marBottom w:val="0"/>
                          <w:divBdr>
                            <w:top w:val="none" w:sz="0" w:space="0" w:color="auto"/>
                            <w:left w:val="none" w:sz="0" w:space="0" w:color="auto"/>
                            <w:bottom w:val="none" w:sz="0" w:space="0" w:color="auto"/>
                            <w:right w:val="none" w:sz="0" w:space="0" w:color="auto"/>
                          </w:divBdr>
                          <w:divsChild>
                            <w:div w:id="1351952233">
                              <w:marLeft w:val="0"/>
                              <w:marRight w:val="0"/>
                              <w:marTop w:val="0"/>
                              <w:marBottom w:val="0"/>
                              <w:divBdr>
                                <w:top w:val="none" w:sz="0" w:space="0" w:color="auto"/>
                                <w:left w:val="none" w:sz="0" w:space="0" w:color="auto"/>
                                <w:bottom w:val="none" w:sz="0" w:space="0" w:color="auto"/>
                                <w:right w:val="none" w:sz="0" w:space="0" w:color="auto"/>
                              </w:divBdr>
                              <w:divsChild>
                                <w:div w:id="1676616048">
                                  <w:marLeft w:val="0"/>
                                  <w:marRight w:val="0"/>
                                  <w:marTop w:val="0"/>
                                  <w:marBottom w:val="0"/>
                                  <w:divBdr>
                                    <w:top w:val="none" w:sz="0" w:space="0" w:color="auto"/>
                                    <w:left w:val="none" w:sz="0" w:space="0" w:color="auto"/>
                                    <w:bottom w:val="none" w:sz="0" w:space="0" w:color="auto"/>
                                    <w:right w:val="none" w:sz="0" w:space="0" w:color="auto"/>
                                  </w:divBdr>
                                  <w:divsChild>
                                    <w:div w:id="929505161">
                                      <w:marLeft w:val="0"/>
                                      <w:marRight w:val="0"/>
                                      <w:marTop w:val="0"/>
                                      <w:marBottom w:val="0"/>
                                      <w:divBdr>
                                        <w:top w:val="none" w:sz="0" w:space="0" w:color="auto"/>
                                        <w:left w:val="none" w:sz="0" w:space="0" w:color="auto"/>
                                        <w:bottom w:val="none" w:sz="0" w:space="0" w:color="auto"/>
                                        <w:right w:val="none" w:sz="0" w:space="0" w:color="auto"/>
                                      </w:divBdr>
                                      <w:divsChild>
                                        <w:div w:id="772089450">
                                          <w:marLeft w:val="0"/>
                                          <w:marRight w:val="0"/>
                                          <w:marTop w:val="0"/>
                                          <w:marBottom w:val="0"/>
                                          <w:divBdr>
                                            <w:top w:val="none" w:sz="0" w:space="0" w:color="auto"/>
                                            <w:left w:val="none" w:sz="0" w:space="0" w:color="auto"/>
                                            <w:bottom w:val="none" w:sz="0" w:space="0" w:color="auto"/>
                                            <w:right w:val="none" w:sz="0" w:space="0" w:color="auto"/>
                                          </w:divBdr>
                                          <w:divsChild>
                                            <w:div w:id="727456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86634317">
          <w:marLeft w:val="0"/>
          <w:marRight w:val="0"/>
          <w:marTop w:val="0"/>
          <w:marBottom w:val="0"/>
          <w:divBdr>
            <w:top w:val="none" w:sz="0" w:space="0" w:color="auto"/>
            <w:left w:val="none" w:sz="0" w:space="0" w:color="auto"/>
            <w:bottom w:val="none" w:sz="0" w:space="0" w:color="auto"/>
            <w:right w:val="none" w:sz="0" w:space="0" w:color="auto"/>
          </w:divBdr>
          <w:divsChild>
            <w:div w:id="1287005524">
              <w:marLeft w:val="0"/>
              <w:marRight w:val="0"/>
              <w:marTop w:val="0"/>
              <w:marBottom w:val="0"/>
              <w:divBdr>
                <w:top w:val="none" w:sz="0" w:space="0" w:color="auto"/>
                <w:left w:val="none" w:sz="0" w:space="0" w:color="auto"/>
                <w:bottom w:val="none" w:sz="0" w:space="0" w:color="auto"/>
                <w:right w:val="none" w:sz="0" w:space="0" w:color="auto"/>
              </w:divBdr>
              <w:divsChild>
                <w:div w:id="279604781">
                  <w:marLeft w:val="0"/>
                  <w:marRight w:val="0"/>
                  <w:marTop w:val="0"/>
                  <w:marBottom w:val="0"/>
                  <w:divBdr>
                    <w:top w:val="none" w:sz="0" w:space="0" w:color="auto"/>
                    <w:left w:val="none" w:sz="0" w:space="0" w:color="auto"/>
                    <w:bottom w:val="none" w:sz="0" w:space="0" w:color="auto"/>
                    <w:right w:val="none" w:sz="0" w:space="0" w:color="auto"/>
                  </w:divBdr>
                  <w:divsChild>
                    <w:div w:id="212277913">
                      <w:marLeft w:val="0"/>
                      <w:marRight w:val="0"/>
                      <w:marTop w:val="0"/>
                      <w:marBottom w:val="0"/>
                      <w:divBdr>
                        <w:top w:val="none" w:sz="0" w:space="0" w:color="auto"/>
                        <w:left w:val="none" w:sz="0" w:space="0" w:color="auto"/>
                        <w:bottom w:val="none" w:sz="0" w:space="0" w:color="auto"/>
                        <w:right w:val="none" w:sz="0" w:space="0" w:color="auto"/>
                      </w:divBdr>
                      <w:divsChild>
                        <w:div w:id="704795564">
                          <w:marLeft w:val="0"/>
                          <w:marRight w:val="0"/>
                          <w:marTop w:val="0"/>
                          <w:marBottom w:val="0"/>
                          <w:divBdr>
                            <w:top w:val="none" w:sz="0" w:space="0" w:color="auto"/>
                            <w:left w:val="none" w:sz="0" w:space="0" w:color="auto"/>
                            <w:bottom w:val="none" w:sz="0" w:space="0" w:color="auto"/>
                            <w:right w:val="none" w:sz="0" w:space="0" w:color="auto"/>
                          </w:divBdr>
                          <w:divsChild>
                            <w:div w:id="257953140">
                              <w:marLeft w:val="0"/>
                              <w:marRight w:val="0"/>
                              <w:marTop w:val="0"/>
                              <w:marBottom w:val="0"/>
                              <w:divBdr>
                                <w:top w:val="none" w:sz="0" w:space="0" w:color="auto"/>
                                <w:left w:val="none" w:sz="0" w:space="0" w:color="auto"/>
                                <w:bottom w:val="none" w:sz="0" w:space="0" w:color="auto"/>
                                <w:right w:val="none" w:sz="0" w:space="0" w:color="auto"/>
                              </w:divBdr>
                              <w:divsChild>
                                <w:div w:id="1895315527">
                                  <w:marLeft w:val="0"/>
                                  <w:marRight w:val="0"/>
                                  <w:marTop w:val="0"/>
                                  <w:marBottom w:val="0"/>
                                  <w:divBdr>
                                    <w:top w:val="none" w:sz="0" w:space="0" w:color="auto"/>
                                    <w:left w:val="none" w:sz="0" w:space="0" w:color="auto"/>
                                    <w:bottom w:val="none" w:sz="0" w:space="0" w:color="auto"/>
                                    <w:right w:val="none" w:sz="0" w:space="0" w:color="auto"/>
                                  </w:divBdr>
                                  <w:divsChild>
                                    <w:div w:id="71660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4526925">
                      <w:marLeft w:val="0"/>
                      <w:marRight w:val="0"/>
                      <w:marTop w:val="0"/>
                      <w:marBottom w:val="0"/>
                      <w:divBdr>
                        <w:top w:val="none" w:sz="0" w:space="0" w:color="auto"/>
                        <w:left w:val="none" w:sz="0" w:space="0" w:color="auto"/>
                        <w:bottom w:val="none" w:sz="0" w:space="0" w:color="auto"/>
                        <w:right w:val="none" w:sz="0" w:space="0" w:color="auto"/>
                      </w:divBdr>
                      <w:divsChild>
                        <w:div w:id="1612519010">
                          <w:marLeft w:val="0"/>
                          <w:marRight w:val="0"/>
                          <w:marTop w:val="0"/>
                          <w:marBottom w:val="0"/>
                          <w:divBdr>
                            <w:top w:val="none" w:sz="0" w:space="0" w:color="auto"/>
                            <w:left w:val="none" w:sz="0" w:space="0" w:color="auto"/>
                            <w:bottom w:val="none" w:sz="0" w:space="0" w:color="auto"/>
                            <w:right w:val="none" w:sz="0" w:space="0" w:color="auto"/>
                          </w:divBdr>
                          <w:divsChild>
                            <w:div w:id="748500791">
                              <w:marLeft w:val="0"/>
                              <w:marRight w:val="0"/>
                              <w:marTop w:val="0"/>
                              <w:marBottom w:val="0"/>
                              <w:divBdr>
                                <w:top w:val="none" w:sz="0" w:space="0" w:color="auto"/>
                                <w:left w:val="none" w:sz="0" w:space="0" w:color="auto"/>
                                <w:bottom w:val="none" w:sz="0" w:space="0" w:color="auto"/>
                                <w:right w:val="none" w:sz="0" w:space="0" w:color="auto"/>
                              </w:divBdr>
                              <w:divsChild>
                                <w:div w:id="1193761993">
                                  <w:marLeft w:val="0"/>
                                  <w:marRight w:val="0"/>
                                  <w:marTop w:val="0"/>
                                  <w:marBottom w:val="0"/>
                                  <w:divBdr>
                                    <w:top w:val="none" w:sz="0" w:space="0" w:color="auto"/>
                                    <w:left w:val="none" w:sz="0" w:space="0" w:color="auto"/>
                                    <w:bottom w:val="none" w:sz="0" w:space="0" w:color="auto"/>
                                    <w:right w:val="none" w:sz="0" w:space="0" w:color="auto"/>
                                  </w:divBdr>
                                  <w:divsChild>
                                    <w:div w:id="1390377654">
                                      <w:marLeft w:val="0"/>
                                      <w:marRight w:val="0"/>
                                      <w:marTop w:val="0"/>
                                      <w:marBottom w:val="0"/>
                                      <w:divBdr>
                                        <w:top w:val="none" w:sz="0" w:space="0" w:color="auto"/>
                                        <w:left w:val="none" w:sz="0" w:space="0" w:color="auto"/>
                                        <w:bottom w:val="none" w:sz="0" w:space="0" w:color="auto"/>
                                        <w:right w:val="none" w:sz="0" w:space="0" w:color="auto"/>
                                      </w:divBdr>
                                      <w:divsChild>
                                        <w:div w:id="7644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402147">
                              <w:marLeft w:val="0"/>
                              <w:marRight w:val="0"/>
                              <w:marTop w:val="0"/>
                              <w:marBottom w:val="0"/>
                              <w:divBdr>
                                <w:top w:val="none" w:sz="0" w:space="0" w:color="auto"/>
                                <w:left w:val="none" w:sz="0" w:space="0" w:color="auto"/>
                                <w:bottom w:val="none" w:sz="0" w:space="0" w:color="auto"/>
                                <w:right w:val="none" w:sz="0" w:space="0" w:color="auto"/>
                              </w:divBdr>
                              <w:divsChild>
                                <w:div w:id="919362895">
                                  <w:marLeft w:val="0"/>
                                  <w:marRight w:val="0"/>
                                  <w:marTop w:val="0"/>
                                  <w:marBottom w:val="0"/>
                                  <w:divBdr>
                                    <w:top w:val="none" w:sz="0" w:space="0" w:color="auto"/>
                                    <w:left w:val="none" w:sz="0" w:space="0" w:color="auto"/>
                                    <w:bottom w:val="none" w:sz="0" w:space="0" w:color="auto"/>
                                    <w:right w:val="none" w:sz="0" w:space="0" w:color="auto"/>
                                  </w:divBdr>
                                  <w:divsChild>
                                    <w:div w:id="1023169346">
                                      <w:marLeft w:val="0"/>
                                      <w:marRight w:val="0"/>
                                      <w:marTop w:val="0"/>
                                      <w:marBottom w:val="0"/>
                                      <w:divBdr>
                                        <w:top w:val="none" w:sz="0" w:space="0" w:color="auto"/>
                                        <w:left w:val="none" w:sz="0" w:space="0" w:color="auto"/>
                                        <w:bottom w:val="none" w:sz="0" w:space="0" w:color="auto"/>
                                        <w:right w:val="none" w:sz="0" w:space="0" w:color="auto"/>
                                      </w:divBdr>
                                      <w:divsChild>
                                        <w:div w:id="67046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8411732">
          <w:marLeft w:val="0"/>
          <w:marRight w:val="0"/>
          <w:marTop w:val="0"/>
          <w:marBottom w:val="0"/>
          <w:divBdr>
            <w:top w:val="none" w:sz="0" w:space="0" w:color="auto"/>
            <w:left w:val="none" w:sz="0" w:space="0" w:color="auto"/>
            <w:bottom w:val="none" w:sz="0" w:space="0" w:color="auto"/>
            <w:right w:val="none" w:sz="0" w:space="0" w:color="auto"/>
          </w:divBdr>
          <w:divsChild>
            <w:div w:id="1442456546">
              <w:marLeft w:val="0"/>
              <w:marRight w:val="0"/>
              <w:marTop w:val="0"/>
              <w:marBottom w:val="0"/>
              <w:divBdr>
                <w:top w:val="none" w:sz="0" w:space="0" w:color="auto"/>
                <w:left w:val="none" w:sz="0" w:space="0" w:color="auto"/>
                <w:bottom w:val="none" w:sz="0" w:space="0" w:color="auto"/>
                <w:right w:val="none" w:sz="0" w:space="0" w:color="auto"/>
              </w:divBdr>
              <w:divsChild>
                <w:div w:id="1022391073">
                  <w:marLeft w:val="0"/>
                  <w:marRight w:val="0"/>
                  <w:marTop w:val="0"/>
                  <w:marBottom w:val="0"/>
                  <w:divBdr>
                    <w:top w:val="none" w:sz="0" w:space="0" w:color="auto"/>
                    <w:left w:val="none" w:sz="0" w:space="0" w:color="auto"/>
                    <w:bottom w:val="none" w:sz="0" w:space="0" w:color="auto"/>
                    <w:right w:val="none" w:sz="0" w:space="0" w:color="auto"/>
                  </w:divBdr>
                  <w:divsChild>
                    <w:div w:id="1585996479">
                      <w:marLeft w:val="0"/>
                      <w:marRight w:val="0"/>
                      <w:marTop w:val="0"/>
                      <w:marBottom w:val="0"/>
                      <w:divBdr>
                        <w:top w:val="none" w:sz="0" w:space="0" w:color="auto"/>
                        <w:left w:val="none" w:sz="0" w:space="0" w:color="auto"/>
                        <w:bottom w:val="none" w:sz="0" w:space="0" w:color="auto"/>
                        <w:right w:val="none" w:sz="0" w:space="0" w:color="auto"/>
                      </w:divBdr>
                      <w:divsChild>
                        <w:div w:id="110901284">
                          <w:marLeft w:val="0"/>
                          <w:marRight w:val="0"/>
                          <w:marTop w:val="0"/>
                          <w:marBottom w:val="0"/>
                          <w:divBdr>
                            <w:top w:val="none" w:sz="0" w:space="0" w:color="auto"/>
                            <w:left w:val="none" w:sz="0" w:space="0" w:color="auto"/>
                            <w:bottom w:val="none" w:sz="0" w:space="0" w:color="auto"/>
                            <w:right w:val="none" w:sz="0" w:space="0" w:color="auto"/>
                          </w:divBdr>
                          <w:divsChild>
                            <w:div w:id="1775399424">
                              <w:marLeft w:val="0"/>
                              <w:marRight w:val="0"/>
                              <w:marTop w:val="0"/>
                              <w:marBottom w:val="0"/>
                              <w:divBdr>
                                <w:top w:val="none" w:sz="0" w:space="0" w:color="auto"/>
                                <w:left w:val="none" w:sz="0" w:space="0" w:color="auto"/>
                                <w:bottom w:val="none" w:sz="0" w:space="0" w:color="auto"/>
                                <w:right w:val="none" w:sz="0" w:space="0" w:color="auto"/>
                              </w:divBdr>
                              <w:divsChild>
                                <w:div w:id="531919139">
                                  <w:marLeft w:val="0"/>
                                  <w:marRight w:val="0"/>
                                  <w:marTop w:val="0"/>
                                  <w:marBottom w:val="0"/>
                                  <w:divBdr>
                                    <w:top w:val="none" w:sz="0" w:space="0" w:color="auto"/>
                                    <w:left w:val="none" w:sz="0" w:space="0" w:color="auto"/>
                                    <w:bottom w:val="none" w:sz="0" w:space="0" w:color="auto"/>
                                    <w:right w:val="none" w:sz="0" w:space="0" w:color="auto"/>
                                  </w:divBdr>
                                  <w:divsChild>
                                    <w:div w:id="1021666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390682">
                      <w:marLeft w:val="0"/>
                      <w:marRight w:val="0"/>
                      <w:marTop w:val="0"/>
                      <w:marBottom w:val="0"/>
                      <w:divBdr>
                        <w:top w:val="none" w:sz="0" w:space="0" w:color="auto"/>
                        <w:left w:val="none" w:sz="0" w:space="0" w:color="auto"/>
                        <w:bottom w:val="none" w:sz="0" w:space="0" w:color="auto"/>
                        <w:right w:val="none" w:sz="0" w:space="0" w:color="auto"/>
                      </w:divBdr>
                      <w:divsChild>
                        <w:div w:id="1684362089">
                          <w:marLeft w:val="0"/>
                          <w:marRight w:val="0"/>
                          <w:marTop w:val="0"/>
                          <w:marBottom w:val="0"/>
                          <w:divBdr>
                            <w:top w:val="none" w:sz="0" w:space="0" w:color="auto"/>
                            <w:left w:val="none" w:sz="0" w:space="0" w:color="auto"/>
                            <w:bottom w:val="none" w:sz="0" w:space="0" w:color="auto"/>
                            <w:right w:val="none" w:sz="0" w:space="0" w:color="auto"/>
                          </w:divBdr>
                          <w:divsChild>
                            <w:div w:id="774327287">
                              <w:marLeft w:val="0"/>
                              <w:marRight w:val="0"/>
                              <w:marTop w:val="0"/>
                              <w:marBottom w:val="0"/>
                              <w:divBdr>
                                <w:top w:val="none" w:sz="0" w:space="0" w:color="auto"/>
                                <w:left w:val="none" w:sz="0" w:space="0" w:color="auto"/>
                                <w:bottom w:val="none" w:sz="0" w:space="0" w:color="auto"/>
                                <w:right w:val="none" w:sz="0" w:space="0" w:color="auto"/>
                              </w:divBdr>
                              <w:divsChild>
                                <w:div w:id="661081822">
                                  <w:marLeft w:val="0"/>
                                  <w:marRight w:val="0"/>
                                  <w:marTop w:val="0"/>
                                  <w:marBottom w:val="0"/>
                                  <w:divBdr>
                                    <w:top w:val="none" w:sz="0" w:space="0" w:color="auto"/>
                                    <w:left w:val="none" w:sz="0" w:space="0" w:color="auto"/>
                                    <w:bottom w:val="none" w:sz="0" w:space="0" w:color="auto"/>
                                    <w:right w:val="none" w:sz="0" w:space="0" w:color="auto"/>
                                  </w:divBdr>
                                  <w:divsChild>
                                    <w:div w:id="884951410">
                                      <w:marLeft w:val="0"/>
                                      <w:marRight w:val="0"/>
                                      <w:marTop w:val="0"/>
                                      <w:marBottom w:val="0"/>
                                      <w:divBdr>
                                        <w:top w:val="none" w:sz="0" w:space="0" w:color="auto"/>
                                        <w:left w:val="none" w:sz="0" w:space="0" w:color="auto"/>
                                        <w:bottom w:val="none" w:sz="0" w:space="0" w:color="auto"/>
                                        <w:right w:val="none" w:sz="0" w:space="0" w:color="auto"/>
                                      </w:divBdr>
                                      <w:divsChild>
                                        <w:div w:id="18088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4199909">
                              <w:marLeft w:val="0"/>
                              <w:marRight w:val="0"/>
                              <w:marTop w:val="0"/>
                              <w:marBottom w:val="0"/>
                              <w:divBdr>
                                <w:top w:val="none" w:sz="0" w:space="0" w:color="auto"/>
                                <w:left w:val="none" w:sz="0" w:space="0" w:color="auto"/>
                                <w:bottom w:val="none" w:sz="0" w:space="0" w:color="auto"/>
                                <w:right w:val="none" w:sz="0" w:space="0" w:color="auto"/>
                              </w:divBdr>
                              <w:divsChild>
                                <w:div w:id="1207840647">
                                  <w:marLeft w:val="0"/>
                                  <w:marRight w:val="0"/>
                                  <w:marTop w:val="0"/>
                                  <w:marBottom w:val="0"/>
                                  <w:divBdr>
                                    <w:top w:val="none" w:sz="0" w:space="0" w:color="auto"/>
                                    <w:left w:val="none" w:sz="0" w:space="0" w:color="auto"/>
                                    <w:bottom w:val="none" w:sz="0" w:space="0" w:color="auto"/>
                                    <w:right w:val="none" w:sz="0" w:space="0" w:color="auto"/>
                                  </w:divBdr>
                                  <w:divsChild>
                                    <w:div w:id="1526478637">
                                      <w:marLeft w:val="0"/>
                                      <w:marRight w:val="0"/>
                                      <w:marTop w:val="0"/>
                                      <w:marBottom w:val="0"/>
                                      <w:divBdr>
                                        <w:top w:val="none" w:sz="0" w:space="0" w:color="auto"/>
                                        <w:left w:val="none" w:sz="0" w:space="0" w:color="auto"/>
                                        <w:bottom w:val="none" w:sz="0" w:space="0" w:color="auto"/>
                                        <w:right w:val="none" w:sz="0" w:space="0" w:color="auto"/>
                                      </w:divBdr>
                                      <w:divsChild>
                                        <w:div w:id="187796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29883249">
          <w:marLeft w:val="0"/>
          <w:marRight w:val="0"/>
          <w:marTop w:val="0"/>
          <w:marBottom w:val="0"/>
          <w:divBdr>
            <w:top w:val="none" w:sz="0" w:space="0" w:color="auto"/>
            <w:left w:val="none" w:sz="0" w:space="0" w:color="auto"/>
            <w:bottom w:val="none" w:sz="0" w:space="0" w:color="auto"/>
            <w:right w:val="none" w:sz="0" w:space="0" w:color="auto"/>
          </w:divBdr>
          <w:divsChild>
            <w:div w:id="558515496">
              <w:marLeft w:val="0"/>
              <w:marRight w:val="0"/>
              <w:marTop w:val="0"/>
              <w:marBottom w:val="0"/>
              <w:divBdr>
                <w:top w:val="none" w:sz="0" w:space="0" w:color="auto"/>
                <w:left w:val="none" w:sz="0" w:space="0" w:color="auto"/>
                <w:bottom w:val="none" w:sz="0" w:space="0" w:color="auto"/>
                <w:right w:val="none" w:sz="0" w:space="0" w:color="auto"/>
              </w:divBdr>
              <w:divsChild>
                <w:div w:id="1935553293">
                  <w:marLeft w:val="0"/>
                  <w:marRight w:val="0"/>
                  <w:marTop w:val="0"/>
                  <w:marBottom w:val="0"/>
                  <w:divBdr>
                    <w:top w:val="none" w:sz="0" w:space="0" w:color="auto"/>
                    <w:left w:val="none" w:sz="0" w:space="0" w:color="auto"/>
                    <w:bottom w:val="none" w:sz="0" w:space="0" w:color="auto"/>
                    <w:right w:val="none" w:sz="0" w:space="0" w:color="auto"/>
                  </w:divBdr>
                  <w:divsChild>
                    <w:div w:id="2118521877">
                      <w:marLeft w:val="0"/>
                      <w:marRight w:val="0"/>
                      <w:marTop w:val="0"/>
                      <w:marBottom w:val="0"/>
                      <w:divBdr>
                        <w:top w:val="none" w:sz="0" w:space="0" w:color="auto"/>
                        <w:left w:val="none" w:sz="0" w:space="0" w:color="auto"/>
                        <w:bottom w:val="none" w:sz="0" w:space="0" w:color="auto"/>
                        <w:right w:val="none" w:sz="0" w:space="0" w:color="auto"/>
                      </w:divBdr>
                      <w:divsChild>
                        <w:div w:id="509178684">
                          <w:marLeft w:val="0"/>
                          <w:marRight w:val="0"/>
                          <w:marTop w:val="0"/>
                          <w:marBottom w:val="0"/>
                          <w:divBdr>
                            <w:top w:val="none" w:sz="0" w:space="0" w:color="auto"/>
                            <w:left w:val="none" w:sz="0" w:space="0" w:color="auto"/>
                            <w:bottom w:val="none" w:sz="0" w:space="0" w:color="auto"/>
                            <w:right w:val="none" w:sz="0" w:space="0" w:color="auto"/>
                          </w:divBdr>
                          <w:divsChild>
                            <w:div w:id="1629774709">
                              <w:marLeft w:val="0"/>
                              <w:marRight w:val="0"/>
                              <w:marTop w:val="0"/>
                              <w:marBottom w:val="0"/>
                              <w:divBdr>
                                <w:top w:val="none" w:sz="0" w:space="0" w:color="auto"/>
                                <w:left w:val="none" w:sz="0" w:space="0" w:color="auto"/>
                                <w:bottom w:val="none" w:sz="0" w:space="0" w:color="auto"/>
                                <w:right w:val="none" w:sz="0" w:space="0" w:color="auto"/>
                              </w:divBdr>
                              <w:divsChild>
                                <w:div w:id="477654790">
                                  <w:marLeft w:val="0"/>
                                  <w:marRight w:val="0"/>
                                  <w:marTop w:val="0"/>
                                  <w:marBottom w:val="0"/>
                                  <w:divBdr>
                                    <w:top w:val="none" w:sz="0" w:space="0" w:color="auto"/>
                                    <w:left w:val="none" w:sz="0" w:space="0" w:color="auto"/>
                                    <w:bottom w:val="none" w:sz="0" w:space="0" w:color="auto"/>
                                    <w:right w:val="none" w:sz="0" w:space="0" w:color="auto"/>
                                  </w:divBdr>
                                  <w:divsChild>
                                    <w:div w:id="799424263">
                                      <w:marLeft w:val="0"/>
                                      <w:marRight w:val="0"/>
                                      <w:marTop w:val="0"/>
                                      <w:marBottom w:val="0"/>
                                      <w:divBdr>
                                        <w:top w:val="none" w:sz="0" w:space="0" w:color="auto"/>
                                        <w:left w:val="none" w:sz="0" w:space="0" w:color="auto"/>
                                        <w:bottom w:val="none" w:sz="0" w:space="0" w:color="auto"/>
                                        <w:right w:val="none" w:sz="0" w:space="0" w:color="auto"/>
                                      </w:divBdr>
                                      <w:divsChild>
                                        <w:div w:id="1984263467">
                                          <w:marLeft w:val="0"/>
                                          <w:marRight w:val="0"/>
                                          <w:marTop w:val="0"/>
                                          <w:marBottom w:val="0"/>
                                          <w:divBdr>
                                            <w:top w:val="none" w:sz="0" w:space="0" w:color="auto"/>
                                            <w:left w:val="none" w:sz="0" w:space="0" w:color="auto"/>
                                            <w:bottom w:val="none" w:sz="0" w:space="0" w:color="auto"/>
                                            <w:right w:val="none" w:sz="0" w:space="0" w:color="auto"/>
                                          </w:divBdr>
                                          <w:divsChild>
                                            <w:div w:id="150617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1542985">
          <w:marLeft w:val="0"/>
          <w:marRight w:val="0"/>
          <w:marTop w:val="0"/>
          <w:marBottom w:val="0"/>
          <w:divBdr>
            <w:top w:val="none" w:sz="0" w:space="0" w:color="auto"/>
            <w:left w:val="none" w:sz="0" w:space="0" w:color="auto"/>
            <w:bottom w:val="none" w:sz="0" w:space="0" w:color="auto"/>
            <w:right w:val="none" w:sz="0" w:space="0" w:color="auto"/>
          </w:divBdr>
          <w:divsChild>
            <w:div w:id="1549413620">
              <w:marLeft w:val="0"/>
              <w:marRight w:val="0"/>
              <w:marTop w:val="0"/>
              <w:marBottom w:val="0"/>
              <w:divBdr>
                <w:top w:val="none" w:sz="0" w:space="0" w:color="auto"/>
                <w:left w:val="none" w:sz="0" w:space="0" w:color="auto"/>
                <w:bottom w:val="none" w:sz="0" w:space="0" w:color="auto"/>
                <w:right w:val="none" w:sz="0" w:space="0" w:color="auto"/>
              </w:divBdr>
              <w:divsChild>
                <w:div w:id="1669359762">
                  <w:marLeft w:val="0"/>
                  <w:marRight w:val="0"/>
                  <w:marTop w:val="0"/>
                  <w:marBottom w:val="0"/>
                  <w:divBdr>
                    <w:top w:val="none" w:sz="0" w:space="0" w:color="auto"/>
                    <w:left w:val="none" w:sz="0" w:space="0" w:color="auto"/>
                    <w:bottom w:val="none" w:sz="0" w:space="0" w:color="auto"/>
                    <w:right w:val="none" w:sz="0" w:space="0" w:color="auto"/>
                  </w:divBdr>
                  <w:divsChild>
                    <w:div w:id="2014993594">
                      <w:marLeft w:val="0"/>
                      <w:marRight w:val="0"/>
                      <w:marTop w:val="0"/>
                      <w:marBottom w:val="0"/>
                      <w:divBdr>
                        <w:top w:val="none" w:sz="0" w:space="0" w:color="auto"/>
                        <w:left w:val="none" w:sz="0" w:space="0" w:color="auto"/>
                        <w:bottom w:val="none" w:sz="0" w:space="0" w:color="auto"/>
                        <w:right w:val="none" w:sz="0" w:space="0" w:color="auto"/>
                      </w:divBdr>
                      <w:divsChild>
                        <w:div w:id="2027517116">
                          <w:marLeft w:val="0"/>
                          <w:marRight w:val="0"/>
                          <w:marTop w:val="0"/>
                          <w:marBottom w:val="0"/>
                          <w:divBdr>
                            <w:top w:val="none" w:sz="0" w:space="0" w:color="auto"/>
                            <w:left w:val="none" w:sz="0" w:space="0" w:color="auto"/>
                            <w:bottom w:val="none" w:sz="0" w:space="0" w:color="auto"/>
                            <w:right w:val="none" w:sz="0" w:space="0" w:color="auto"/>
                          </w:divBdr>
                          <w:divsChild>
                            <w:div w:id="1137180828">
                              <w:marLeft w:val="0"/>
                              <w:marRight w:val="0"/>
                              <w:marTop w:val="0"/>
                              <w:marBottom w:val="0"/>
                              <w:divBdr>
                                <w:top w:val="none" w:sz="0" w:space="0" w:color="auto"/>
                                <w:left w:val="none" w:sz="0" w:space="0" w:color="auto"/>
                                <w:bottom w:val="none" w:sz="0" w:space="0" w:color="auto"/>
                                <w:right w:val="none" w:sz="0" w:space="0" w:color="auto"/>
                              </w:divBdr>
                              <w:divsChild>
                                <w:div w:id="154959809">
                                  <w:marLeft w:val="0"/>
                                  <w:marRight w:val="0"/>
                                  <w:marTop w:val="0"/>
                                  <w:marBottom w:val="0"/>
                                  <w:divBdr>
                                    <w:top w:val="none" w:sz="0" w:space="0" w:color="auto"/>
                                    <w:left w:val="none" w:sz="0" w:space="0" w:color="auto"/>
                                    <w:bottom w:val="none" w:sz="0" w:space="0" w:color="auto"/>
                                    <w:right w:val="none" w:sz="0" w:space="0" w:color="auto"/>
                                  </w:divBdr>
                                  <w:divsChild>
                                    <w:div w:id="2870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33938575">
          <w:marLeft w:val="0"/>
          <w:marRight w:val="0"/>
          <w:marTop w:val="0"/>
          <w:marBottom w:val="0"/>
          <w:divBdr>
            <w:top w:val="none" w:sz="0" w:space="0" w:color="auto"/>
            <w:left w:val="none" w:sz="0" w:space="0" w:color="auto"/>
            <w:bottom w:val="none" w:sz="0" w:space="0" w:color="auto"/>
            <w:right w:val="none" w:sz="0" w:space="0" w:color="auto"/>
          </w:divBdr>
          <w:divsChild>
            <w:div w:id="2016103217">
              <w:marLeft w:val="0"/>
              <w:marRight w:val="0"/>
              <w:marTop w:val="0"/>
              <w:marBottom w:val="0"/>
              <w:divBdr>
                <w:top w:val="none" w:sz="0" w:space="0" w:color="auto"/>
                <w:left w:val="none" w:sz="0" w:space="0" w:color="auto"/>
                <w:bottom w:val="none" w:sz="0" w:space="0" w:color="auto"/>
                <w:right w:val="none" w:sz="0" w:space="0" w:color="auto"/>
              </w:divBdr>
              <w:divsChild>
                <w:div w:id="1263149849">
                  <w:marLeft w:val="0"/>
                  <w:marRight w:val="0"/>
                  <w:marTop w:val="0"/>
                  <w:marBottom w:val="0"/>
                  <w:divBdr>
                    <w:top w:val="none" w:sz="0" w:space="0" w:color="auto"/>
                    <w:left w:val="none" w:sz="0" w:space="0" w:color="auto"/>
                    <w:bottom w:val="none" w:sz="0" w:space="0" w:color="auto"/>
                    <w:right w:val="none" w:sz="0" w:space="0" w:color="auto"/>
                  </w:divBdr>
                  <w:divsChild>
                    <w:div w:id="175577579">
                      <w:marLeft w:val="0"/>
                      <w:marRight w:val="0"/>
                      <w:marTop w:val="0"/>
                      <w:marBottom w:val="0"/>
                      <w:divBdr>
                        <w:top w:val="none" w:sz="0" w:space="0" w:color="auto"/>
                        <w:left w:val="none" w:sz="0" w:space="0" w:color="auto"/>
                        <w:bottom w:val="none" w:sz="0" w:space="0" w:color="auto"/>
                        <w:right w:val="none" w:sz="0" w:space="0" w:color="auto"/>
                      </w:divBdr>
                      <w:divsChild>
                        <w:div w:id="271591617">
                          <w:marLeft w:val="0"/>
                          <w:marRight w:val="0"/>
                          <w:marTop w:val="0"/>
                          <w:marBottom w:val="0"/>
                          <w:divBdr>
                            <w:top w:val="none" w:sz="0" w:space="0" w:color="auto"/>
                            <w:left w:val="none" w:sz="0" w:space="0" w:color="auto"/>
                            <w:bottom w:val="none" w:sz="0" w:space="0" w:color="auto"/>
                            <w:right w:val="none" w:sz="0" w:space="0" w:color="auto"/>
                          </w:divBdr>
                          <w:divsChild>
                            <w:div w:id="812140553">
                              <w:marLeft w:val="0"/>
                              <w:marRight w:val="0"/>
                              <w:marTop w:val="0"/>
                              <w:marBottom w:val="0"/>
                              <w:divBdr>
                                <w:top w:val="none" w:sz="0" w:space="0" w:color="auto"/>
                                <w:left w:val="none" w:sz="0" w:space="0" w:color="auto"/>
                                <w:bottom w:val="none" w:sz="0" w:space="0" w:color="auto"/>
                                <w:right w:val="none" w:sz="0" w:space="0" w:color="auto"/>
                              </w:divBdr>
                              <w:divsChild>
                                <w:div w:id="1257788116">
                                  <w:marLeft w:val="0"/>
                                  <w:marRight w:val="0"/>
                                  <w:marTop w:val="0"/>
                                  <w:marBottom w:val="0"/>
                                  <w:divBdr>
                                    <w:top w:val="none" w:sz="0" w:space="0" w:color="auto"/>
                                    <w:left w:val="none" w:sz="0" w:space="0" w:color="auto"/>
                                    <w:bottom w:val="none" w:sz="0" w:space="0" w:color="auto"/>
                                    <w:right w:val="none" w:sz="0" w:space="0" w:color="auto"/>
                                  </w:divBdr>
                                  <w:divsChild>
                                    <w:div w:id="25066496">
                                      <w:marLeft w:val="0"/>
                                      <w:marRight w:val="0"/>
                                      <w:marTop w:val="0"/>
                                      <w:marBottom w:val="0"/>
                                      <w:divBdr>
                                        <w:top w:val="none" w:sz="0" w:space="0" w:color="auto"/>
                                        <w:left w:val="none" w:sz="0" w:space="0" w:color="auto"/>
                                        <w:bottom w:val="none" w:sz="0" w:space="0" w:color="auto"/>
                                        <w:right w:val="none" w:sz="0" w:space="0" w:color="auto"/>
                                      </w:divBdr>
                                      <w:divsChild>
                                        <w:div w:id="1764448793">
                                          <w:marLeft w:val="0"/>
                                          <w:marRight w:val="0"/>
                                          <w:marTop w:val="0"/>
                                          <w:marBottom w:val="0"/>
                                          <w:divBdr>
                                            <w:top w:val="none" w:sz="0" w:space="0" w:color="auto"/>
                                            <w:left w:val="none" w:sz="0" w:space="0" w:color="auto"/>
                                            <w:bottom w:val="none" w:sz="0" w:space="0" w:color="auto"/>
                                            <w:right w:val="none" w:sz="0" w:space="0" w:color="auto"/>
                                          </w:divBdr>
                                          <w:divsChild>
                                            <w:div w:id="201753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47843104">
          <w:marLeft w:val="0"/>
          <w:marRight w:val="0"/>
          <w:marTop w:val="0"/>
          <w:marBottom w:val="0"/>
          <w:divBdr>
            <w:top w:val="none" w:sz="0" w:space="0" w:color="auto"/>
            <w:left w:val="none" w:sz="0" w:space="0" w:color="auto"/>
            <w:bottom w:val="none" w:sz="0" w:space="0" w:color="auto"/>
            <w:right w:val="none" w:sz="0" w:space="0" w:color="auto"/>
          </w:divBdr>
          <w:divsChild>
            <w:div w:id="1828402748">
              <w:marLeft w:val="0"/>
              <w:marRight w:val="0"/>
              <w:marTop w:val="0"/>
              <w:marBottom w:val="0"/>
              <w:divBdr>
                <w:top w:val="none" w:sz="0" w:space="0" w:color="auto"/>
                <w:left w:val="none" w:sz="0" w:space="0" w:color="auto"/>
                <w:bottom w:val="none" w:sz="0" w:space="0" w:color="auto"/>
                <w:right w:val="none" w:sz="0" w:space="0" w:color="auto"/>
              </w:divBdr>
              <w:divsChild>
                <w:div w:id="728265288">
                  <w:marLeft w:val="0"/>
                  <w:marRight w:val="0"/>
                  <w:marTop w:val="0"/>
                  <w:marBottom w:val="0"/>
                  <w:divBdr>
                    <w:top w:val="none" w:sz="0" w:space="0" w:color="auto"/>
                    <w:left w:val="none" w:sz="0" w:space="0" w:color="auto"/>
                    <w:bottom w:val="none" w:sz="0" w:space="0" w:color="auto"/>
                    <w:right w:val="none" w:sz="0" w:space="0" w:color="auto"/>
                  </w:divBdr>
                  <w:divsChild>
                    <w:div w:id="280646389">
                      <w:marLeft w:val="0"/>
                      <w:marRight w:val="0"/>
                      <w:marTop w:val="0"/>
                      <w:marBottom w:val="0"/>
                      <w:divBdr>
                        <w:top w:val="none" w:sz="0" w:space="0" w:color="auto"/>
                        <w:left w:val="none" w:sz="0" w:space="0" w:color="auto"/>
                        <w:bottom w:val="none" w:sz="0" w:space="0" w:color="auto"/>
                        <w:right w:val="none" w:sz="0" w:space="0" w:color="auto"/>
                      </w:divBdr>
                      <w:divsChild>
                        <w:div w:id="235673515">
                          <w:marLeft w:val="0"/>
                          <w:marRight w:val="0"/>
                          <w:marTop w:val="0"/>
                          <w:marBottom w:val="0"/>
                          <w:divBdr>
                            <w:top w:val="none" w:sz="0" w:space="0" w:color="auto"/>
                            <w:left w:val="none" w:sz="0" w:space="0" w:color="auto"/>
                            <w:bottom w:val="none" w:sz="0" w:space="0" w:color="auto"/>
                            <w:right w:val="none" w:sz="0" w:space="0" w:color="auto"/>
                          </w:divBdr>
                          <w:divsChild>
                            <w:div w:id="469369943">
                              <w:marLeft w:val="0"/>
                              <w:marRight w:val="0"/>
                              <w:marTop w:val="0"/>
                              <w:marBottom w:val="0"/>
                              <w:divBdr>
                                <w:top w:val="none" w:sz="0" w:space="0" w:color="auto"/>
                                <w:left w:val="none" w:sz="0" w:space="0" w:color="auto"/>
                                <w:bottom w:val="none" w:sz="0" w:space="0" w:color="auto"/>
                                <w:right w:val="none" w:sz="0" w:space="0" w:color="auto"/>
                              </w:divBdr>
                              <w:divsChild>
                                <w:div w:id="258299681">
                                  <w:marLeft w:val="0"/>
                                  <w:marRight w:val="0"/>
                                  <w:marTop w:val="0"/>
                                  <w:marBottom w:val="0"/>
                                  <w:divBdr>
                                    <w:top w:val="none" w:sz="0" w:space="0" w:color="auto"/>
                                    <w:left w:val="none" w:sz="0" w:space="0" w:color="auto"/>
                                    <w:bottom w:val="none" w:sz="0" w:space="0" w:color="auto"/>
                                    <w:right w:val="none" w:sz="0" w:space="0" w:color="auto"/>
                                  </w:divBdr>
                                  <w:divsChild>
                                    <w:div w:id="1370184744">
                                      <w:marLeft w:val="0"/>
                                      <w:marRight w:val="0"/>
                                      <w:marTop w:val="0"/>
                                      <w:marBottom w:val="0"/>
                                      <w:divBdr>
                                        <w:top w:val="none" w:sz="0" w:space="0" w:color="auto"/>
                                        <w:left w:val="none" w:sz="0" w:space="0" w:color="auto"/>
                                        <w:bottom w:val="none" w:sz="0" w:space="0" w:color="auto"/>
                                        <w:right w:val="none" w:sz="0" w:space="0" w:color="auto"/>
                                      </w:divBdr>
                                      <w:divsChild>
                                        <w:div w:id="618994669">
                                          <w:marLeft w:val="0"/>
                                          <w:marRight w:val="0"/>
                                          <w:marTop w:val="0"/>
                                          <w:marBottom w:val="0"/>
                                          <w:divBdr>
                                            <w:top w:val="none" w:sz="0" w:space="0" w:color="auto"/>
                                            <w:left w:val="none" w:sz="0" w:space="0" w:color="auto"/>
                                            <w:bottom w:val="none" w:sz="0" w:space="0" w:color="auto"/>
                                            <w:right w:val="none" w:sz="0" w:space="0" w:color="auto"/>
                                          </w:divBdr>
                                          <w:divsChild>
                                            <w:div w:id="292568037">
                                              <w:marLeft w:val="0"/>
                                              <w:marRight w:val="0"/>
                                              <w:marTop w:val="0"/>
                                              <w:marBottom w:val="0"/>
                                              <w:divBdr>
                                                <w:top w:val="none" w:sz="0" w:space="0" w:color="auto"/>
                                                <w:left w:val="none" w:sz="0" w:space="0" w:color="auto"/>
                                                <w:bottom w:val="none" w:sz="0" w:space="0" w:color="auto"/>
                                                <w:right w:val="none" w:sz="0" w:space="0" w:color="auto"/>
                                              </w:divBdr>
                                              <w:divsChild>
                                                <w:div w:id="151986906">
                                                  <w:marLeft w:val="0"/>
                                                  <w:marRight w:val="0"/>
                                                  <w:marTop w:val="0"/>
                                                  <w:marBottom w:val="0"/>
                                                  <w:divBdr>
                                                    <w:top w:val="none" w:sz="0" w:space="0" w:color="auto"/>
                                                    <w:left w:val="none" w:sz="0" w:space="0" w:color="auto"/>
                                                    <w:bottom w:val="none" w:sz="0" w:space="0" w:color="auto"/>
                                                    <w:right w:val="none" w:sz="0" w:space="0" w:color="auto"/>
                                                  </w:divBdr>
                                                </w:div>
                                                <w:div w:id="1807315232">
                                                  <w:marLeft w:val="0"/>
                                                  <w:marRight w:val="0"/>
                                                  <w:marTop w:val="0"/>
                                                  <w:marBottom w:val="0"/>
                                                  <w:divBdr>
                                                    <w:top w:val="none" w:sz="0" w:space="0" w:color="auto"/>
                                                    <w:left w:val="none" w:sz="0" w:space="0" w:color="auto"/>
                                                    <w:bottom w:val="none" w:sz="0" w:space="0" w:color="auto"/>
                                                    <w:right w:val="none" w:sz="0" w:space="0" w:color="auto"/>
                                                  </w:divBdr>
                                                  <w:divsChild>
                                                    <w:div w:id="107755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73117209">
                              <w:marLeft w:val="0"/>
                              <w:marRight w:val="0"/>
                              <w:marTop w:val="0"/>
                              <w:marBottom w:val="0"/>
                              <w:divBdr>
                                <w:top w:val="none" w:sz="0" w:space="0" w:color="auto"/>
                                <w:left w:val="none" w:sz="0" w:space="0" w:color="auto"/>
                                <w:bottom w:val="none" w:sz="0" w:space="0" w:color="auto"/>
                                <w:right w:val="none" w:sz="0" w:space="0" w:color="auto"/>
                              </w:divBdr>
                              <w:divsChild>
                                <w:div w:id="1015500461">
                                  <w:marLeft w:val="0"/>
                                  <w:marRight w:val="0"/>
                                  <w:marTop w:val="0"/>
                                  <w:marBottom w:val="0"/>
                                  <w:divBdr>
                                    <w:top w:val="none" w:sz="0" w:space="0" w:color="auto"/>
                                    <w:left w:val="none" w:sz="0" w:space="0" w:color="auto"/>
                                    <w:bottom w:val="none" w:sz="0" w:space="0" w:color="auto"/>
                                    <w:right w:val="none" w:sz="0" w:space="0" w:color="auto"/>
                                  </w:divBdr>
                                  <w:divsChild>
                                    <w:div w:id="864515075">
                                      <w:marLeft w:val="0"/>
                                      <w:marRight w:val="0"/>
                                      <w:marTop w:val="0"/>
                                      <w:marBottom w:val="0"/>
                                      <w:divBdr>
                                        <w:top w:val="none" w:sz="0" w:space="0" w:color="auto"/>
                                        <w:left w:val="none" w:sz="0" w:space="0" w:color="auto"/>
                                        <w:bottom w:val="none" w:sz="0" w:space="0" w:color="auto"/>
                                        <w:right w:val="none" w:sz="0" w:space="0" w:color="auto"/>
                                      </w:divBdr>
                                      <w:divsChild>
                                        <w:div w:id="20080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98262698">
                      <w:marLeft w:val="0"/>
                      <w:marRight w:val="0"/>
                      <w:marTop w:val="0"/>
                      <w:marBottom w:val="0"/>
                      <w:divBdr>
                        <w:top w:val="none" w:sz="0" w:space="0" w:color="auto"/>
                        <w:left w:val="none" w:sz="0" w:space="0" w:color="auto"/>
                        <w:bottom w:val="none" w:sz="0" w:space="0" w:color="auto"/>
                        <w:right w:val="none" w:sz="0" w:space="0" w:color="auto"/>
                      </w:divBdr>
                      <w:divsChild>
                        <w:div w:id="1612475236">
                          <w:marLeft w:val="0"/>
                          <w:marRight w:val="0"/>
                          <w:marTop w:val="0"/>
                          <w:marBottom w:val="0"/>
                          <w:divBdr>
                            <w:top w:val="none" w:sz="0" w:space="0" w:color="auto"/>
                            <w:left w:val="none" w:sz="0" w:space="0" w:color="auto"/>
                            <w:bottom w:val="none" w:sz="0" w:space="0" w:color="auto"/>
                            <w:right w:val="none" w:sz="0" w:space="0" w:color="auto"/>
                          </w:divBdr>
                          <w:divsChild>
                            <w:div w:id="1216694847">
                              <w:marLeft w:val="0"/>
                              <w:marRight w:val="0"/>
                              <w:marTop w:val="0"/>
                              <w:marBottom w:val="0"/>
                              <w:divBdr>
                                <w:top w:val="none" w:sz="0" w:space="0" w:color="auto"/>
                                <w:left w:val="none" w:sz="0" w:space="0" w:color="auto"/>
                                <w:bottom w:val="none" w:sz="0" w:space="0" w:color="auto"/>
                                <w:right w:val="none" w:sz="0" w:space="0" w:color="auto"/>
                              </w:divBdr>
                              <w:divsChild>
                                <w:div w:id="1033384378">
                                  <w:marLeft w:val="0"/>
                                  <w:marRight w:val="0"/>
                                  <w:marTop w:val="0"/>
                                  <w:marBottom w:val="0"/>
                                  <w:divBdr>
                                    <w:top w:val="none" w:sz="0" w:space="0" w:color="auto"/>
                                    <w:left w:val="none" w:sz="0" w:space="0" w:color="auto"/>
                                    <w:bottom w:val="none" w:sz="0" w:space="0" w:color="auto"/>
                                    <w:right w:val="none" w:sz="0" w:space="0" w:color="auto"/>
                                  </w:divBdr>
                                  <w:divsChild>
                                    <w:div w:id="27020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63187941">
          <w:marLeft w:val="0"/>
          <w:marRight w:val="0"/>
          <w:marTop w:val="0"/>
          <w:marBottom w:val="0"/>
          <w:divBdr>
            <w:top w:val="none" w:sz="0" w:space="0" w:color="auto"/>
            <w:left w:val="none" w:sz="0" w:space="0" w:color="auto"/>
            <w:bottom w:val="none" w:sz="0" w:space="0" w:color="auto"/>
            <w:right w:val="none" w:sz="0" w:space="0" w:color="auto"/>
          </w:divBdr>
          <w:divsChild>
            <w:div w:id="1312054496">
              <w:marLeft w:val="0"/>
              <w:marRight w:val="0"/>
              <w:marTop w:val="0"/>
              <w:marBottom w:val="0"/>
              <w:divBdr>
                <w:top w:val="none" w:sz="0" w:space="0" w:color="auto"/>
                <w:left w:val="none" w:sz="0" w:space="0" w:color="auto"/>
                <w:bottom w:val="none" w:sz="0" w:space="0" w:color="auto"/>
                <w:right w:val="none" w:sz="0" w:space="0" w:color="auto"/>
              </w:divBdr>
              <w:divsChild>
                <w:div w:id="1921600216">
                  <w:marLeft w:val="0"/>
                  <w:marRight w:val="0"/>
                  <w:marTop w:val="0"/>
                  <w:marBottom w:val="0"/>
                  <w:divBdr>
                    <w:top w:val="none" w:sz="0" w:space="0" w:color="auto"/>
                    <w:left w:val="none" w:sz="0" w:space="0" w:color="auto"/>
                    <w:bottom w:val="none" w:sz="0" w:space="0" w:color="auto"/>
                    <w:right w:val="none" w:sz="0" w:space="0" w:color="auto"/>
                  </w:divBdr>
                  <w:divsChild>
                    <w:div w:id="812672197">
                      <w:marLeft w:val="0"/>
                      <w:marRight w:val="0"/>
                      <w:marTop w:val="0"/>
                      <w:marBottom w:val="0"/>
                      <w:divBdr>
                        <w:top w:val="none" w:sz="0" w:space="0" w:color="auto"/>
                        <w:left w:val="none" w:sz="0" w:space="0" w:color="auto"/>
                        <w:bottom w:val="none" w:sz="0" w:space="0" w:color="auto"/>
                        <w:right w:val="none" w:sz="0" w:space="0" w:color="auto"/>
                      </w:divBdr>
                      <w:divsChild>
                        <w:div w:id="607079731">
                          <w:marLeft w:val="0"/>
                          <w:marRight w:val="0"/>
                          <w:marTop w:val="0"/>
                          <w:marBottom w:val="0"/>
                          <w:divBdr>
                            <w:top w:val="none" w:sz="0" w:space="0" w:color="auto"/>
                            <w:left w:val="none" w:sz="0" w:space="0" w:color="auto"/>
                            <w:bottom w:val="none" w:sz="0" w:space="0" w:color="auto"/>
                            <w:right w:val="none" w:sz="0" w:space="0" w:color="auto"/>
                          </w:divBdr>
                          <w:divsChild>
                            <w:div w:id="1894152675">
                              <w:marLeft w:val="0"/>
                              <w:marRight w:val="0"/>
                              <w:marTop w:val="0"/>
                              <w:marBottom w:val="0"/>
                              <w:divBdr>
                                <w:top w:val="none" w:sz="0" w:space="0" w:color="auto"/>
                                <w:left w:val="none" w:sz="0" w:space="0" w:color="auto"/>
                                <w:bottom w:val="none" w:sz="0" w:space="0" w:color="auto"/>
                                <w:right w:val="none" w:sz="0" w:space="0" w:color="auto"/>
                              </w:divBdr>
                              <w:divsChild>
                                <w:div w:id="1952324926">
                                  <w:marLeft w:val="0"/>
                                  <w:marRight w:val="0"/>
                                  <w:marTop w:val="0"/>
                                  <w:marBottom w:val="0"/>
                                  <w:divBdr>
                                    <w:top w:val="none" w:sz="0" w:space="0" w:color="auto"/>
                                    <w:left w:val="none" w:sz="0" w:space="0" w:color="auto"/>
                                    <w:bottom w:val="none" w:sz="0" w:space="0" w:color="auto"/>
                                    <w:right w:val="none" w:sz="0" w:space="0" w:color="auto"/>
                                  </w:divBdr>
                                  <w:divsChild>
                                    <w:div w:id="352846327">
                                      <w:marLeft w:val="0"/>
                                      <w:marRight w:val="0"/>
                                      <w:marTop w:val="0"/>
                                      <w:marBottom w:val="0"/>
                                      <w:divBdr>
                                        <w:top w:val="none" w:sz="0" w:space="0" w:color="auto"/>
                                        <w:left w:val="none" w:sz="0" w:space="0" w:color="auto"/>
                                        <w:bottom w:val="none" w:sz="0" w:space="0" w:color="auto"/>
                                        <w:right w:val="none" w:sz="0" w:space="0" w:color="auto"/>
                                      </w:divBdr>
                                      <w:divsChild>
                                        <w:div w:id="844975527">
                                          <w:marLeft w:val="0"/>
                                          <w:marRight w:val="0"/>
                                          <w:marTop w:val="0"/>
                                          <w:marBottom w:val="0"/>
                                          <w:divBdr>
                                            <w:top w:val="none" w:sz="0" w:space="0" w:color="auto"/>
                                            <w:left w:val="none" w:sz="0" w:space="0" w:color="auto"/>
                                            <w:bottom w:val="none" w:sz="0" w:space="0" w:color="auto"/>
                                            <w:right w:val="none" w:sz="0" w:space="0" w:color="auto"/>
                                          </w:divBdr>
                                          <w:divsChild>
                                            <w:div w:id="208471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01507055">
          <w:marLeft w:val="0"/>
          <w:marRight w:val="0"/>
          <w:marTop w:val="0"/>
          <w:marBottom w:val="0"/>
          <w:divBdr>
            <w:top w:val="none" w:sz="0" w:space="0" w:color="auto"/>
            <w:left w:val="none" w:sz="0" w:space="0" w:color="auto"/>
            <w:bottom w:val="none" w:sz="0" w:space="0" w:color="auto"/>
            <w:right w:val="none" w:sz="0" w:space="0" w:color="auto"/>
          </w:divBdr>
          <w:divsChild>
            <w:div w:id="415515374">
              <w:marLeft w:val="0"/>
              <w:marRight w:val="0"/>
              <w:marTop w:val="0"/>
              <w:marBottom w:val="0"/>
              <w:divBdr>
                <w:top w:val="none" w:sz="0" w:space="0" w:color="auto"/>
                <w:left w:val="none" w:sz="0" w:space="0" w:color="auto"/>
                <w:bottom w:val="none" w:sz="0" w:space="0" w:color="auto"/>
                <w:right w:val="none" w:sz="0" w:space="0" w:color="auto"/>
              </w:divBdr>
              <w:divsChild>
                <w:div w:id="1421364226">
                  <w:marLeft w:val="0"/>
                  <w:marRight w:val="0"/>
                  <w:marTop w:val="0"/>
                  <w:marBottom w:val="0"/>
                  <w:divBdr>
                    <w:top w:val="none" w:sz="0" w:space="0" w:color="auto"/>
                    <w:left w:val="none" w:sz="0" w:space="0" w:color="auto"/>
                    <w:bottom w:val="none" w:sz="0" w:space="0" w:color="auto"/>
                    <w:right w:val="none" w:sz="0" w:space="0" w:color="auto"/>
                  </w:divBdr>
                  <w:divsChild>
                    <w:div w:id="889651362">
                      <w:marLeft w:val="0"/>
                      <w:marRight w:val="0"/>
                      <w:marTop w:val="0"/>
                      <w:marBottom w:val="0"/>
                      <w:divBdr>
                        <w:top w:val="none" w:sz="0" w:space="0" w:color="auto"/>
                        <w:left w:val="none" w:sz="0" w:space="0" w:color="auto"/>
                        <w:bottom w:val="none" w:sz="0" w:space="0" w:color="auto"/>
                        <w:right w:val="none" w:sz="0" w:space="0" w:color="auto"/>
                      </w:divBdr>
                      <w:divsChild>
                        <w:div w:id="60719094">
                          <w:marLeft w:val="0"/>
                          <w:marRight w:val="0"/>
                          <w:marTop w:val="0"/>
                          <w:marBottom w:val="0"/>
                          <w:divBdr>
                            <w:top w:val="none" w:sz="0" w:space="0" w:color="auto"/>
                            <w:left w:val="none" w:sz="0" w:space="0" w:color="auto"/>
                            <w:bottom w:val="none" w:sz="0" w:space="0" w:color="auto"/>
                            <w:right w:val="none" w:sz="0" w:space="0" w:color="auto"/>
                          </w:divBdr>
                          <w:divsChild>
                            <w:div w:id="89007247">
                              <w:marLeft w:val="0"/>
                              <w:marRight w:val="0"/>
                              <w:marTop w:val="0"/>
                              <w:marBottom w:val="0"/>
                              <w:divBdr>
                                <w:top w:val="none" w:sz="0" w:space="0" w:color="auto"/>
                                <w:left w:val="none" w:sz="0" w:space="0" w:color="auto"/>
                                <w:bottom w:val="none" w:sz="0" w:space="0" w:color="auto"/>
                                <w:right w:val="none" w:sz="0" w:space="0" w:color="auto"/>
                              </w:divBdr>
                              <w:divsChild>
                                <w:div w:id="2135098992">
                                  <w:marLeft w:val="0"/>
                                  <w:marRight w:val="0"/>
                                  <w:marTop w:val="0"/>
                                  <w:marBottom w:val="0"/>
                                  <w:divBdr>
                                    <w:top w:val="none" w:sz="0" w:space="0" w:color="auto"/>
                                    <w:left w:val="none" w:sz="0" w:space="0" w:color="auto"/>
                                    <w:bottom w:val="none" w:sz="0" w:space="0" w:color="auto"/>
                                    <w:right w:val="none" w:sz="0" w:space="0" w:color="auto"/>
                                  </w:divBdr>
                                  <w:divsChild>
                                    <w:div w:id="514536992">
                                      <w:marLeft w:val="0"/>
                                      <w:marRight w:val="0"/>
                                      <w:marTop w:val="0"/>
                                      <w:marBottom w:val="0"/>
                                      <w:divBdr>
                                        <w:top w:val="none" w:sz="0" w:space="0" w:color="auto"/>
                                        <w:left w:val="none" w:sz="0" w:space="0" w:color="auto"/>
                                        <w:bottom w:val="none" w:sz="0" w:space="0" w:color="auto"/>
                                        <w:right w:val="none" w:sz="0" w:space="0" w:color="auto"/>
                                      </w:divBdr>
                                      <w:divsChild>
                                        <w:div w:id="528418197">
                                          <w:marLeft w:val="0"/>
                                          <w:marRight w:val="0"/>
                                          <w:marTop w:val="0"/>
                                          <w:marBottom w:val="0"/>
                                          <w:divBdr>
                                            <w:top w:val="none" w:sz="0" w:space="0" w:color="auto"/>
                                            <w:left w:val="none" w:sz="0" w:space="0" w:color="auto"/>
                                            <w:bottom w:val="none" w:sz="0" w:space="0" w:color="auto"/>
                                            <w:right w:val="none" w:sz="0" w:space="0" w:color="auto"/>
                                          </w:divBdr>
                                          <w:divsChild>
                                            <w:div w:id="27768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7722398">
          <w:marLeft w:val="0"/>
          <w:marRight w:val="0"/>
          <w:marTop w:val="0"/>
          <w:marBottom w:val="0"/>
          <w:divBdr>
            <w:top w:val="none" w:sz="0" w:space="0" w:color="auto"/>
            <w:left w:val="none" w:sz="0" w:space="0" w:color="auto"/>
            <w:bottom w:val="none" w:sz="0" w:space="0" w:color="auto"/>
            <w:right w:val="none" w:sz="0" w:space="0" w:color="auto"/>
          </w:divBdr>
          <w:divsChild>
            <w:div w:id="1394620264">
              <w:marLeft w:val="0"/>
              <w:marRight w:val="0"/>
              <w:marTop w:val="0"/>
              <w:marBottom w:val="0"/>
              <w:divBdr>
                <w:top w:val="none" w:sz="0" w:space="0" w:color="auto"/>
                <w:left w:val="none" w:sz="0" w:space="0" w:color="auto"/>
                <w:bottom w:val="none" w:sz="0" w:space="0" w:color="auto"/>
                <w:right w:val="none" w:sz="0" w:space="0" w:color="auto"/>
              </w:divBdr>
              <w:divsChild>
                <w:div w:id="447240741">
                  <w:marLeft w:val="0"/>
                  <w:marRight w:val="0"/>
                  <w:marTop w:val="0"/>
                  <w:marBottom w:val="0"/>
                  <w:divBdr>
                    <w:top w:val="none" w:sz="0" w:space="0" w:color="auto"/>
                    <w:left w:val="none" w:sz="0" w:space="0" w:color="auto"/>
                    <w:bottom w:val="none" w:sz="0" w:space="0" w:color="auto"/>
                    <w:right w:val="none" w:sz="0" w:space="0" w:color="auto"/>
                  </w:divBdr>
                  <w:divsChild>
                    <w:div w:id="150605055">
                      <w:marLeft w:val="0"/>
                      <w:marRight w:val="0"/>
                      <w:marTop w:val="0"/>
                      <w:marBottom w:val="0"/>
                      <w:divBdr>
                        <w:top w:val="none" w:sz="0" w:space="0" w:color="auto"/>
                        <w:left w:val="none" w:sz="0" w:space="0" w:color="auto"/>
                        <w:bottom w:val="none" w:sz="0" w:space="0" w:color="auto"/>
                        <w:right w:val="none" w:sz="0" w:space="0" w:color="auto"/>
                      </w:divBdr>
                      <w:divsChild>
                        <w:div w:id="1617297972">
                          <w:marLeft w:val="0"/>
                          <w:marRight w:val="0"/>
                          <w:marTop w:val="0"/>
                          <w:marBottom w:val="0"/>
                          <w:divBdr>
                            <w:top w:val="none" w:sz="0" w:space="0" w:color="auto"/>
                            <w:left w:val="none" w:sz="0" w:space="0" w:color="auto"/>
                            <w:bottom w:val="none" w:sz="0" w:space="0" w:color="auto"/>
                            <w:right w:val="none" w:sz="0" w:space="0" w:color="auto"/>
                          </w:divBdr>
                          <w:divsChild>
                            <w:div w:id="1741781180">
                              <w:marLeft w:val="0"/>
                              <w:marRight w:val="0"/>
                              <w:marTop w:val="0"/>
                              <w:marBottom w:val="0"/>
                              <w:divBdr>
                                <w:top w:val="none" w:sz="0" w:space="0" w:color="auto"/>
                                <w:left w:val="none" w:sz="0" w:space="0" w:color="auto"/>
                                <w:bottom w:val="none" w:sz="0" w:space="0" w:color="auto"/>
                                <w:right w:val="none" w:sz="0" w:space="0" w:color="auto"/>
                              </w:divBdr>
                              <w:divsChild>
                                <w:div w:id="986935350">
                                  <w:marLeft w:val="0"/>
                                  <w:marRight w:val="0"/>
                                  <w:marTop w:val="0"/>
                                  <w:marBottom w:val="0"/>
                                  <w:divBdr>
                                    <w:top w:val="none" w:sz="0" w:space="0" w:color="auto"/>
                                    <w:left w:val="none" w:sz="0" w:space="0" w:color="auto"/>
                                    <w:bottom w:val="none" w:sz="0" w:space="0" w:color="auto"/>
                                    <w:right w:val="none" w:sz="0" w:space="0" w:color="auto"/>
                                  </w:divBdr>
                                  <w:divsChild>
                                    <w:div w:id="1854681483">
                                      <w:marLeft w:val="0"/>
                                      <w:marRight w:val="0"/>
                                      <w:marTop w:val="0"/>
                                      <w:marBottom w:val="0"/>
                                      <w:divBdr>
                                        <w:top w:val="none" w:sz="0" w:space="0" w:color="auto"/>
                                        <w:left w:val="none" w:sz="0" w:space="0" w:color="auto"/>
                                        <w:bottom w:val="none" w:sz="0" w:space="0" w:color="auto"/>
                                        <w:right w:val="none" w:sz="0" w:space="0" w:color="auto"/>
                                      </w:divBdr>
                                      <w:divsChild>
                                        <w:div w:id="839202175">
                                          <w:marLeft w:val="0"/>
                                          <w:marRight w:val="0"/>
                                          <w:marTop w:val="0"/>
                                          <w:marBottom w:val="0"/>
                                          <w:divBdr>
                                            <w:top w:val="none" w:sz="0" w:space="0" w:color="auto"/>
                                            <w:left w:val="none" w:sz="0" w:space="0" w:color="auto"/>
                                            <w:bottom w:val="none" w:sz="0" w:space="0" w:color="auto"/>
                                            <w:right w:val="none" w:sz="0" w:space="0" w:color="auto"/>
                                          </w:divBdr>
                                          <w:divsChild>
                                            <w:div w:id="694427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24081715">
          <w:marLeft w:val="0"/>
          <w:marRight w:val="0"/>
          <w:marTop w:val="0"/>
          <w:marBottom w:val="0"/>
          <w:divBdr>
            <w:top w:val="none" w:sz="0" w:space="0" w:color="auto"/>
            <w:left w:val="none" w:sz="0" w:space="0" w:color="auto"/>
            <w:bottom w:val="none" w:sz="0" w:space="0" w:color="auto"/>
            <w:right w:val="none" w:sz="0" w:space="0" w:color="auto"/>
          </w:divBdr>
          <w:divsChild>
            <w:div w:id="1340541674">
              <w:marLeft w:val="0"/>
              <w:marRight w:val="0"/>
              <w:marTop w:val="0"/>
              <w:marBottom w:val="0"/>
              <w:divBdr>
                <w:top w:val="none" w:sz="0" w:space="0" w:color="auto"/>
                <w:left w:val="none" w:sz="0" w:space="0" w:color="auto"/>
                <w:bottom w:val="none" w:sz="0" w:space="0" w:color="auto"/>
                <w:right w:val="none" w:sz="0" w:space="0" w:color="auto"/>
              </w:divBdr>
              <w:divsChild>
                <w:div w:id="110631556">
                  <w:marLeft w:val="0"/>
                  <w:marRight w:val="0"/>
                  <w:marTop w:val="0"/>
                  <w:marBottom w:val="0"/>
                  <w:divBdr>
                    <w:top w:val="none" w:sz="0" w:space="0" w:color="auto"/>
                    <w:left w:val="none" w:sz="0" w:space="0" w:color="auto"/>
                    <w:bottom w:val="none" w:sz="0" w:space="0" w:color="auto"/>
                    <w:right w:val="none" w:sz="0" w:space="0" w:color="auto"/>
                  </w:divBdr>
                  <w:divsChild>
                    <w:div w:id="263878324">
                      <w:marLeft w:val="0"/>
                      <w:marRight w:val="0"/>
                      <w:marTop w:val="0"/>
                      <w:marBottom w:val="0"/>
                      <w:divBdr>
                        <w:top w:val="none" w:sz="0" w:space="0" w:color="auto"/>
                        <w:left w:val="none" w:sz="0" w:space="0" w:color="auto"/>
                        <w:bottom w:val="none" w:sz="0" w:space="0" w:color="auto"/>
                        <w:right w:val="none" w:sz="0" w:space="0" w:color="auto"/>
                      </w:divBdr>
                      <w:divsChild>
                        <w:div w:id="354622216">
                          <w:marLeft w:val="0"/>
                          <w:marRight w:val="0"/>
                          <w:marTop w:val="0"/>
                          <w:marBottom w:val="0"/>
                          <w:divBdr>
                            <w:top w:val="none" w:sz="0" w:space="0" w:color="auto"/>
                            <w:left w:val="none" w:sz="0" w:space="0" w:color="auto"/>
                            <w:bottom w:val="none" w:sz="0" w:space="0" w:color="auto"/>
                            <w:right w:val="none" w:sz="0" w:space="0" w:color="auto"/>
                          </w:divBdr>
                          <w:divsChild>
                            <w:div w:id="398602197">
                              <w:marLeft w:val="0"/>
                              <w:marRight w:val="0"/>
                              <w:marTop w:val="0"/>
                              <w:marBottom w:val="0"/>
                              <w:divBdr>
                                <w:top w:val="none" w:sz="0" w:space="0" w:color="auto"/>
                                <w:left w:val="none" w:sz="0" w:space="0" w:color="auto"/>
                                <w:bottom w:val="none" w:sz="0" w:space="0" w:color="auto"/>
                                <w:right w:val="none" w:sz="0" w:space="0" w:color="auto"/>
                              </w:divBdr>
                              <w:divsChild>
                                <w:div w:id="213002213">
                                  <w:marLeft w:val="0"/>
                                  <w:marRight w:val="0"/>
                                  <w:marTop w:val="0"/>
                                  <w:marBottom w:val="0"/>
                                  <w:divBdr>
                                    <w:top w:val="none" w:sz="0" w:space="0" w:color="auto"/>
                                    <w:left w:val="none" w:sz="0" w:space="0" w:color="auto"/>
                                    <w:bottom w:val="none" w:sz="0" w:space="0" w:color="auto"/>
                                    <w:right w:val="none" w:sz="0" w:space="0" w:color="auto"/>
                                  </w:divBdr>
                                  <w:divsChild>
                                    <w:div w:id="1566067964">
                                      <w:marLeft w:val="0"/>
                                      <w:marRight w:val="0"/>
                                      <w:marTop w:val="0"/>
                                      <w:marBottom w:val="0"/>
                                      <w:divBdr>
                                        <w:top w:val="none" w:sz="0" w:space="0" w:color="auto"/>
                                        <w:left w:val="none" w:sz="0" w:space="0" w:color="auto"/>
                                        <w:bottom w:val="none" w:sz="0" w:space="0" w:color="auto"/>
                                        <w:right w:val="none" w:sz="0" w:space="0" w:color="auto"/>
                                      </w:divBdr>
                                      <w:divsChild>
                                        <w:div w:id="143571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3852384">
                              <w:marLeft w:val="0"/>
                              <w:marRight w:val="0"/>
                              <w:marTop w:val="0"/>
                              <w:marBottom w:val="0"/>
                              <w:divBdr>
                                <w:top w:val="none" w:sz="0" w:space="0" w:color="auto"/>
                                <w:left w:val="none" w:sz="0" w:space="0" w:color="auto"/>
                                <w:bottom w:val="none" w:sz="0" w:space="0" w:color="auto"/>
                                <w:right w:val="none" w:sz="0" w:space="0" w:color="auto"/>
                              </w:divBdr>
                              <w:divsChild>
                                <w:div w:id="533463723">
                                  <w:marLeft w:val="0"/>
                                  <w:marRight w:val="0"/>
                                  <w:marTop w:val="0"/>
                                  <w:marBottom w:val="0"/>
                                  <w:divBdr>
                                    <w:top w:val="none" w:sz="0" w:space="0" w:color="auto"/>
                                    <w:left w:val="none" w:sz="0" w:space="0" w:color="auto"/>
                                    <w:bottom w:val="none" w:sz="0" w:space="0" w:color="auto"/>
                                    <w:right w:val="none" w:sz="0" w:space="0" w:color="auto"/>
                                  </w:divBdr>
                                  <w:divsChild>
                                    <w:div w:id="323357407">
                                      <w:marLeft w:val="0"/>
                                      <w:marRight w:val="0"/>
                                      <w:marTop w:val="0"/>
                                      <w:marBottom w:val="0"/>
                                      <w:divBdr>
                                        <w:top w:val="none" w:sz="0" w:space="0" w:color="auto"/>
                                        <w:left w:val="none" w:sz="0" w:space="0" w:color="auto"/>
                                        <w:bottom w:val="none" w:sz="0" w:space="0" w:color="auto"/>
                                        <w:right w:val="none" w:sz="0" w:space="0" w:color="auto"/>
                                      </w:divBdr>
                                      <w:divsChild>
                                        <w:div w:id="56324595">
                                          <w:marLeft w:val="0"/>
                                          <w:marRight w:val="0"/>
                                          <w:marTop w:val="0"/>
                                          <w:marBottom w:val="0"/>
                                          <w:divBdr>
                                            <w:top w:val="none" w:sz="0" w:space="0" w:color="auto"/>
                                            <w:left w:val="none" w:sz="0" w:space="0" w:color="auto"/>
                                            <w:bottom w:val="none" w:sz="0" w:space="0" w:color="auto"/>
                                            <w:right w:val="none" w:sz="0" w:space="0" w:color="auto"/>
                                          </w:divBdr>
                                          <w:divsChild>
                                            <w:div w:id="1677880868">
                                              <w:marLeft w:val="0"/>
                                              <w:marRight w:val="0"/>
                                              <w:marTop w:val="0"/>
                                              <w:marBottom w:val="0"/>
                                              <w:divBdr>
                                                <w:top w:val="none" w:sz="0" w:space="0" w:color="auto"/>
                                                <w:left w:val="none" w:sz="0" w:space="0" w:color="auto"/>
                                                <w:bottom w:val="none" w:sz="0" w:space="0" w:color="auto"/>
                                                <w:right w:val="none" w:sz="0" w:space="0" w:color="auto"/>
                                              </w:divBdr>
                                              <w:divsChild>
                                                <w:div w:id="499152133">
                                                  <w:marLeft w:val="0"/>
                                                  <w:marRight w:val="0"/>
                                                  <w:marTop w:val="0"/>
                                                  <w:marBottom w:val="0"/>
                                                  <w:divBdr>
                                                    <w:top w:val="none" w:sz="0" w:space="0" w:color="auto"/>
                                                    <w:left w:val="none" w:sz="0" w:space="0" w:color="auto"/>
                                                    <w:bottom w:val="none" w:sz="0" w:space="0" w:color="auto"/>
                                                    <w:right w:val="none" w:sz="0" w:space="0" w:color="auto"/>
                                                  </w:divBdr>
                                                </w:div>
                                                <w:div w:id="1396659740">
                                                  <w:marLeft w:val="0"/>
                                                  <w:marRight w:val="0"/>
                                                  <w:marTop w:val="0"/>
                                                  <w:marBottom w:val="0"/>
                                                  <w:divBdr>
                                                    <w:top w:val="none" w:sz="0" w:space="0" w:color="auto"/>
                                                    <w:left w:val="none" w:sz="0" w:space="0" w:color="auto"/>
                                                    <w:bottom w:val="none" w:sz="0" w:space="0" w:color="auto"/>
                                                    <w:right w:val="none" w:sz="0" w:space="0" w:color="auto"/>
                                                  </w:divBdr>
                                                  <w:divsChild>
                                                    <w:div w:id="190830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4432627">
                      <w:marLeft w:val="0"/>
                      <w:marRight w:val="0"/>
                      <w:marTop w:val="0"/>
                      <w:marBottom w:val="0"/>
                      <w:divBdr>
                        <w:top w:val="none" w:sz="0" w:space="0" w:color="auto"/>
                        <w:left w:val="none" w:sz="0" w:space="0" w:color="auto"/>
                        <w:bottom w:val="none" w:sz="0" w:space="0" w:color="auto"/>
                        <w:right w:val="none" w:sz="0" w:space="0" w:color="auto"/>
                      </w:divBdr>
                      <w:divsChild>
                        <w:div w:id="1392732497">
                          <w:marLeft w:val="0"/>
                          <w:marRight w:val="0"/>
                          <w:marTop w:val="0"/>
                          <w:marBottom w:val="0"/>
                          <w:divBdr>
                            <w:top w:val="none" w:sz="0" w:space="0" w:color="auto"/>
                            <w:left w:val="none" w:sz="0" w:space="0" w:color="auto"/>
                            <w:bottom w:val="none" w:sz="0" w:space="0" w:color="auto"/>
                            <w:right w:val="none" w:sz="0" w:space="0" w:color="auto"/>
                          </w:divBdr>
                          <w:divsChild>
                            <w:div w:id="228737104">
                              <w:marLeft w:val="0"/>
                              <w:marRight w:val="0"/>
                              <w:marTop w:val="0"/>
                              <w:marBottom w:val="0"/>
                              <w:divBdr>
                                <w:top w:val="none" w:sz="0" w:space="0" w:color="auto"/>
                                <w:left w:val="none" w:sz="0" w:space="0" w:color="auto"/>
                                <w:bottom w:val="none" w:sz="0" w:space="0" w:color="auto"/>
                                <w:right w:val="none" w:sz="0" w:space="0" w:color="auto"/>
                              </w:divBdr>
                              <w:divsChild>
                                <w:div w:id="974261119">
                                  <w:marLeft w:val="0"/>
                                  <w:marRight w:val="0"/>
                                  <w:marTop w:val="0"/>
                                  <w:marBottom w:val="0"/>
                                  <w:divBdr>
                                    <w:top w:val="none" w:sz="0" w:space="0" w:color="auto"/>
                                    <w:left w:val="none" w:sz="0" w:space="0" w:color="auto"/>
                                    <w:bottom w:val="none" w:sz="0" w:space="0" w:color="auto"/>
                                    <w:right w:val="none" w:sz="0" w:space="0" w:color="auto"/>
                                  </w:divBdr>
                                  <w:divsChild>
                                    <w:div w:id="123747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30829964">
          <w:marLeft w:val="0"/>
          <w:marRight w:val="0"/>
          <w:marTop w:val="0"/>
          <w:marBottom w:val="0"/>
          <w:divBdr>
            <w:top w:val="none" w:sz="0" w:space="0" w:color="auto"/>
            <w:left w:val="none" w:sz="0" w:space="0" w:color="auto"/>
            <w:bottom w:val="none" w:sz="0" w:space="0" w:color="auto"/>
            <w:right w:val="none" w:sz="0" w:space="0" w:color="auto"/>
          </w:divBdr>
          <w:divsChild>
            <w:div w:id="1375738433">
              <w:marLeft w:val="0"/>
              <w:marRight w:val="0"/>
              <w:marTop w:val="0"/>
              <w:marBottom w:val="0"/>
              <w:divBdr>
                <w:top w:val="none" w:sz="0" w:space="0" w:color="auto"/>
                <w:left w:val="none" w:sz="0" w:space="0" w:color="auto"/>
                <w:bottom w:val="none" w:sz="0" w:space="0" w:color="auto"/>
                <w:right w:val="none" w:sz="0" w:space="0" w:color="auto"/>
              </w:divBdr>
              <w:divsChild>
                <w:div w:id="1839609952">
                  <w:marLeft w:val="0"/>
                  <w:marRight w:val="0"/>
                  <w:marTop w:val="0"/>
                  <w:marBottom w:val="0"/>
                  <w:divBdr>
                    <w:top w:val="none" w:sz="0" w:space="0" w:color="auto"/>
                    <w:left w:val="none" w:sz="0" w:space="0" w:color="auto"/>
                    <w:bottom w:val="none" w:sz="0" w:space="0" w:color="auto"/>
                    <w:right w:val="none" w:sz="0" w:space="0" w:color="auto"/>
                  </w:divBdr>
                  <w:divsChild>
                    <w:div w:id="427165259">
                      <w:marLeft w:val="0"/>
                      <w:marRight w:val="0"/>
                      <w:marTop w:val="0"/>
                      <w:marBottom w:val="0"/>
                      <w:divBdr>
                        <w:top w:val="none" w:sz="0" w:space="0" w:color="auto"/>
                        <w:left w:val="none" w:sz="0" w:space="0" w:color="auto"/>
                        <w:bottom w:val="none" w:sz="0" w:space="0" w:color="auto"/>
                        <w:right w:val="none" w:sz="0" w:space="0" w:color="auto"/>
                      </w:divBdr>
                      <w:divsChild>
                        <w:div w:id="88936877">
                          <w:marLeft w:val="0"/>
                          <w:marRight w:val="0"/>
                          <w:marTop w:val="0"/>
                          <w:marBottom w:val="0"/>
                          <w:divBdr>
                            <w:top w:val="none" w:sz="0" w:space="0" w:color="auto"/>
                            <w:left w:val="none" w:sz="0" w:space="0" w:color="auto"/>
                            <w:bottom w:val="none" w:sz="0" w:space="0" w:color="auto"/>
                            <w:right w:val="none" w:sz="0" w:space="0" w:color="auto"/>
                          </w:divBdr>
                          <w:divsChild>
                            <w:div w:id="904030055">
                              <w:marLeft w:val="0"/>
                              <w:marRight w:val="0"/>
                              <w:marTop w:val="0"/>
                              <w:marBottom w:val="0"/>
                              <w:divBdr>
                                <w:top w:val="none" w:sz="0" w:space="0" w:color="auto"/>
                                <w:left w:val="none" w:sz="0" w:space="0" w:color="auto"/>
                                <w:bottom w:val="none" w:sz="0" w:space="0" w:color="auto"/>
                                <w:right w:val="none" w:sz="0" w:space="0" w:color="auto"/>
                              </w:divBdr>
                              <w:divsChild>
                                <w:div w:id="1581132918">
                                  <w:marLeft w:val="0"/>
                                  <w:marRight w:val="0"/>
                                  <w:marTop w:val="0"/>
                                  <w:marBottom w:val="0"/>
                                  <w:divBdr>
                                    <w:top w:val="none" w:sz="0" w:space="0" w:color="auto"/>
                                    <w:left w:val="none" w:sz="0" w:space="0" w:color="auto"/>
                                    <w:bottom w:val="none" w:sz="0" w:space="0" w:color="auto"/>
                                    <w:right w:val="none" w:sz="0" w:space="0" w:color="auto"/>
                                  </w:divBdr>
                                  <w:divsChild>
                                    <w:div w:id="771776291">
                                      <w:marLeft w:val="0"/>
                                      <w:marRight w:val="0"/>
                                      <w:marTop w:val="0"/>
                                      <w:marBottom w:val="0"/>
                                      <w:divBdr>
                                        <w:top w:val="none" w:sz="0" w:space="0" w:color="auto"/>
                                        <w:left w:val="none" w:sz="0" w:space="0" w:color="auto"/>
                                        <w:bottom w:val="none" w:sz="0" w:space="0" w:color="auto"/>
                                        <w:right w:val="none" w:sz="0" w:space="0" w:color="auto"/>
                                      </w:divBdr>
                                      <w:divsChild>
                                        <w:div w:id="924921854">
                                          <w:marLeft w:val="0"/>
                                          <w:marRight w:val="0"/>
                                          <w:marTop w:val="0"/>
                                          <w:marBottom w:val="0"/>
                                          <w:divBdr>
                                            <w:top w:val="none" w:sz="0" w:space="0" w:color="auto"/>
                                            <w:left w:val="none" w:sz="0" w:space="0" w:color="auto"/>
                                            <w:bottom w:val="none" w:sz="0" w:space="0" w:color="auto"/>
                                            <w:right w:val="none" w:sz="0" w:space="0" w:color="auto"/>
                                          </w:divBdr>
                                          <w:divsChild>
                                            <w:div w:id="1036927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3931610">
          <w:marLeft w:val="0"/>
          <w:marRight w:val="0"/>
          <w:marTop w:val="0"/>
          <w:marBottom w:val="0"/>
          <w:divBdr>
            <w:top w:val="none" w:sz="0" w:space="0" w:color="auto"/>
            <w:left w:val="none" w:sz="0" w:space="0" w:color="auto"/>
            <w:bottom w:val="none" w:sz="0" w:space="0" w:color="auto"/>
            <w:right w:val="none" w:sz="0" w:space="0" w:color="auto"/>
          </w:divBdr>
          <w:divsChild>
            <w:div w:id="257754007">
              <w:marLeft w:val="0"/>
              <w:marRight w:val="0"/>
              <w:marTop w:val="0"/>
              <w:marBottom w:val="0"/>
              <w:divBdr>
                <w:top w:val="none" w:sz="0" w:space="0" w:color="auto"/>
                <w:left w:val="none" w:sz="0" w:space="0" w:color="auto"/>
                <w:bottom w:val="none" w:sz="0" w:space="0" w:color="auto"/>
                <w:right w:val="none" w:sz="0" w:space="0" w:color="auto"/>
              </w:divBdr>
              <w:divsChild>
                <w:div w:id="567769764">
                  <w:marLeft w:val="0"/>
                  <w:marRight w:val="0"/>
                  <w:marTop w:val="0"/>
                  <w:marBottom w:val="0"/>
                  <w:divBdr>
                    <w:top w:val="none" w:sz="0" w:space="0" w:color="auto"/>
                    <w:left w:val="none" w:sz="0" w:space="0" w:color="auto"/>
                    <w:bottom w:val="none" w:sz="0" w:space="0" w:color="auto"/>
                    <w:right w:val="none" w:sz="0" w:space="0" w:color="auto"/>
                  </w:divBdr>
                  <w:divsChild>
                    <w:div w:id="1810054786">
                      <w:marLeft w:val="0"/>
                      <w:marRight w:val="0"/>
                      <w:marTop w:val="0"/>
                      <w:marBottom w:val="0"/>
                      <w:divBdr>
                        <w:top w:val="none" w:sz="0" w:space="0" w:color="auto"/>
                        <w:left w:val="none" w:sz="0" w:space="0" w:color="auto"/>
                        <w:bottom w:val="none" w:sz="0" w:space="0" w:color="auto"/>
                        <w:right w:val="none" w:sz="0" w:space="0" w:color="auto"/>
                      </w:divBdr>
                      <w:divsChild>
                        <w:div w:id="1401442212">
                          <w:marLeft w:val="0"/>
                          <w:marRight w:val="0"/>
                          <w:marTop w:val="0"/>
                          <w:marBottom w:val="0"/>
                          <w:divBdr>
                            <w:top w:val="none" w:sz="0" w:space="0" w:color="auto"/>
                            <w:left w:val="none" w:sz="0" w:space="0" w:color="auto"/>
                            <w:bottom w:val="none" w:sz="0" w:space="0" w:color="auto"/>
                            <w:right w:val="none" w:sz="0" w:space="0" w:color="auto"/>
                          </w:divBdr>
                          <w:divsChild>
                            <w:div w:id="713578791">
                              <w:marLeft w:val="0"/>
                              <w:marRight w:val="0"/>
                              <w:marTop w:val="0"/>
                              <w:marBottom w:val="0"/>
                              <w:divBdr>
                                <w:top w:val="none" w:sz="0" w:space="0" w:color="auto"/>
                                <w:left w:val="none" w:sz="0" w:space="0" w:color="auto"/>
                                <w:bottom w:val="none" w:sz="0" w:space="0" w:color="auto"/>
                                <w:right w:val="none" w:sz="0" w:space="0" w:color="auto"/>
                              </w:divBdr>
                              <w:divsChild>
                                <w:div w:id="1685129828">
                                  <w:marLeft w:val="0"/>
                                  <w:marRight w:val="0"/>
                                  <w:marTop w:val="0"/>
                                  <w:marBottom w:val="0"/>
                                  <w:divBdr>
                                    <w:top w:val="none" w:sz="0" w:space="0" w:color="auto"/>
                                    <w:left w:val="none" w:sz="0" w:space="0" w:color="auto"/>
                                    <w:bottom w:val="none" w:sz="0" w:space="0" w:color="auto"/>
                                    <w:right w:val="none" w:sz="0" w:space="0" w:color="auto"/>
                                  </w:divBdr>
                                  <w:divsChild>
                                    <w:div w:id="937785568">
                                      <w:marLeft w:val="0"/>
                                      <w:marRight w:val="0"/>
                                      <w:marTop w:val="0"/>
                                      <w:marBottom w:val="0"/>
                                      <w:divBdr>
                                        <w:top w:val="none" w:sz="0" w:space="0" w:color="auto"/>
                                        <w:left w:val="none" w:sz="0" w:space="0" w:color="auto"/>
                                        <w:bottom w:val="none" w:sz="0" w:space="0" w:color="auto"/>
                                        <w:right w:val="none" w:sz="0" w:space="0" w:color="auto"/>
                                      </w:divBdr>
                                      <w:divsChild>
                                        <w:div w:id="1033844541">
                                          <w:marLeft w:val="0"/>
                                          <w:marRight w:val="0"/>
                                          <w:marTop w:val="0"/>
                                          <w:marBottom w:val="0"/>
                                          <w:divBdr>
                                            <w:top w:val="none" w:sz="0" w:space="0" w:color="auto"/>
                                            <w:left w:val="none" w:sz="0" w:space="0" w:color="auto"/>
                                            <w:bottom w:val="none" w:sz="0" w:space="0" w:color="auto"/>
                                            <w:right w:val="none" w:sz="0" w:space="0" w:color="auto"/>
                                          </w:divBdr>
                                          <w:divsChild>
                                            <w:div w:id="1932003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47254718">
          <w:marLeft w:val="0"/>
          <w:marRight w:val="0"/>
          <w:marTop w:val="0"/>
          <w:marBottom w:val="0"/>
          <w:divBdr>
            <w:top w:val="none" w:sz="0" w:space="0" w:color="auto"/>
            <w:left w:val="none" w:sz="0" w:space="0" w:color="auto"/>
            <w:bottom w:val="none" w:sz="0" w:space="0" w:color="auto"/>
            <w:right w:val="none" w:sz="0" w:space="0" w:color="auto"/>
          </w:divBdr>
          <w:divsChild>
            <w:div w:id="75133618">
              <w:marLeft w:val="0"/>
              <w:marRight w:val="0"/>
              <w:marTop w:val="0"/>
              <w:marBottom w:val="0"/>
              <w:divBdr>
                <w:top w:val="none" w:sz="0" w:space="0" w:color="auto"/>
                <w:left w:val="none" w:sz="0" w:space="0" w:color="auto"/>
                <w:bottom w:val="none" w:sz="0" w:space="0" w:color="auto"/>
                <w:right w:val="none" w:sz="0" w:space="0" w:color="auto"/>
              </w:divBdr>
              <w:divsChild>
                <w:div w:id="1858733110">
                  <w:marLeft w:val="0"/>
                  <w:marRight w:val="0"/>
                  <w:marTop w:val="0"/>
                  <w:marBottom w:val="0"/>
                  <w:divBdr>
                    <w:top w:val="none" w:sz="0" w:space="0" w:color="auto"/>
                    <w:left w:val="none" w:sz="0" w:space="0" w:color="auto"/>
                    <w:bottom w:val="none" w:sz="0" w:space="0" w:color="auto"/>
                    <w:right w:val="none" w:sz="0" w:space="0" w:color="auto"/>
                  </w:divBdr>
                  <w:divsChild>
                    <w:div w:id="740643060">
                      <w:marLeft w:val="0"/>
                      <w:marRight w:val="0"/>
                      <w:marTop w:val="0"/>
                      <w:marBottom w:val="0"/>
                      <w:divBdr>
                        <w:top w:val="none" w:sz="0" w:space="0" w:color="auto"/>
                        <w:left w:val="none" w:sz="0" w:space="0" w:color="auto"/>
                        <w:bottom w:val="none" w:sz="0" w:space="0" w:color="auto"/>
                        <w:right w:val="none" w:sz="0" w:space="0" w:color="auto"/>
                      </w:divBdr>
                      <w:divsChild>
                        <w:div w:id="1319767292">
                          <w:marLeft w:val="0"/>
                          <w:marRight w:val="0"/>
                          <w:marTop w:val="0"/>
                          <w:marBottom w:val="0"/>
                          <w:divBdr>
                            <w:top w:val="none" w:sz="0" w:space="0" w:color="auto"/>
                            <w:left w:val="none" w:sz="0" w:space="0" w:color="auto"/>
                            <w:bottom w:val="none" w:sz="0" w:space="0" w:color="auto"/>
                            <w:right w:val="none" w:sz="0" w:space="0" w:color="auto"/>
                          </w:divBdr>
                          <w:divsChild>
                            <w:div w:id="309788737">
                              <w:marLeft w:val="0"/>
                              <w:marRight w:val="0"/>
                              <w:marTop w:val="0"/>
                              <w:marBottom w:val="0"/>
                              <w:divBdr>
                                <w:top w:val="none" w:sz="0" w:space="0" w:color="auto"/>
                                <w:left w:val="none" w:sz="0" w:space="0" w:color="auto"/>
                                <w:bottom w:val="none" w:sz="0" w:space="0" w:color="auto"/>
                                <w:right w:val="none" w:sz="0" w:space="0" w:color="auto"/>
                              </w:divBdr>
                              <w:divsChild>
                                <w:div w:id="1144545427">
                                  <w:marLeft w:val="0"/>
                                  <w:marRight w:val="0"/>
                                  <w:marTop w:val="0"/>
                                  <w:marBottom w:val="0"/>
                                  <w:divBdr>
                                    <w:top w:val="none" w:sz="0" w:space="0" w:color="auto"/>
                                    <w:left w:val="none" w:sz="0" w:space="0" w:color="auto"/>
                                    <w:bottom w:val="none" w:sz="0" w:space="0" w:color="auto"/>
                                    <w:right w:val="none" w:sz="0" w:space="0" w:color="auto"/>
                                  </w:divBdr>
                                  <w:divsChild>
                                    <w:div w:id="213990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9249390">
                      <w:marLeft w:val="0"/>
                      <w:marRight w:val="0"/>
                      <w:marTop w:val="0"/>
                      <w:marBottom w:val="0"/>
                      <w:divBdr>
                        <w:top w:val="none" w:sz="0" w:space="0" w:color="auto"/>
                        <w:left w:val="none" w:sz="0" w:space="0" w:color="auto"/>
                        <w:bottom w:val="none" w:sz="0" w:space="0" w:color="auto"/>
                        <w:right w:val="none" w:sz="0" w:space="0" w:color="auto"/>
                      </w:divBdr>
                      <w:divsChild>
                        <w:div w:id="1126194267">
                          <w:marLeft w:val="0"/>
                          <w:marRight w:val="0"/>
                          <w:marTop w:val="0"/>
                          <w:marBottom w:val="0"/>
                          <w:divBdr>
                            <w:top w:val="none" w:sz="0" w:space="0" w:color="auto"/>
                            <w:left w:val="none" w:sz="0" w:space="0" w:color="auto"/>
                            <w:bottom w:val="none" w:sz="0" w:space="0" w:color="auto"/>
                            <w:right w:val="none" w:sz="0" w:space="0" w:color="auto"/>
                          </w:divBdr>
                          <w:divsChild>
                            <w:div w:id="1432898550">
                              <w:marLeft w:val="0"/>
                              <w:marRight w:val="0"/>
                              <w:marTop w:val="0"/>
                              <w:marBottom w:val="0"/>
                              <w:divBdr>
                                <w:top w:val="none" w:sz="0" w:space="0" w:color="auto"/>
                                <w:left w:val="none" w:sz="0" w:space="0" w:color="auto"/>
                                <w:bottom w:val="none" w:sz="0" w:space="0" w:color="auto"/>
                                <w:right w:val="none" w:sz="0" w:space="0" w:color="auto"/>
                              </w:divBdr>
                              <w:divsChild>
                                <w:div w:id="102575876">
                                  <w:marLeft w:val="0"/>
                                  <w:marRight w:val="0"/>
                                  <w:marTop w:val="0"/>
                                  <w:marBottom w:val="0"/>
                                  <w:divBdr>
                                    <w:top w:val="none" w:sz="0" w:space="0" w:color="auto"/>
                                    <w:left w:val="none" w:sz="0" w:space="0" w:color="auto"/>
                                    <w:bottom w:val="none" w:sz="0" w:space="0" w:color="auto"/>
                                    <w:right w:val="none" w:sz="0" w:space="0" w:color="auto"/>
                                  </w:divBdr>
                                  <w:divsChild>
                                    <w:div w:id="738866687">
                                      <w:marLeft w:val="0"/>
                                      <w:marRight w:val="0"/>
                                      <w:marTop w:val="0"/>
                                      <w:marBottom w:val="0"/>
                                      <w:divBdr>
                                        <w:top w:val="none" w:sz="0" w:space="0" w:color="auto"/>
                                        <w:left w:val="none" w:sz="0" w:space="0" w:color="auto"/>
                                        <w:bottom w:val="none" w:sz="0" w:space="0" w:color="auto"/>
                                        <w:right w:val="none" w:sz="0" w:space="0" w:color="auto"/>
                                      </w:divBdr>
                                      <w:divsChild>
                                        <w:div w:id="150905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133258">
                              <w:marLeft w:val="0"/>
                              <w:marRight w:val="0"/>
                              <w:marTop w:val="0"/>
                              <w:marBottom w:val="0"/>
                              <w:divBdr>
                                <w:top w:val="none" w:sz="0" w:space="0" w:color="auto"/>
                                <w:left w:val="none" w:sz="0" w:space="0" w:color="auto"/>
                                <w:bottom w:val="none" w:sz="0" w:space="0" w:color="auto"/>
                                <w:right w:val="none" w:sz="0" w:space="0" w:color="auto"/>
                              </w:divBdr>
                              <w:divsChild>
                                <w:div w:id="1283268309">
                                  <w:marLeft w:val="0"/>
                                  <w:marRight w:val="0"/>
                                  <w:marTop w:val="0"/>
                                  <w:marBottom w:val="0"/>
                                  <w:divBdr>
                                    <w:top w:val="none" w:sz="0" w:space="0" w:color="auto"/>
                                    <w:left w:val="none" w:sz="0" w:space="0" w:color="auto"/>
                                    <w:bottom w:val="none" w:sz="0" w:space="0" w:color="auto"/>
                                    <w:right w:val="none" w:sz="0" w:space="0" w:color="auto"/>
                                  </w:divBdr>
                                  <w:divsChild>
                                    <w:div w:id="307832086">
                                      <w:marLeft w:val="0"/>
                                      <w:marRight w:val="0"/>
                                      <w:marTop w:val="0"/>
                                      <w:marBottom w:val="0"/>
                                      <w:divBdr>
                                        <w:top w:val="none" w:sz="0" w:space="0" w:color="auto"/>
                                        <w:left w:val="none" w:sz="0" w:space="0" w:color="auto"/>
                                        <w:bottom w:val="none" w:sz="0" w:space="0" w:color="auto"/>
                                        <w:right w:val="none" w:sz="0" w:space="0" w:color="auto"/>
                                      </w:divBdr>
                                      <w:divsChild>
                                        <w:div w:id="1317150796">
                                          <w:marLeft w:val="0"/>
                                          <w:marRight w:val="0"/>
                                          <w:marTop w:val="0"/>
                                          <w:marBottom w:val="0"/>
                                          <w:divBdr>
                                            <w:top w:val="none" w:sz="0" w:space="0" w:color="auto"/>
                                            <w:left w:val="none" w:sz="0" w:space="0" w:color="auto"/>
                                            <w:bottom w:val="none" w:sz="0" w:space="0" w:color="auto"/>
                                            <w:right w:val="none" w:sz="0" w:space="0" w:color="auto"/>
                                          </w:divBdr>
                                          <w:divsChild>
                                            <w:div w:id="1162820768">
                                              <w:marLeft w:val="0"/>
                                              <w:marRight w:val="0"/>
                                              <w:marTop w:val="0"/>
                                              <w:marBottom w:val="0"/>
                                              <w:divBdr>
                                                <w:top w:val="none" w:sz="0" w:space="0" w:color="auto"/>
                                                <w:left w:val="none" w:sz="0" w:space="0" w:color="auto"/>
                                                <w:bottom w:val="none" w:sz="0" w:space="0" w:color="auto"/>
                                                <w:right w:val="none" w:sz="0" w:space="0" w:color="auto"/>
                                              </w:divBdr>
                                              <w:divsChild>
                                                <w:div w:id="696851023">
                                                  <w:marLeft w:val="0"/>
                                                  <w:marRight w:val="0"/>
                                                  <w:marTop w:val="0"/>
                                                  <w:marBottom w:val="0"/>
                                                  <w:divBdr>
                                                    <w:top w:val="none" w:sz="0" w:space="0" w:color="auto"/>
                                                    <w:left w:val="none" w:sz="0" w:space="0" w:color="auto"/>
                                                    <w:bottom w:val="none" w:sz="0" w:space="0" w:color="auto"/>
                                                    <w:right w:val="none" w:sz="0" w:space="0" w:color="auto"/>
                                                  </w:divBdr>
                                                  <w:divsChild>
                                                    <w:div w:id="1294365805">
                                                      <w:marLeft w:val="0"/>
                                                      <w:marRight w:val="0"/>
                                                      <w:marTop w:val="0"/>
                                                      <w:marBottom w:val="0"/>
                                                      <w:divBdr>
                                                        <w:top w:val="none" w:sz="0" w:space="0" w:color="auto"/>
                                                        <w:left w:val="none" w:sz="0" w:space="0" w:color="auto"/>
                                                        <w:bottom w:val="none" w:sz="0" w:space="0" w:color="auto"/>
                                                        <w:right w:val="none" w:sz="0" w:space="0" w:color="auto"/>
                                                      </w:divBdr>
                                                    </w:div>
                                                  </w:divsChild>
                                                </w:div>
                                                <w:div w:id="175997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79630811">
          <w:marLeft w:val="0"/>
          <w:marRight w:val="0"/>
          <w:marTop w:val="0"/>
          <w:marBottom w:val="0"/>
          <w:divBdr>
            <w:top w:val="none" w:sz="0" w:space="0" w:color="auto"/>
            <w:left w:val="none" w:sz="0" w:space="0" w:color="auto"/>
            <w:bottom w:val="none" w:sz="0" w:space="0" w:color="auto"/>
            <w:right w:val="none" w:sz="0" w:space="0" w:color="auto"/>
          </w:divBdr>
          <w:divsChild>
            <w:div w:id="1625843500">
              <w:marLeft w:val="0"/>
              <w:marRight w:val="0"/>
              <w:marTop w:val="0"/>
              <w:marBottom w:val="0"/>
              <w:divBdr>
                <w:top w:val="none" w:sz="0" w:space="0" w:color="auto"/>
                <w:left w:val="none" w:sz="0" w:space="0" w:color="auto"/>
                <w:bottom w:val="none" w:sz="0" w:space="0" w:color="auto"/>
                <w:right w:val="none" w:sz="0" w:space="0" w:color="auto"/>
              </w:divBdr>
              <w:divsChild>
                <w:div w:id="1882325882">
                  <w:marLeft w:val="0"/>
                  <w:marRight w:val="0"/>
                  <w:marTop w:val="0"/>
                  <w:marBottom w:val="0"/>
                  <w:divBdr>
                    <w:top w:val="none" w:sz="0" w:space="0" w:color="auto"/>
                    <w:left w:val="none" w:sz="0" w:space="0" w:color="auto"/>
                    <w:bottom w:val="none" w:sz="0" w:space="0" w:color="auto"/>
                    <w:right w:val="none" w:sz="0" w:space="0" w:color="auto"/>
                  </w:divBdr>
                  <w:divsChild>
                    <w:div w:id="673647707">
                      <w:marLeft w:val="0"/>
                      <w:marRight w:val="0"/>
                      <w:marTop w:val="0"/>
                      <w:marBottom w:val="0"/>
                      <w:divBdr>
                        <w:top w:val="none" w:sz="0" w:space="0" w:color="auto"/>
                        <w:left w:val="none" w:sz="0" w:space="0" w:color="auto"/>
                        <w:bottom w:val="none" w:sz="0" w:space="0" w:color="auto"/>
                        <w:right w:val="none" w:sz="0" w:space="0" w:color="auto"/>
                      </w:divBdr>
                      <w:divsChild>
                        <w:div w:id="1570386682">
                          <w:marLeft w:val="0"/>
                          <w:marRight w:val="0"/>
                          <w:marTop w:val="0"/>
                          <w:marBottom w:val="0"/>
                          <w:divBdr>
                            <w:top w:val="none" w:sz="0" w:space="0" w:color="auto"/>
                            <w:left w:val="none" w:sz="0" w:space="0" w:color="auto"/>
                            <w:bottom w:val="none" w:sz="0" w:space="0" w:color="auto"/>
                            <w:right w:val="none" w:sz="0" w:space="0" w:color="auto"/>
                          </w:divBdr>
                          <w:divsChild>
                            <w:div w:id="1880389830">
                              <w:marLeft w:val="0"/>
                              <w:marRight w:val="0"/>
                              <w:marTop w:val="0"/>
                              <w:marBottom w:val="0"/>
                              <w:divBdr>
                                <w:top w:val="none" w:sz="0" w:space="0" w:color="auto"/>
                                <w:left w:val="none" w:sz="0" w:space="0" w:color="auto"/>
                                <w:bottom w:val="none" w:sz="0" w:space="0" w:color="auto"/>
                                <w:right w:val="none" w:sz="0" w:space="0" w:color="auto"/>
                              </w:divBdr>
                              <w:divsChild>
                                <w:div w:id="1361391399">
                                  <w:marLeft w:val="0"/>
                                  <w:marRight w:val="0"/>
                                  <w:marTop w:val="0"/>
                                  <w:marBottom w:val="0"/>
                                  <w:divBdr>
                                    <w:top w:val="none" w:sz="0" w:space="0" w:color="auto"/>
                                    <w:left w:val="none" w:sz="0" w:space="0" w:color="auto"/>
                                    <w:bottom w:val="none" w:sz="0" w:space="0" w:color="auto"/>
                                    <w:right w:val="none" w:sz="0" w:space="0" w:color="auto"/>
                                  </w:divBdr>
                                  <w:divsChild>
                                    <w:div w:id="20897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0370689">
                      <w:marLeft w:val="0"/>
                      <w:marRight w:val="0"/>
                      <w:marTop w:val="0"/>
                      <w:marBottom w:val="0"/>
                      <w:divBdr>
                        <w:top w:val="none" w:sz="0" w:space="0" w:color="auto"/>
                        <w:left w:val="none" w:sz="0" w:space="0" w:color="auto"/>
                        <w:bottom w:val="none" w:sz="0" w:space="0" w:color="auto"/>
                        <w:right w:val="none" w:sz="0" w:space="0" w:color="auto"/>
                      </w:divBdr>
                      <w:divsChild>
                        <w:div w:id="1224367957">
                          <w:marLeft w:val="0"/>
                          <w:marRight w:val="0"/>
                          <w:marTop w:val="0"/>
                          <w:marBottom w:val="0"/>
                          <w:divBdr>
                            <w:top w:val="none" w:sz="0" w:space="0" w:color="auto"/>
                            <w:left w:val="none" w:sz="0" w:space="0" w:color="auto"/>
                            <w:bottom w:val="none" w:sz="0" w:space="0" w:color="auto"/>
                            <w:right w:val="none" w:sz="0" w:space="0" w:color="auto"/>
                          </w:divBdr>
                          <w:divsChild>
                            <w:div w:id="26563465">
                              <w:marLeft w:val="0"/>
                              <w:marRight w:val="0"/>
                              <w:marTop w:val="0"/>
                              <w:marBottom w:val="0"/>
                              <w:divBdr>
                                <w:top w:val="none" w:sz="0" w:space="0" w:color="auto"/>
                                <w:left w:val="none" w:sz="0" w:space="0" w:color="auto"/>
                                <w:bottom w:val="none" w:sz="0" w:space="0" w:color="auto"/>
                                <w:right w:val="none" w:sz="0" w:space="0" w:color="auto"/>
                              </w:divBdr>
                              <w:divsChild>
                                <w:div w:id="1350059923">
                                  <w:marLeft w:val="0"/>
                                  <w:marRight w:val="0"/>
                                  <w:marTop w:val="0"/>
                                  <w:marBottom w:val="0"/>
                                  <w:divBdr>
                                    <w:top w:val="none" w:sz="0" w:space="0" w:color="auto"/>
                                    <w:left w:val="none" w:sz="0" w:space="0" w:color="auto"/>
                                    <w:bottom w:val="none" w:sz="0" w:space="0" w:color="auto"/>
                                    <w:right w:val="none" w:sz="0" w:space="0" w:color="auto"/>
                                  </w:divBdr>
                                  <w:divsChild>
                                    <w:div w:id="1724213377">
                                      <w:marLeft w:val="0"/>
                                      <w:marRight w:val="0"/>
                                      <w:marTop w:val="0"/>
                                      <w:marBottom w:val="0"/>
                                      <w:divBdr>
                                        <w:top w:val="none" w:sz="0" w:space="0" w:color="auto"/>
                                        <w:left w:val="none" w:sz="0" w:space="0" w:color="auto"/>
                                        <w:bottom w:val="none" w:sz="0" w:space="0" w:color="auto"/>
                                        <w:right w:val="none" w:sz="0" w:space="0" w:color="auto"/>
                                      </w:divBdr>
                                      <w:divsChild>
                                        <w:div w:id="88009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7102474">
                              <w:marLeft w:val="0"/>
                              <w:marRight w:val="0"/>
                              <w:marTop w:val="0"/>
                              <w:marBottom w:val="0"/>
                              <w:divBdr>
                                <w:top w:val="none" w:sz="0" w:space="0" w:color="auto"/>
                                <w:left w:val="none" w:sz="0" w:space="0" w:color="auto"/>
                                <w:bottom w:val="none" w:sz="0" w:space="0" w:color="auto"/>
                                <w:right w:val="none" w:sz="0" w:space="0" w:color="auto"/>
                              </w:divBdr>
                              <w:divsChild>
                                <w:div w:id="2052917129">
                                  <w:marLeft w:val="0"/>
                                  <w:marRight w:val="0"/>
                                  <w:marTop w:val="0"/>
                                  <w:marBottom w:val="0"/>
                                  <w:divBdr>
                                    <w:top w:val="none" w:sz="0" w:space="0" w:color="auto"/>
                                    <w:left w:val="none" w:sz="0" w:space="0" w:color="auto"/>
                                    <w:bottom w:val="none" w:sz="0" w:space="0" w:color="auto"/>
                                    <w:right w:val="none" w:sz="0" w:space="0" w:color="auto"/>
                                  </w:divBdr>
                                  <w:divsChild>
                                    <w:div w:id="13657448">
                                      <w:marLeft w:val="0"/>
                                      <w:marRight w:val="0"/>
                                      <w:marTop w:val="0"/>
                                      <w:marBottom w:val="0"/>
                                      <w:divBdr>
                                        <w:top w:val="none" w:sz="0" w:space="0" w:color="auto"/>
                                        <w:left w:val="none" w:sz="0" w:space="0" w:color="auto"/>
                                        <w:bottom w:val="none" w:sz="0" w:space="0" w:color="auto"/>
                                        <w:right w:val="none" w:sz="0" w:space="0" w:color="auto"/>
                                      </w:divBdr>
                                      <w:divsChild>
                                        <w:div w:id="1272055161">
                                          <w:marLeft w:val="0"/>
                                          <w:marRight w:val="0"/>
                                          <w:marTop w:val="0"/>
                                          <w:marBottom w:val="0"/>
                                          <w:divBdr>
                                            <w:top w:val="none" w:sz="0" w:space="0" w:color="auto"/>
                                            <w:left w:val="none" w:sz="0" w:space="0" w:color="auto"/>
                                            <w:bottom w:val="none" w:sz="0" w:space="0" w:color="auto"/>
                                            <w:right w:val="none" w:sz="0" w:space="0" w:color="auto"/>
                                          </w:divBdr>
                                          <w:divsChild>
                                            <w:div w:id="1154175673">
                                              <w:marLeft w:val="0"/>
                                              <w:marRight w:val="0"/>
                                              <w:marTop w:val="0"/>
                                              <w:marBottom w:val="0"/>
                                              <w:divBdr>
                                                <w:top w:val="none" w:sz="0" w:space="0" w:color="auto"/>
                                                <w:left w:val="none" w:sz="0" w:space="0" w:color="auto"/>
                                                <w:bottom w:val="none" w:sz="0" w:space="0" w:color="auto"/>
                                                <w:right w:val="none" w:sz="0" w:space="0" w:color="auto"/>
                                              </w:divBdr>
                                              <w:divsChild>
                                                <w:div w:id="59593826">
                                                  <w:marLeft w:val="0"/>
                                                  <w:marRight w:val="0"/>
                                                  <w:marTop w:val="0"/>
                                                  <w:marBottom w:val="0"/>
                                                  <w:divBdr>
                                                    <w:top w:val="none" w:sz="0" w:space="0" w:color="auto"/>
                                                    <w:left w:val="none" w:sz="0" w:space="0" w:color="auto"/>
                                                    <w:bottom w:val="none" w:sz="0" w:space="0" w:color="auto"/>
                                                    <w:right w:val="none" w:sz="0" w:space="0" w:color="auto"/>
                                                  </w:divBdr>
                                                </w:div>
                                                <w:div w:id="1372421185">
                                                  <w:marLeft w:val="0"/>
                                                  <w:marRight w:val="0"/>
                                                  <w:marTop w:val="0"/>
                                                  <w:marBottom w:val="0"/>
                                                  <w:divBdr>
                                                    <w:top w:val="none" w:sz="0" w:space="0" w:color="auto"/>
                                                    <w:left w:val="none" w:sz="0" w:space="0" w:color="auto"/>
                                                    <w:bottom w:val="none" w:sz="0" w:space="0" w:color="auto"/>
                                                    <w:right w:val="none" w:sz="0" w:space="0" w:color="auto"/>
                                                  </w:divBdr>
                                                  <w:divsChild>
                                                    <w:div w:id="46454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86453068">
          <w:marLeft w:val="0"/>
          <w:marRight w:val="0"/>
          <w:marTop w:val="0"/>
          <w:marBottom w:val="0"/>
          <w:divBdr>
            <w:top w:val="none" w:sz="0" w:space="0" w:color="auto"/>
            <w:left w:val="none" w:sz="0" w:space="0" w:color="auto"/>
            <w:bottom w:val="none" w:sz="0" w:space="0" w:color="auto"/>
            <w:right w:val="none" w:sz="0" w:space="0" w:color="auto"/>
          </w:divBdr>
          <w:divsChild>
            <w:div w:id="1364987533">
              <w:marLeft w:val="0"/>
              <w:marRight w:val="0"/>
              <w:marTop w:val="0"/>
              <w:marBottom w:val="0"/>
              <w:divBdr>
                <w:top w:val="none" w:sz="0" w:space="0" w:color="auto"/>
                <w:left w:val="none" w:sz="0" w:space="0" w:color="auto"/>
                <w:bottom w:val="none" w:sz="0" w:space="0" w:color="auto"/>
                <w:right w:val="none" w:sz="0" w:space="0" w:color="auto"/>
              </w:divBdr>
              <w:divsChild>
                <w:div w:id="627246556">
                  <w:marLeft w:val="0"/>
                  <w:marRight w:val="0"/>
                  <w:marTop w:val="0"/>
                  <w:marBottom w:val="0"/>
                  <w:divBdr>
                    <w:top w:val="none" w:sz="0" w:space="0" w:color="auto"/>
                    <w:left w:val="none" w:sz="0" w:space="0" w:color="auto"/>
                    <w:bottom w:val="none" w:sz="0" w:space="0" w:color="auto"/>
                    <w:right w:val="none" w:sz="0" w:space="0" w:color="auto"/>
                  </w:divBdr>
                  <w:divsChild>
                    <w:div w:id="1013800731">
                      <w:marLeft w:val="0"/>
                      <w:marRight w:val="0"/>
                      <w:marTop w:val="0"/>
                      <w:marBottom w:val="0"/>
                      <w:divBdr>
                        <w:top w:val="none" w:sz="0" w:space="0" w:color="auto"/>
                        <w:left w:val="none" w:sz="0" w:space="0" w:color="auto"/>
                        <w:bottom w:val="none" w:sz="0" w:space="0" w:color="auto"/>
                        <w:right w:val="none" w:sz="0" w:space="0" w:color="auto"/>
                      </w:divBdr>
                      <w:divsChild>
                        <w:div w:id="2081099398">
                          <w:marLeft w:val="0"/>
                          <w:marRight w:val="0"/>
                          <w:marTop w:val="0"/>
                          <w:marBottom w:val="0"/>
                          <w:divBdr>
                            <w:top w:val="none" w:sz="0" w:space="0" w:color="auto"/>
                            <w:left w:val="none" w:sz="0" w:space="0" w:color="auto"/>
                            <w:bottom w:val="none" w:sz="0" w:space="0" w:color="auto"/>
                            <w:right w:val="none" w:sz="0" w:space="0" w:color="auto"/>
                          </w:divBdr>
                          <w:divsChild>
                            <w:div w:id="445657549">
                              <w:marLeft w:val="0"/>
                              <w:marRight w:val="0"/>
                              <w:marTop w:val="0"/>
                              <w:marBottom w:val="0"/>
                              <w:divBdr>
                                <w:top w:val="none" w:sz="0" w:space="0" w:color="auto"/>
                                <w:left w:val="none" w:sz="0" w:space="0" w:color="auto"/>
                                <w:bottom w:val="none" w:sz="0" w:space="0" w:color="auto"/>
                                <w:right w:val="none" w:sz="0" w:space="0" w:color="auto"/>
                              </w:divBdr>
                              <w:divsChild>
                                <w:div w:id="1741102059">
                                  <w:marLeft w:val="0"/>
                                  <w:marRight w:val="0"/>
                                  <w:marTop w:val="0"/>
                                  <w:marBottom w:val="0"/>
                                  <w:divBdr>
                                    <w:top w:val="none" w:sz="0" w:space="0" w:color="auto"/>
                                    <w:left w:val="none" w:sz="0" w:space="0" w:color="auto"/>
                                    <w:bottom w:val="none" w:sz="0" w:space="0" w:color="auto"/>
                                    <w:right w:val="none" w:sz="0" w:space="0" w:color="auto"/>
                                  </w:divBdr>
                                  <w:divsChild>
                                    <w:div w:id="1028337356">
                                      <w:marLeft w:val="0"/>
                                      <w:marRight w:val="0"/>
                                      <w:marTop w:val="0"/>
                                      <w:marBottom w:val="0"/>
                                      <w:divBdr>
                                        <w:top w:val="none" w:sz="0" w:space="0" w:color="auto"/>
                                        <w:left w:val="none" w:sz="0" w:space="0" w:color="auto"/>
                                        <w:bottom w:val="none" w:sz="0" w:space="0" w:color="auto"/>
                                        <w:right w:val="none" w:sz="0" w:space="0" w:color="auto"/>
                                      </w:divBdr>
                                      <w:divsChild>
                                        <w:div w:id="1038120296">
                                          <w:marLeft w:val="0"/>
                                          <w:marRight w:val="0"/>
                                          <w:marTop w:val="0"/>
                                          <w:marBottom w:val="0"/>
                                          <w:divBdr>
                                            <w:top w:val="none" w:sz="0" w:space="0" w:color="auto"/>
                                            <w:left w:val="none" w:sz="0" w:space="0" w:color="auto"/>
                                            <w:bottom w:val="none" w:sz="0" w:space="0" w:color="auto"/>
                                            <w:right w:val="none" w:sz="0" w:space="0" w:color="auto"/>
                                          </w:divBdr>
                                          <w:divsChild>
                                            <w:div w:id="603420028">
                                              <w:marLeft w:val="0"/>
                                              <w:marRight w:val="0"/>
                                              <w:marTop w:val="0"/>
                                              <w:marBottom w:val="0"/>
                                              <w:divBdr>
                                                <w:top w:val="none" w:sz="0" w:space="0" w:color="auto"/>
                                                <w:left w:val="none" w:sz="0" w:space="0" w:color="auto"/>
                                                <w:bottom w:val="none" w:sz="0" w:space="0" w:color="auto"/>
                                                <w:right w:val="none" w:sz="0" w:space="0" w:color="auto"/>
                                              </w:divBdr>
                                              <w:divsChild>
                                                <w:div w:id="464586131">
                                                  <w:marLeft w:val="0"/>
                                                  <w:marRight w:val="0"/>
                                                  <w:marTop w:val="0"/>
                                                  <w:marBottom w:val="0"/>
                                                  <w:divBdr>
                                                    <w:top w:val="none" w:sz="0" w:space="0" w:color="auto"/>
                                                    <w:left w:val="none" w:sz="0" w:space="0" w:color="auto"/>
                                                    <w:bottom w:val="none" w:sz="0" w:space="0" w:color="auto"/>
                                                    <w:right w:val="none" w:sz="0" w:space="0" w:color="auto"/>
                                                  </w:divBdr>
                                                  <w:divsChild>
                                                    <w:div w:id="131481445">
                                                      <w:marLeft w:val="0"/>
                                                      <w:marRight w:val="0"/>
                                                      <w:marTop w:val="0"/>
                                                      <w:marBottom w:val="0"/>
                                                      <w:divBdr>
                                                        <w:top w:val="none" w:sz="0" w:space="0" w:color="auto"/>
                                                        <w:left w:val="none" w:sz="0" w:space="0" w:color="auto"/>
                                                        <w:bottom w:val="none" w:sz="0" w:space="0" w:color="auto"/>
                                                        <w:right w:val="none" w:sz="0" w:space="0" w:color="auto"/>
                                                      </w:divBdr>
                                                    </w:div>
                                                  </w:divsChild>
                                                </w:div>
                                                <w:div w:id="1611935768">
                                                  <w:marLeft w:val="0"/>
                                                  <w:marRight w:val="0"/>
                                                  <w:marTop w:val="0"/>
                                                  <w:marBottom w:val="0"/>
                                                  <w:divBdr>
                                                    <w:top w:val="none" w:sz="0" w:space="0" w:color="auto"/>
                                                    <w:left w:val="none" w:sz="0" w:space="0" w:color="auto"/>
                                                    <w:bottom w:val="none" w:sz="0" w:space="0" w:color="auto"/>
                                                    <w:right w:val="none" w:sz="0" w:space="0" w:color="auto"/>
                                                  </w:divBdr>
                                                </w:div>
                                              </w:divsChild>
                                            </w:div>
                                            <w:div w:id="1095858381">
                                              <w:marLeft w:val="0"/>
                                              <w:marRight w:val="0"/>
                                              <w:marTop w:val="0"/>
                                              <w:marBottom w:val="0"/>
                                              <w:divBdr>
                                                <w:top w:val="none" w:sz="0" w:space="0" w:color="auto"/>
                                                <w:left w:val="none" w:sz="0" w:space="0" w:color="auto"/>
                                                <w:bottom w:val="none" w:sz="0" w:space="0" w:color="auto"/>
                                                <w:right w:val="none" w:sz="0" w:space="0" w:color="auto"/>
                                              </w:divBdr>
                                              <w:divsChild>
                                                <w:div w:id="176577097">
                                                  <w:marLeft w:val="0"/>
                                                  <w:marRight w:val="0"/>
                                                  <w:marTop w:val="0"/>
                                                  <w:marBottom w:val="0"/>
                                                  <w:divBdr>
                                                    <w:top w:val="none" w:sz="0" w:space="0" w:color="auto"/>
                                                    <w:left w:val="none" w:sz="0" w:space="0" w:color="auto"/>
                                                    <w:bottom w:val="none" w:sz="0" w:space="0" w:color="auto"/>
                                                    <w:right w:val="none" w:sz="0" w:space="0" w:color="auto"/>
                                                  </w:divBdr>
                                                </w:div>
                                                <w:div w:id="1759474029">
                                                  <w:marLeft w:val="0"/>
                                                  <w:marRight w:val="0"/>
                                                  <w:marTop w:val="0"/>
                                                  <w:marBottom w:val="0"/>
                                                  <w:divBdr>
                                                    <w:top w:val="none" w:sz="0" w:space="0" w:color="auto"/>
                                                    <w:left w:val="none" w:sz="0" w:space="0" w:color="auto"/>
                                                    <w:bottom w:val="none" w:sz="0" w:space="0" w:color="auto"/>
                                                    <w:right w:val="none" w:sz="0" w:space="0" w:color="auto"/>
                                                  </w:divBdr>
                                                  <w:divsChild>
                                                    <w:div w:id="9864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036536">
                                              <w:marLeft w:val="0"/>
                                              <w:marRight w:val="0"/>
                                              <w:marTop w:val="0"/>
                                              <w:marBottom w:val="0"/>
                                              <w:divBdr>
                                                <w:top w:val="none" w:sz="0" w:space="0" w:color="auto"/>
                                                <w:left w:val="none" w:sz="0" w:space="0" w:color="auto"/>
                                                <w:bottom w:val="none" w:sz="0" w:space="0" w:color="auto"/>
                                                <w:right w:val="none" w:sz="0" w:space="0" w:color="auto"/>
                                              </w:divBdr>
                                              <w:divsChild>
                                                <w:div w:id="568417336">
                                                  <w:marLeft w:val="0"/>
                                                  <w:marRight w:val="0"/>
                                                  <w:marTop w:val="0"/>
                                                  <w:marBottom w:val="0"/>
                                                  <w:divBdr>
                                                    <w:top w:val="none" w:sz="0" w:space="0" w:color="auto"/>
                                                    <w:left w:val="none" w:sz="0" w:space="0" w:color="auto"/>
                                                    <w:bottom w:val="none" w:sz="0" w:space="0" w:color="auto"/>
                                                    <w:right w:val="none" w:sz="0" w:space="0" w:color="auto"/>
                                                  </w:divBdr>
                                                </w:div>
                                                <w:div w:id="944196757">
                                                  <w:marLeft w:val="0"/>
                                                  <w:marRight w:val="0"/>
                                                  <w:marTop w:val="0"/>
                                                  <w:marBottom w:val="0"/>
                                                  <w:divBdr>
                                                    <w:top w:val="none" w:sz="0" w:space="0" w:color="auto"/>
                                                    <w:left w:val="none" w:sz="0" w:space="0" w:color="auto"/>
                                                    <w:bottom w:val="none" w:sz="0" w:space="0" w:color="auto"/>
                                                    <w:right w:val="none" w:sz="0" w:space="0" w:color="auto"/>
                                                  </w:divBdr>
                                                  <w:divsChild>
                                                    <w:div w:id="1152989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75412272">
                              <w:marLeft w:val="0"/>
                              <w:marRight w:val="0"/>
                              <w:marTop w:val="0"/>
                              <w:marBottom w:val="0"/>
                              <w:divBdr>
                                <w:top w:val="none" w:sz="0" w:space="0" w:color="auto"/>
                                <w:left w:val="none" w:sz="0" w:space="0" w:color="auto"/>
                                <w:bottom w:val="none" w:sz="0" w:space="0" w:color="auto"/>
                                <w:right w:val="none" w:sz="0" w:space="0" w:color="auto"/>
                              </w:divBdr>
                              <w:divsChild>
                                <w:div w:id="1009715659">
                                  <w:marLeft w:val="0"/>
                                  <w:marRight w:val="0"/>
                                  <w:marTop w:val="0"/>
                                  <w:marBottom w:val="0"/>
                                  <w:divBdr>
                                    <w:top w:val="none" w:sz="0" w:space="0" w:color="auto"/>
                                    <w:left w:val="none" w:sz="0" w:space="0" w:color="auto"/>
                                    <w:bottom w:val="none" w:sz="0" w:space="0" w:color="auto"/>
                                    <w:right w:val="none" w:sz="0" w:space="0" w:color="auto"/>
                                  </w:divBdr>
                                  <w:divsChild>
                                    <w:div w:id="1662851772">
                                      <w:marLeft w:val="0"/>
                                      <w:marRight w:val="0"/>
                                      <w:marTop w:val="0"/>
                                      <w:marBottom w:val="0"/>
                                      <w:divBdr>
                                        <w:top w:val="none" w:sz="0" w:space="0" w:color="auto"/>
                                        <w:left w:val="none" w:sz="0" w:space="0" w:color="auto"/>
                                        <w:bottom w:val="none" w:sz="0" w:space="0" w:color="auto"/>
                                        <w:right w:val="none" w:sz="0" w:space="0" w:color="auto"/>
                                      </w:divBdr>
                                      <w:divsChild>
                                        <w:div w:id="44658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2369747">
                      <w:marLeft w:val="0"/>
                      <w:marRight w:val="0"/>
                      <w:marTop w:val="0"/>
                      <w:marBottom w:val="0"/>
                      <w:divBdr>
                        <w:top w:val="none" w:sz="0" w:space="0" w:color="auto"/>
                        <w:left w:val="none" w:sz="0" w:space="0" w:color="auto"/>
                        <w:bottom w:val="none" w:sz="0" w:space="0" w:color="auto"/>
                        <w:right w:val="none" w:sz="0" w:space="0" w:color="auto"/>
                      </w:divBdr>
                      <w:divsChild>
                        <w:div w:id="1715613845">
                          <w:marLeft w:val="0"/>
                          <w:marRight w:val="0"/>
                          <w:marTop w:val="0"/>
                          <w:marBottom w:val="0"/>
                          <w:divBdr>
                            <w:top w:val="none" w:sz="0" w:space="0" w:color="auto"/>
                            <w:left w:val="none" w:sz="0" w:space="0" w:color="auto"/>
                            <w:bottom w:val="none" w:sz="0" w:space="0" w:color="auto"/>
                            <w:right w:val="none" w:sz="0" w:space="0" w:color="auto"/>
                          </w:divBdr>
                          <w:divsChild>
                            <w:div w:id="1696929409">
                              <w:marLeft w:val="0"/>
                              <w:marRight w:val="0"/>
                              <w:marTop w:val="0"/>
                              <w:marBottom w:val="0"/>
                              <w:divBdr>
                                <w:top w:val="none" w:sz="0" w:space="0" w:color="auto"/>
                                <w:left w:val="none" w:sz="0" w:space="0" w:color="auto"/>
                                <w:bottom w:val="none" w:sz="0" w:space="0" w:color="auto"/>
                                <w:right w:val="none" w:sz="0" w:space="0" w:color="auto"/>
                              </w:divBdr>
                              <w:divsChild>
                                <w:div w:id="1102142346">
                                  <w:marLeft w:val="0"/>
                                  <w:marRight w:val="0"/>
                                  <w:marTop w:val="0"/>
                                  <w:marBottom w:val="0"/>
                                  <w:divBdr>
                                    <w:top w:val="none" w:sz="0" w:space="0" w:color="auto"/>
                                    <w:left w:val="none" w:sz="0" w:space="0" w:color="auto"/>
                                    <w:bottom w:val="none" w:sz="0" w:space="0" w:color="auto"/>
                                    <w:right w:val="none" w:sz="0" w:space="0" w:color="auto"/>
                                  </w:divBdr>
                                  <w:divsChild>
                                    <w:div w:id="71823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91162252">
          <w:marLeft w:val="0"/>
          <w:marRight w:val="0"/>
          <w:marTop w:val="0"/>
          <w:marBottom w:val="0"/>
          <w:divBdr>
            <w:top w:val="none" w:sz="0" w:space="0" w:color="auto"/>
            <w:left w:val="none" w:sz="0" w:space="0" w:color="auto"/>
            <w:bottom w:val="none" w:sz="0" w:space="0" w:color="auto"/>
            <w:right w:val="none" w:sz="0" w:space="0" w:color="auto"/>
          </w:divBdr>
          <w:divsChild>
            <w:div w:id="1887333809">
              <w:marLeft w:val="0"/>
              <w:marRight w:val="0"/>
              <w:marTop w:val="0"/>
              <w:marBottom w:val="0"/>
              <w:divBdr>
                <w:top w:val="none" w:sz="0" w:space="0" w:color="auto"/>
                <w:left w:val="none" w:sz="0" w:space="0" w:color="auto"/>
                <w:bottom w:val="none" w:sz="0" w:space="0" w:color="auto"/>
                <w:right w:val="none" w:sz="0" w:space="0" w:color="auto"/>
              </w:divBdr>
              <w:divsChild>
                <w:div w:id="1977491604">
                  <w:marLeft w:val="0"/>
                  <w:marRight w:val="0"/>
                  <w:marTop w:val="0"/>
                  <w:marBottom w:val="0"/>
                  <w:divBdr>
                    <w:top w:val="none" w:sz="0" w:space="0" w:color="auto"/>
                    <w:left w:val="none" w:sz="0" w:space="0" w:color="auto"/>
                    <w:bottom w:val="none" w:sz="0" w:space="0" w:color="auto"/>
                    <w:right w:val="none" w:sz="0" w:space="0" w:color="auto"/>
                  </w:divBdr>
                  <w:divsChild>
                    <w:div w:id="1838766850">
                      <w:marLeft w:val="0"/>
                      <w:marRight w:val="0"/>
                      <w:marTop w:val="0"/>
                      <w:marBottom w:val="0"/>
                      <w:divBdr>
                        <w:top w:val="none" w:sz="0" w:space="0" w:color="auto"/>
                        <w:left w:val="none" w:sz="0" w:space="0" w:color="auto"/>
                        <w:bottom w:val="none" w:sz="0" w:space="0" w:color="auto"/>
                        <w:right w:val="none" w:sz="0" w:space="0" w:color="auto"/>
                      </w:divBdr>
                      <w:divsChild>
                        <w:div w:id="2018380420">
                          <w:marLeft w:val="0"/>
                          <w:marRight w:val="0"/>
                          <w:marTop w:val="0"/>
                          <w:marBottom w:val="0"/>
                          <w:divBdr>
                            <w:top w:val="none" w:sz="0" w:space="0" w:color="auto"/>
                            <w:left w:val="none" w:sz="0" w:space="0" w:color="auto"/>
                            <w:bottom w:val="none" w:sz="0" w:space="0" w:color="auto"/>
                            <w:right w:val="none" w:sz="0" w:space="0" w:color="auto"/>
                          </w:divBdr>
                          <w:divsChild>
                            <w:div w:id="1145512772">
                              <w:marLeft w:val="0"/>
                              <w:marRight w:val="0"/>
                              <w:marTop w:val="0"/>
                              <w:marBottom w:val="0"/>
                              <w:divBdr>
                                <w:top w:val="none" w:sz="0" w:space="0" w:color="auto"/>
                                <w:left w:val="none" w:sz="0" w:space="0" w:color="auto"/>
                                <w:bottom w:val="none" w:sz="0" w:space="0" w:color="auto"/>
                                <w:right w:val="none" w:sz="0" w:space="0" w:color="auto"/>
                              </w:divBdr>
                              <w:divsChild>
                                <w:div w:id="1209606939">
                                  <w:marLeft w:val="0"/>
                                  <w:marRight w:val="0"/>
                                  <w:marTop w:val="0"/>
                                  <w:marBottom w:val="0"/>
                                  <w:divBdr>
                                    <w:top w:val="none" w:sz="0" w:space="0" w:color="auto"/>
                                    <w:left w:val="none" w:sz="0" w:space="0" w:color="auto"/>
                                    <w:bottom w:val="none" w:sz="0" w:space="0" w:color="auto"/>
                                    <w:right w:val="none" w:sz="0" w:space="0" w:color="auto"/>
                                  </w:divBdr>
                                  <w:divsChild>
                                    <w:div w:id="9942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2699126">
                      <w:marLeft w:val="0"/>
                      <w:marRight w:val="0"/>
                      <w:marTop w:val="0"/>
                      <w:marBottom w:val="0"/>
                      <w:divBdr>
                        <w:top w:val="none" w:sz="0" w:space="0" w:color="auto"/>
                        <w:left w:val="none" w:sz="0" w:space="0" w:color="auto"/>
                        <w:bottom w:val="none" w:sz="0" w:space="0" w:color="auto"/>
                        <w:right w:val="none" w:sz="0" w:space="0" w:color="auto"/>
                      </w:divBdr>
                      <w:divsChild>
                        <w:div w:id="409736433">
                          <w:marLeft w:val="0"/>
                          <w:marRight w:val="0"/>
                          <w:marTop w:val="0"/>
                          <w:marBottom w:val="0"/>
                          <w:divBdr>
                            <w:top w:val="none" w:sz="0" w:space="0" w:color="auto"/>
                            <w:left w:val="none" w:sz="0" w:space="0" w:color="auto"/>
                            <w:bottom w:val="none" w:sz="0" w:space="0" w:color="auto"/>
                            <w:right w:val="none" w:sz="0" w:space="0" w:color="auto"/>
                          </w:divBdr>
                          <w:divsChild>
                            <w:div w:id="1449081399">
                              <w:marLeft w:val="0"/>
                              <w:marRight w:val="0"/>
                              <w:marTop w:val="0"/>
                              <w:marBottom w:val="0"/>
                              <w:divBdr>
                                <w:top w:val="none" w:sz="0" w:space="0" w:color="auto"/>
                                <w:left w:val="none" w:sz="0" w:space="0" w:color="auto"/>
                                <w:bottom w:val="none" w:sz="0" w:space="0" w:color="auto"/>
                                <w:right w:val="none" w:sz="0" w:space="0" w:color="auto"/>
                              </w:divBdr>
                              <w:divsChild>
                                <w:div w:id="571236554">
                                  <w:marLeft w:val="0"/>
                                  <w:marRight w:val="0"/>
                                  <w:marTop w:val="0"/>
                                  <w:marBottom w:val="0"/>
                                  <w:divBdr>
                                    <w:top w:val="none" w:sz="0" w:space="0" w:color="auto"/>
                                    <w:left w:val="none" w:sz="0" w:space="0" w:color="auto"/>
                                    <w:bottom w:val="none" w:sz="0" w:space="0" w:color="auto"/>
                                    <w:right w:val="none" w:sz="0" w:space="0" w:color="auto"/>
                                  </w:divBdr>
                                  <w:divsChild>
                                    <w:div w:id="1058168222">
                                      <w:marLeft w:val="0"/>
                                      <w:marRight w:val="0"/>
                                      <w:marTop w:val="0"/>
                                      <w:marBottom w:val="0"/>
                                      <w:divBdr>
                                        <w:top w:val="none" w:sz="0" w:space="0" w:color="auto"/>
                                        <w:left w:val="none" w:sz="0" w:space="0" w:color="auto"/>
                                        <w:bottom w:val="none" w:sz="0" w:space="0" w:color="auto"/>
                                        <w:right w:val="none" w:sz="0" w:space="0" w:color="auto"/>
                                      </w:divBdr>
                                      <w:divsChild>
                                        <w:div w:id="739520203">
                                          <w:marLeft w:val="0"/>
                                          <w:marRight w:val="0"/>
                                          <w:marTop w:val="0"/>
                                          <w:marBottom w:val="0"/>
                                          <w:divBdr>
                                            <w:top w:val="none" w:sz="0" w:space="0" w:color="auto"/>
                                            <w:left w:val="none" w:sz="0" w:space="0" w:color="auto"/>
                                            <w:bottom w:val="none" w:sz="0" w:space="0" w:color="auto"/>
                                            <w:right w:val="none" w:sz="0" w:space="0" w:color="auto"/>
                                          </w:divBdr>
                                          <w:divsChild>
                                            <w:div w:id="147135222">
                                              <w:marLeft w:val="0"/>
                                              <w:marRight w:val="0"/>
                                              <w:marTop w:val="0"/>
                                              <w:marBottom w:val="0"/>
                                              <w:divBdr>
                                                <w:top w:val="none" w:sz="0" w:space="0" w:color="auto"/>
                                                <w:left w:val="none" w:sz="0" w:space="0" w:color="auto"/>
                                                <w:bottom w:val="none" w:sz="0" w:space="0" w:color="auto"/>
                                                <w:right w:val="none" w:sz="0" w:space="0" w:color="auto"/>
                                              </w:divBdr>
                                              <w:divsChild>
                                                <w:div w:id="484056772">
                                                  <w:marLeft w:val="0"/>
                                                  <w:marRight w:val="0"/>
                                                  <w:marTop w:val="0"/>
                                                  <w:marBottom w:val="0"/>
                                                  <w:divBdr>
                                                    <w:top w:val="none" w:sz="0" w:space="0" w:color="auto"/>
                                                    <w:left w:val="none" w:sz="0" w:space="0" w:color="auto"/>
                                                    <w:bottom w:val="none" w:sz="0" w:space="0" w:color="auto"/>
                                                    <w:right w:val="none" w:sz="0" w:space="0" w:color="auto"/>
                                                  </w:divBdr>
                                                  <w:divsChild>
                                                    <w:div w:id="131944407">
                                                      <w:marLeft w:val="0"/>
                                                      <w:marRight w:val="0"/>
                                                      <w:marTop w:val="0"/>
                                                      <w:marBottom w:val="0"/>
                                                      <w:divBdr>
                                                        <w:top w:val="none" w:sz="0" w:space="0" w:color="auto"/>
                                                        <w:left w:val="none" w:sz="0" w:space="0" w:color="auto"/>
                                                        <w:bottom w:val="none" w:sz="0" w:space="0" w:color="auto"/>
                                                        <w:right w:val="none" w:sz="0" w:space="0" w:color="auto"/>
                                                      </w:divBdr>
                                                    </w:div>
                                                  </w:divsChild>
                                                </w:div>
                                                <w:div w:id="1181818295">
                                                  <w:marLeft w:val="0"/>
                                                  <w:marRight w:val="0"/>
                                                  <w:marTop w:val="0"/>
                                                  <w:marBottom w:val="0"/>
                                                  <w:divBdr>
                                                    <w:top w:val="none" w:sz="0" w:space="0" w:color="auto"/>
                                                    <w:left w:val="none" w:sz="0" w:space="0" w:color="auto"/>
                                                    <w:bottom w:val="none" w:sz="0" w:space="0" w:color="auto"/>
                                                    <w:right w:val="none" w:sz="0" w:space="0" w:color="auto"/>
                                                  </w:divBdr>
                                                </w:div>
                                              </w:divsChild>
                                            </w:div>
                                            <w:div w:id="1839225214">
                                              <w:marLeft w:val="0"/>
                                              <w:marRight w:val="0"/>
                                              <w:marTop w:val="0"/>
                                              <w:marBottom w:val="0"/>
                                              <w:divBdr>
                                                <w:top w:val="none" w:sz="0" w:space="0" w:color="auto"/>
                                                <w:left w:val="none" w:sz="0" w:space="0" w:color="auto"/>
                                                <w:bottom w:val="none" w:sz="0" w:space="0" w:color="auto"/>
                                                <w:right w:val="none" w:sz="0" w:space="0" w:color="auto"/>
                                              </w:divBdr>
                                              <w:divsChild>
                                                <w:div w:id="407191809">
                                                  <w:marLeft w:val="0"/>
                                                  <w:marRight w:val="0"/>
                                                  <w:marTop w:val="0"/>
                                                  <w:marBottom w:val="0"/>
                                                  <w:divBdr>
                                                    <w:top w:val="none" w:sz="0" w:space="0" w:color="auto"/>
                                                    <w:left w:val="none" w:sz="0" w:space="0" w:color="auto"/>
                                                    <w:bottom w:val="none" w:sz="0" w:space="0" w:color="auto"/>
                                                    <w:right w:val="none" w:sz="0" w:space="0" w:color="auto"/>
                                                  </w:divBdr>
                                                  <w:divsChild>
                                                    <w:div w:id="1521697640">
                                                      <w:marLeft w:val="0"/>
                                                      <w:marRight w:val="0"/>
                                                      <w:marTop w:val="0"/>
                                                      <w:marBottom w:val="0"/>
                                                      <w:divBdr>
                                                        <w:top w:val="none" w:sz="0" w:space="0" w:color="auto"/>
                                                        <w:left w:val="none" w:sz="0" w:space="0" w:color="auto"/>
                                                        <w:bottom w:val="none" w:sz="0" w:space="0" w:color="auto"/>
                                                        <w:right w:val="none" w:sz="0" w:space="0" w:color="auto"/>
                                                      </w:divBdr>
                                                    </w:div>
                                                  </w:divsChild>
                                                </w:div>
                                                <w:div w:id="180585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8228678">
                              <w:marLeft w:val="0"/>
                              <w:marRight w:val="0"/>
                              <w:marTop w:val="0"/>
                              <w:marBottom w:val="0"/>
                              <w:divBdr>
                                <w:top w:val="none" w:sz="0" w:space="0" w:color="auto"/>
                                <w:left w:val="none" w:sz="0" w:space="0" w:color="auto"/>
                                <w:bottom w:val="none" w:sz="0" w:space="0" w:color="auto"/>
                                <w:right w:val="none" w:sz="0" w:space="0" w:color="auto"/>
                              </w:divBdr>
                              <w:divsChild>
                                <w:div w:id="160781387">
                                  <w:marLeft w:val="0"/>
                                  <w:marRight w:val="0"/>
                                  <w:marTop w:val="0"/>
                                  <w:marBottom w:val="0"/>
                                  <w:divBdr>
                                    <w:top w:val="none" w:sz="0" w:space="0" w:color="auto"/>
                                    <w:left w:val="none" w:sz="0" w:space="0" w:color="auto"/>
                                    <w:bottom w:val="none" w:sz="0" w:space="0" w:color="auto"/>
                                    <w:right w:val="none" w:sz="0" w:space="0" w:color="auto"/>
                                  </w:divBdr>
                                  <w:divsChild>
                                    <w:div w:id="1989743014">
                                      <w:marLeft w:val="0"/>
                                      <w:marRight w:val="0"/>
                                      <w:marTop w:val="0"/>
                                      <w:marBottom w:val="0"/>
                                      <w:divBdr>
                                        <w:top w:val="none" w:sz="0" w:space="0" w:color="auto"/>
                                        <w:left w:val="none" w:sz="0" w:space="0" w:color="auto"/>
                                        <w:bottom w:val="none" w:sz="0" w:space="0" w:color="auto"/>
                                        <w:right w:val="none" w:sz="0" w:space="0" w:color="auto"/>
                                      </w:divBdr>
                                      <w:divsChild>
                                        <w:div w:id="156987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01208425">
          <w:marLeft w:val="0"/>
          <w:marRight w:val="0"/>
          <w:marTop w:val="0"/>
          <w:marBottom w:val="0"/>
          <w:divBdr>
            <w:top w:val="none" w:sz="0" w:space="0" w:color="auto"/>
            <w:left w:val="none" w:sz="0" w:space="0" w:color="auto"/>
            <w:bottom w:val="none" w:sz="0" w:space="0" w:color="auto"/>
            <w:right w:val="none" w:sz="0" w:space="0" w:color="auto"/>
          </w:divBdr>
          <w:divsChild>
            <w:div w:id="2086105377">
              <w:marLeft w:val="0"/>
              <w:marRight w:val="0"/>
              <w:marTop w:val="0"/>
              <w:marBottom w:val="0"/>
              <w:divBdr>
                <w:top w:val="none" w:sz="0" w:space="0" w:color="auto"/>
                <w:left w:val="none" w:sz="0" w:space="0" w:color="auto"/>
                <w:bottom w:val="none" w:sz="0" w:space="0" w:color="auto"/>
                <w:right w:val="none" w:sz="0" w:space="0" w:color="auto"/>
              </w:divBdr>
              <w:divsChild>
                <w:div w:id="782307222">
                  <w:marLeft w:val="0"/>
                  <w:marRight w:val="0"/>
                  <w:marTop w:val="0"/>
                  <w:marBottom w:val="0"/>
                  <w:divBdr>
                    <w:top w:val="none" w:sz="0" w:space="0" w:color="auto"/>
                    <w:left w:val="none" w:sz="0" w:space="0" w:color="auto"/>
                    <w:bottom w:val="none" w:sz="0" w:space="0" w:color="auto"/>
                    <w:right w:val="none" w:sz="0" w:space="0" w:color="auto"/>
                  </w:divBdr>
                  <w:divsChild>
                    <w:div w:id="764226864">
                      <w:marLeft w:val="0"/>
                      <w:marRight w:val="0"/>
                      <w:marTop w:val="0"/>
                      <w:marBottom w:val="0"/>
                      <w:divBdr>
                        <w:top w:val="none" w:sz="0" w:space="0" w:color="auto"/>
                        <w:left w:val="none" w:sz="0" w:space="0" w:color="auto"/>
                        <w:bottom w:val="none" w:sz="0" w:space="0" w:color="auto"/>
                        <w:right w:val="none" w:sz="0" w:space="0" w:color="auto"/>
                      </w:divBdr>
                      <w:divsChild>
                        <w:div w:id="605432342">
                          <w:marLeft w:val="0"/>
                          <w:marRight w:val="0"/>
                          <w:marTop w:val="0"/>
                          <w:marBottom w:val="0"/>
                          <w:divBdr>
                            <w:top w:val="none" w:sz="0" w:space="0" w:color="auto"/>
                            <w:left w:val="none" w:sz="0" w:space="0" w:color="auto"/>
                            <w:bottom w:val="none" w:sz="0" w:space="0" w:color="auto"/>
                            <w:right w:val="none" w:sz="0" w:space="0" w:color="auto"/>
                          </w:divBdr>
                          <w:divsChild>
                            <w:div w:id="429203836">
                              <w:marLeft w:val="0"/>
                              <w:marRight w:val="0"/>
                              <w:marTop w:val="0"/>
                              <w:marBottom w:val="0"/>
                              <w:divBdr>
                                <w:top w:val="none" w:sz="0" w:space="0" w:color="auto"/>
                                <w:left w:val="none" w:sz="0" w:space="0" w:color="auto"/>
                                <w:bottom w:val="none" w:sz="0" w:space="0" w:color="auto"/>
                                <w:right w:val="none" w:sz="0" w:space="0" w:color="auto"/>
                              </w:divBdr>
                              <w:divsChild>
                                <w:div w:id="1880242341">
                                  <w:marLeft w:val="0"/>
                                  <w:marRight w:val="0"/>
                                  <w:marTop w:val="0"/>
                                  <w:marBottom w:val="0"/>
                                  <w:divBdr>
                                    <w:top w:val="none" w:sz="0" w:space="0" w:color="auto"/>
                                    <w:left w:val="none" w:sz="0" w:space="0" w:color="auto"/>
                                    <w:bottom w:val="none" w:sz="0" w:space="0" w:color="auto"/>
                                    <w:right w:val="none" w:sz="0" w:space="0" w:color="auto"/>
                                  </w:divBdr>
                                  <w:divsChild>
                                    <w:div w:id="1913347472">
                                      <w:marLeft w:val="0"/>
                                      <w:marRight w:val="0"/>
                                      <w:marTop w:val="0"/>
                                      <w:marBottom w:val="0"/>
                                      <w:divBdr>
                                        <w:top w:val="none" w:sz="0" w:space="0" w:color="auto"/>
                                        <w:left w:val="none" w:sz="0" w:space="0" w:color="auto"/>
                                        <w:bottom w:val="none" w:sz="0" w:space="0" w:color="auto"/>
                                        <w:right w:val="none" w:sz="0" w:space="0" w:color="auto"/>
                                      </w:divBdr>
                                      <w:divsChild>
                                        <w:div w:id="1788429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7360066">
                              <w:marLeft w:val="0"/>
                              <w:marRight w:val="0"/>
                              <w:marTop w:val="0"/>
                              <w:marBottom w:val="0"/>
                              <w:divBdr>
                                <w:top w:val="none" w:sz="0" w:space="0" w:color="auto"/>
                                <w:left w:val="none" w:sz="0" w:space="0" w:color="auto"/>
                                <w:bottom w:val="none" w:sz="0" w:space="0" w:color="auto"/>
                                <w:right w:val="none" w:sz="0" w:space="0" w:color="auto"/>
                              </w:divBdr>
                              <w:divsChild>
                                <w:div w:id="699277837">
                                  <w:marLeft w:val="0"/>
                                  <w:marRight w:val="0"/>
                                  <w:marTop w:val="0"/>
                                  <w:marBottom w:val="0"/>
                                  <w:divBdr>
                                    <w:top w:val="none" w:sz="0" w:space="0" w:color="auto"/>
                                    <w:left w:val="none" w:sz="0" w:space="0" w:color="auto"/>
                                    <w:bottom w:val="none" w:sz="0" w:space="0" w:color="auto"/>
                                    <w:right w:val="none" w:sz="0" w:space="0" w:color="auto"/>
                                  </w:divBdr>
                                  <w:divsChild>
                                    <w:div w:id="241640748">
                                      <w:marLeft w:val="0"/>
                                      <w:marRight w:val="0"/>
                                      <w:marTop w:val="0"/>
                                      <w:marBottom w:val="0"/>
                                      <w:divBdr>
                                        <w:top w:val="none" w:sz="0" w:space="0" w:color="auto"/>
                                        <w:left w:val="none" w:sz="0" w:space="0" w:color="auto"/>
                                        <w:bottom w:val="none" w:sz="0" w:space="0" w:color="auto"/>
                                        <w:right w:val="none" w:sz="0" w:space="0" w:color="auto"/>
                                      </w:divBdr>
                                      <w:divsChild>
                                        <w:div w:id="116921492">
                                          <w:marLeft w:val="0"/>
                                          <w:marRight w:val="0"/>
                                          <w:marTop w:val="0"/>
                                          <w:marBottom w:val="0"/>
                                          <w:divBdr>
                                            <w:top w:val="none" w:sz="0" w:space="0" w:color="auto"/>
                                            <w:left w:val="none" w:sz="0" w:space="0" w:color="auto"/>
                                            <w:bottom w:val="none" w:sz="0" w:space="0" w:color="auto"/>
                                            <w:right w:val="none" w:sz="0" w:space="0" w:color="auto"/>
                                          </w:divBdr>
                                          <w:divsChild>
                                            <w:div w:id="531843091">
                                              <w:marLeft w:val="0"/>
                                              <w:marRight w:val="0"/>
                                              <w:marTop w:val="0"/>
                                              <w:marBottom w:val="0"/>
                                              <w:divBdr>
                                                <w:top w:val="none" w:sz="0" w:space="0" w:color="auto"/>
                                                <w:left w:val="none" w:sz="0" w:space="0" w:color="auto"/>
                                                <w:bottom w:val="none" w:sz="0" w:space="0" w:color="auto"/>
                                                <w:right w:val="none" w:sz="0" w:space="0" w:color="auto"/>
                                              </w:divBdr>
                                              <w:divsChild>
                                                <w:div w:id="828248693">
                                                  <w:marLeft w:val="0"/>
                                                  <w:marRight w:val="0"/>
                                                  <w:marTop w:val="0"/>
                                                  <w:marBottom w:val="0"/>
                                                  <w:divBdr>
                                                    <w:top w:val="none" w:sz="0" w:space="0" w:color="auto"/>
                                                    <w:left w:val="none" w:sz="0" w:space="0" w:color="auto"/>
                                                    <w:bottom w:val="none" w:sz="0" w:space="0" w:color="auto"/>
                                                    <w:right w:val="none" w:sz="0" w:space="0" w:color="auto"/>
                                                  </w:divBdr>
                                                </w:div>
                                                <w:div w:id="2080326161">
                                                  <w:marLeft w:val="0"/>
                                                  <w:marRight w:val="0"/>
                                                  <w:marTop w:val="0"/>
                                                  <w:marBottom w:val="0"/>
                                                  <w:divBdr>
                                                    <w:top w:val="none" w:sz="0" w:space="0" w:color="auto"/>
                                                    <w:left w:val="none" w:sz="0" w:space="0" w:color="auto"/>
                                                    <w:bottom w:val="none" w:sz="0" w:space="0" w:color="auto"/>
                                                    <w:right w:val="none" w:sz="0" w:space="0" w:color="auto"/>
                                                  </w:divBdr>
                                                  <w:divsChild>
                                                    <w:div w:id="69843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949026">
                                              <w:marLeft w:val="0"/>
                                              <w:marRight w:val="0"/>
                                              <w:marTop w:val="0"/>
                                              <w:marBottom w:val="0"/>
                                              <w:divBdr>
                                                <w:top w:val="none" w:sz="0" w:space="0" w:color="auto"/>
                                                <w:left w:val="none" w:sz="0" w:space="0" w:color="auto"/>
                                                <w:bottom w:val="none" w:sz="0" w:space="0" w:color="auto"/>
                                                <w:right w:val="none" w:sz="0" w:space="0" w:color="auto"/>
                                              </w:divBdr>
                                              <w:divsChild>
                                                <w:div w:id="455833750">
                                                  <w:marLeft w:val="0"/>
                                                  <w:marRight w:val="0"/>
                                                  <w:marTop w:val="0"/>
                                                  <w:marBottom w:val="0"/>
                                                  <w:divBdr>
                                                    <w:top w:val="none" w:sz="0" w:space="0" w:color="auto"/>
                                                    <w:left w:val="none" w:sz="0" w:space="0" w:color="auto"/>
                                                    <w:bottom w:val="none" w:sz="0" w:space="0" w:color="auto"/>
                                                    <w:right w:val="none" w:sz="0" w:space="0" w:color="auto"/>
                                                  </w:divBdr>
                                                </w:div>
                                                <w:div w:id="533540134">
                                                  <w:marLeft w:val="0"/>
                                                  <w:marRight w:val="0"/>
                                                  <w:marTop w:val="0"/>
                                                  <w:marBottom w:val="0"/>
                                                  <w:divBdr>
                                                    <w:top w:val="none" w:sz="0" w:space="0" w:color="auto"/>
                                                    <w:left w:val="none" w:sz="0" w:space="0" w:color="auto"/>
                                                    <w:bottom w:val="none" w:sz="0" w:space="0" w:color="auto"/>
                                                    <w:right w:val="none" w:sz="0" w:space="0" w:color="auto"/>
                                                  </w:divBdr>
                                                  <w:divsChild>
                                                    <w:div w:id="58715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6027488">
                      <w:marLeft w:val="0"/>
                      <w:marRight w:val="0"/>
                      <w:marTop w:val="0"/>
                      <w:marBottom w:val="0"/>
                      <w:divBdr>
                        <w:top w:val="none" w:sz="0" w:space="0" w:color="auto"/>
                        <w:left w:val="none" w:sz="0" w:space="0" w:color="auto"/>
                        <w:bottom w:val="none" w:sz="0" w:space="0" w:color="auto"/>
                        <w:right w:val="none" w:sz="0" w:space="0" w:color="auto"/>
                      </w:divBdr>
                      <w:divsChild>
                        <w:div w:id="1936984978">
                          <w:marLeft w:val="0"/>
                          <w:marRight w:val="0"/>
                          <w:marTop w:val="0"/>
                          <w:marBottom w:val="0"/>
                          <w:divBdr>
                            <w:top w:val="none" w:sz="0" w:space="0" w:color="auto"/>
                            <w:left w:val="none" w:sz="0" w:space="0" w:color="auto"/>
                            <w:bottom w:val="none" w:sz="0" w:space="0" w:color="auto"/>
                            <w:right w:val="none" w:sz="0" w:space="0" w:color="auto"/>
                          </w:divBdr>
                          <w:divsChild>
                            <w:div w:id="1568111264">
                              <w:marLeft w:val="0"/>
                              <w:marRight w:val="0"/>
                              <w:marTop w:val="0"/>
                              <w:marBottom w:val="0"/>
                              <w:divBdr>
                                <w:top w:val="none" w:sz="0" w:space="0" w:color="auto"/>
                                <w:left w:val="none" w:sz="0" w:space="0" w:color="auto"/>
                                <w:bottom w:val="none" w:sz="0" w:space="0" w:color="auto"/>
                                <w:right w:val="none" w:sz="0" w:space="0" w:color="auto"/>
                              </w:divBdr>
                              <w:divsChild>
                                <w:div w:id="670839804">
                                  <w:marLeft w:val="0"/>
                                  <w:marRight w:val="0"/>
                                  <w:marTop w:val="0"/>
                                  <w:marBottom w:val="0"/>
                                  <w:divBdr>
                                    <w:top w:val="none" w:sz="0" w:space="0" w:color="auto"/>
                                    <w:left w:val="none" w:sz="0" w:space="0" w:color="auto"/>
                                    <w:bottom w:val="none" w:sz="0" w:space="0" w:color="auto"/>
                                    <w:right w:val="none" w:sz="0" w:space="0" w:color="auto"/>
                                  </w:divBdr>
                                  <w:divsChild>
                                    <w:div w:id="852912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1155387">
          <w:marLeft w:val="0"/>
          <w:marRight w:val="0"/>
          <w:marTop w:val="0"/>
          <w:marBottom w:val="0"/>
          <w:divBdr>
            <w:top w:val="none" w:sz="0" w:space="0" w:color="auto"/>
            <w:left w:val="none" w:sz="0" w:space="0" w:color="auto"/>
            <w:bottom w:val="none" w:sz="0" w:space="0" w:color="auto"/>
            <w:right w:val="none" w:sz="0" w:space="0" w:color="auto"/>
          </w:divBdr>
          <w:divsChild>
            <w:div w:id="1532111166">
              <w:marLeft w:val="0"/>
              <w:marRight w:val="0"/>
              <w:marTop w:val="0"/>
              <w:marBottom w:val="0"/>
              <w:divBdr>
                <w:top w:val="none" w:sz="0" w:space="0" w:color="auto"/>
                <w:left w:val="none" w:sz="0" w:space="0" w:color="auto"/>
                <w:bottom w:val="none" w:sz="0" w:space="0" w:color="auto"/>
                <w:right w:val="none" w:sz="0" w:space="0" w:color="auto"/>
              </w:divBdr>
              <w:divsChild>
                <w:div w:id="44644351">
                  <w:marLeft w:val="0"/>
                  <w:marRight w:val="0"/>
                  <w:marTop w:val="0"/>
                  <w:marBottom w:val="0"/>
                  <w:divBdr>
                    <w:top w:val="none" w:sz="0" w:space="0" w:color="auto"/>
                    <w:left w:val="none" w:sz="0" w:space="0" w:color="auto"/>
                    <w:bottom w:val="none" w:sz="0" w:space="0" w:color="auto"/>
                    <w:right w:val="none" w:sz="0" w:space="0" w:color="auto"/>
                  </w:divBdr>
                  <w:divsChild>
                    <w:div w:id="433984823">
                      <w:marLeft w:val="0"/>
                      <w:marRight w:val="0"/>
                      <w:marTop w:val="0"/>
                      <w:marBottom w:val="0"/>
                      <w:divBdr>
                        <w:top w:val="none" w:sz="0" w:space="0" w:color="auto"/>
                        <w:left w:val="none" w:sz="0" w:space="0" w:color="auto"/>
                        <w:bottom w:val="none" w:sz="0" w:space="0" w:color="auto"/>
                        <w:right w:val="none" w:sz="0" w:space="0" w:color="auto"/>
                      </w:divBdr>
                      <w:divsChild>
                        <w:div w:id="1972175980">
                          <w:marLeft w:val="0"/>
                          <w:marRight w:val="0"/>
                          <w:marTop w:val="0"/>
                          <w:marBottom w:val="0"/>
                          <w:divBdr>
                            <w:top w:val="none" w:sz="0" w:space="0" w:color="auto"/>
                            <w:left w:val="none" w:sz="0" w:space="0" w:color="auto"/>
                            <w:bottom w:val="none" w:sz="0" w:space="0" w:color="auto"/>
                            <w:right w:val="none" w:sz="0" w:space="0" w:color="auto"/>
                          </w:divBdr>
                          <w:divsChild>
                            <w:div w:id="1964381892">
                              <w:marLeft w:val="0"/>
                              <w:marRight w:val="0"/>
                              <w:marTop w:val="0"/>
                              <w:marBottom w:val="0"/>
                              <w:divBdr>
                                <w:top w:val="none" w:sz="0" w:space="0" w:color="auto"/>
                                <w:left w:val="none" w:sz="0" w:space="0" w:color="auto"/>
                                <w:bottom w:val="none" w:sz="0" w:space="0" w:color="auto"/>
                                <w:right w:val="none" w:sz="0" w:space="0" w:color="auto"/>
                              </w:divBdr>
                              <w:divsChild>
                                <w:div w:id="212691148">
                                  <w:marLeft w:val="0"/>
                                  <w:marRight w:val="0"/>
                                  <w:marTop w:val="0"/>
                                  <w:marBottom w:val="0"/>
                                  <w:divBdr>
                                    <w:top w:val="none" w:sz="0" w:space="0" w:color="auto"/>
                                    <w:left w:val="none" w:sz="0" w:space="0" w:color="auto"/>
                                    <w:bottom w:val="none" w:sz="0" w:space="0" w:color="auto"/>
                                    <w:right w:val="none" w:sz="0" w:space="0" w:color="auto"/>
                                  </w:divBdr>
                                  <w:divsChild>
                                    <w:div w:id="268857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651372">
                      <w:marLeft w:val="0"/>
                      <w:marRight w:val="0"/>
                      <w:marTop w:val="0"/>
                      <w:marBottom w:val="0"/>
                      <w:divBdr>
                        <w:top w:val="none" w:sz="0" w:space="0" w:color="auto"/>
                        <w:left w:val="none" w:sz="0" w:space="0" w:color="auto"/>
                        <w:bottom w:val="none" w:sz="0" w:space="0" w:color="auto"/>
                        <w:right w:val="none" w:sz="0" w:space="0" w:color="auto"/>
                      </w:divBdr>
                      <w:divsChild>
                        <w:div w:id="1053426713">
                          <w:marLeft w:val="0"/>
                          <w:marRight w:val="0"/>
                          <w:marTop w:val="0"/>
                          <w:marBottom w:val="0"/>
                          <w:divBdr>
                            <w:top w:val="none" w:sz="0" w:space="0" w:color="auto"/>
                            <w:left w:val="none" w:sz="0" w:space="0" w:color="auto"/>
                            <w:bottom w:val="none" w:sz="0" w:space="0" w:color="auto"/>
                            <w:right w:val="none" w:sz="0" w:space="0" w:color="auto"/>
                          </w:divBdr>
                          <w:divsChild>
                            <w:div w:id="652805008">
                              <w:marLeft w:val="0"/>
                              <w:marRight w:val="0"/>
                              <w:marTop w:val="0"/>
                              <w:marBottom w:val="0"/>
                              <w:divBdr>
                                <w:top w:val="none" w:sz="0" w:space="0" w:color="auto"/>
                                <w:left w:val="none" w:sz="0" w:space="0" w:color="auto"/>
                                <w:bottom w:val="none" w:sz="0" w:space="0" w:color="auto"/>
                                <w:right w:val="none" w:sz="0" w:space="0" w:color="auto"/>
                              </w:divBdr>
                              <w:divsChild>
                                <w:div w:id="1814833673">
                                  <w:marLeft w:val="0"/>
                                  <w:marRight w:val="0"/>
                                  <w:marTop w:val="0"/>
                                  <w:marBottom w:val="0"/>
                                  <w:divBdr>
                                    <w:top w:val="none" w:sz="0" w:space="0" w:color="auto"/>
                                    <w:left w:val="none" w:sz="0" w:space="0" w:color="auto"/>
                                    <w:bottom w:val="none" w:sz="0" w:space="0" w:color="auto"/>
                                    <w:right w:val="none" w:sz="0" w:space="0" w:color="auto"/>
                                  </w:divBdr>
                                  <w:divsChild>
                                    <w:div w:id="335500884">
                                      <w:marLeft w:val="0"/>
                                      <w:marRight w:val="0"/>
                                      <w:marTop w:val="0"/>
                                      <w:marBottom w:val="0"/>
                                      <w:divBdr>
                                        <w:top w:val="none" w:sz="0" w:space="0" w:color="auto"/>
                                        <w:left w:val="none" w:sz="0" w:space="0" w:color="auto"/>
                                        <w:bottom w:val="none" w:sz="0" w:space="0" w:color="auto"/>
                                        <w:right w:val="none" w:sz="0" w:space="0" w:color="auto"/>
                                      </w:divBdr>
                                      <w:divsChild>
                                        <w:div w:id="1571186332">
                                          <w:marLeft w:val="0"/>
                                          <w:marRight w:val="0"/>
                                          <w:marTop w:val="0"/>
                                          <w:marBottom w:val="0"/>
                                          <w:divBdr>
                                            <w:top w:val="none" w:sz="0" w:space="0" w:color="auto"/>
                                            <w:left w:val="none" w:sz="0" w:space="0" w:color="auto"/>
                                            <w:bottom w:val="none" w:sz="0" w:space="0" w:color="auto"/>
                                            <w:right w:val="none" w:sz="0" w:space="0" w:color="auto"/>
                                          </w:divBdr>
                                          <w:divsChild>
                                            <w:div w:id="676422172">
                                              <w:marLeft w:val="0"/>
                                              <w:marRight w:val="0"/>
                                              <w:marTop w:val="0"/>
                                              <w:marBottom w:val="0"/>
                                              <w:divBdr>
                                                <w:top w:val="none" w:sz="0" w:space="0" w:color="auto"/>
                                                <w:left w:val="none" w:sz="0" w:space="0" w:color="auto"/>
                                                <w:bottom w:val="none" w:sz="0" w:space="0" w:color="auto"/>
                                                <w:right w:val="none" w:sz="0" w:space="0" w:color="auto"/>
                                              </w:divBdr>
                                              <w:divsChild>
                                                <w:div w:id="728724562">
                                                  <w:marLeft w:val="0"/>
                                                  <w:marRight w:val="0"/>
                                                  <w:marTop w:val="0"/>
                                                  <w:marBottom w:val="0"/>
                                                  <w:divBdr>
                                                    <w:top w:val="none" w:sz="0" w:space="0" w:color="auto"/>
                                                    <w:left w:val="none" w:sz="0" w:space="0" w:color="auto"/>
                                                    <w:bottom w:val="none" w:sz="0" w:space="0" w:color="auto"/>
                                                    <w:right w:val="none" w:sz="0" w:space="0" w:color="auto"/>
                                                  </w:divBdr>
                                                </w:div>
                                                <w:div w:id="1989238598">
                                                  <w:marLeft w:val="0"/>
                                                  <w:marRight w:val="0"/>
                                                  <w:marTop w:val="0"/>
                                                  <w:marBottom w:val="0"/>
                                                  <w:divBdr>
                                                    <w:top w:val="none" w:sz="0" w:space="0" w:color="auto"/>
                                                    <w:left w:val="none" w:sz="0" w:space="0" w:color="auto"/>
                                                    <w:bottom w:val="none" w:sz="0" w:space="0" w:color="auto"/>
                                                    <w:right w:val="none" w:sz="0" w:space="0" w:color="auto"/>
                                                  </w:divBdr>
                                                  <w:divsChild>
                                                    <w:div w:id="1792631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654349">
                              <w:marLeft w:val="0"/>
                              <w:marRight w:val="0"/>
                              <w:marTop w:val="0"/>
                              <w:marBottom w:val="0"/>
                              <w:divBdr>
                                <w:top w:val="none" w:sz="0" w:space="0" w:color="auto"/>
                                <w:left w:val="none" w:sz="0" w:space="0" w:color="auto"/>
                                <w:bottom w:val="none" w:sz="0" w:space="0" w:color="auto"/>
                                <w:right w:val="none" w:sz="0" w:space="0" w:color="auto"/>
                              </w:divBdr>
                              <w:divsChild>
                                <w:div w:id="1407806495">
                                  <w:marLeft w:val="0"/>
                                  <w:marRight w:val="0"/>
                                  <w:marTop w:val="0"/>
                                  <w:marBottom w:val="0"/>
                                  <w:divBdr>
                                    <w:top w:val="none" w:sz="0" w:space="0" w:color="auto"/>
                                    <w:left w:val="none" w:sz="0" w:space="0" w:color="auto"/>
                                    <w:bottom w:val="none" w:sz="0" w:space="0" w:color="auto"/>
                                    <w:right w:val="none" w:sz="0" w:space="0" w:color="auto"/>
                                  </w:divBdr>
                                  <w:divsChild>
                                    <w:div w:id="929504527">
                                      <w:marLeft w:val="0"/>
                                      <w:marRight w:val="0"/>
                                      <w:marTop w:val="0"/>
                                      <w:marBottom w:val="0"/>
                                      <w:divBdr>
                                        <w:top w:val="none" w:sz="0" w:space="0" w:color="auto"/>
                                        <w:left w:val="none" w:sz="0" w:space="0" w:color="auto"/>
                                        <w:bottom w:val="none" w:sz="0" w:space="0" w:color="auto"/>
                                        <w:right w:val="none" w:sz="0" w:space="0" w:color="auto"/>
                                      </w:divBdr>
                                      <w:divsChild>
                                        <w:div w:id="1187408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1357946">
          <w:marLeft w:val="0"/>
          <w:marRight w:val="0"/>
          <w:marTop w:val="0"/>
          <w:marBottom w:val="0"/>
          <w:divBdr>
            <w:top w:val="none" w:sz="0" w:space="0" w:color="auto"/>
            <w:left w:val="none" w:sz="0" w:space="0" w:color="auto"/>
            <w:bottom w:val="none" w:sz="0" w:space="0" w:color="auto"/>
            <w:right w:val="none" w:sz="0" w:space="0" w:color="auto"/>
          </w:divBdr>
          <w:divsChild>
            <w:div w:id="903375310">
              <w:marLeft w:val="0"/>
              <w:marRight w:val="0"/>
              <w:marTop w:val="0"/>
              <w:marBottom w:val="0"/>
              <w:divBdr>
                <w:top w:val="none" w:sz="0" w:space="0" w:color="auto"/>
                <w:left w:val="none" w:sz="0" w:space="0" w:color="auto"/>
                <w:bottom w:val="none" w:sz="0" w:space="0" w:color="auto"/>
                <w:right w:val="none" w:sz="0" w:space="0" w:color="auto"/>
              </w:divBdr>
              <w:divsChild>
                <w:div w:id="896090078">
                  <w:marLeft w:val="0"/>
                  <w:marRight w:val="0"/>
                  <w:marTop w:val="0"/>
                  <w:marBottom w:val="0"/>
                  <w:divBdr>
                    <w:top w:val="none" w:sz="0" w:space="0" w:color="auto"/>
                    <w:left w:val="none" w:sz="0" w:space="0" w:color="auto"/>
                    <w:bottom w:val="none" w:sz="0" w:space="0" w:color="auto"/>
                    <w:right w:val="none" w:sz="0" w:space="0" w:color="auto"/>
                  </w:divBdr>
                  <w:divsChild>
                    <w:div w:id="136456540">
                      <w:marLeft w:val="0"/>
                      <w:marRight w:val="0"/>
                      <w:marTop w:val="0"/>
                      <w:marBottom w:val="0"/>
                      <w:divBdr>
                        <w:top w:val="none" w:sz="0" w:space="0" w:color="auto"/>
                        <w:left w:val="none" w:sz="0" w:space="0" w:color="auto"/>
                        <w:bottom w:val="none" w:sz="0" w:space="0" w:color="auto"/>
                        <w:right w:val="none" w:sz="0" w:space="0" w:color="auto"/>
                      </w:divBdr>
                      <w:divsChild>
                        <w:div w:id="171142272">
                          <w:marLeft w:val="0"/>
                          <w:marRight w:val="0"/>
                          <w:marTop w:val="0"/>
                          <w:marBottom w:val="0"/>
                          <w:divBdr>
                            <w:top w:val="none" w:sz="0" w:space="0" w:color="auto"/>
                            <w:left w:val="none" w:sz="0" w:space="0" w:color="auto"/>
                            <w:bottom w:val="none" w:sz="0" w:space="0" w:color="auto"/>
                            <w:right w:val="none" w:sz="0" w:space="0" w:color="auto"/>
                          </w:divBdr>
                          <w:divsChild>
                            <w:div w:id="1695956711">
                              <w:marLeft w:val="0"/>
                              <w:marRight w:val="0"/>
                              <w:marTop w:val="0"/>
                              <w:marBottom w:val="0"/>
                              <w:divBdr>
                                <w:top w:val="none" w:sz="0" w:space="0" w:color="auto"/>
                                <w:left w:val="none" w:sz="0" w:space="0" w:color="auto"/>
                                <w:bottom w:val="none" w:sz="0" w:space="0" w:color="auto"/>
                                <w:right w:val="none" w:sz="0" w:space="0" w:color="auto"/>
                              </w:divBdr>
                              <w:divsChild>
                                <w:div w:id="1153373008">
                                  <w:marLeft w:val="0"/>
                                  <w:marRight w:val="0"/>
                                  <w:marTop w:val="0"/>
                                  <w:marBottom w:val="0"/>
                                  <w:divBdr>
                                    <w:top w:val="none" w:sz="0" w:space="0" w:color="auto"/>
                                    <w:left w:val="none" w:sz="0" w:space="0" w:color="auto"/>
                                    <w:bottom w:val="none" w:sz="0" w:space="0" w:color="auto"/>
                                    <w:right w:val="none" w:sz="0" w:space="0" w:color="auto"/>
                                  </w:divBdr>
                                  <w:divsChild>
                                    <w:div w:id="1989164565">
                                      <w:marLeft w:val="0"/>
                                      <w:marRight w:val="0"/>
                                      <w:marTop w:val="0"/>
                                      <w:marBottom w:val="0"/>
                                      <w:divBdr>
                                        <w:top w:val="none" w:sz="0" w:space="0" w:color="auto"/>
                                        <w:left w:val="none" w:sz="0" w:space="0" w:color="auto"/>
                                        <w:bottom w:val="none" w:sz="0" w:space="0" w:color="auto"/>
                                        <w:right w:val="none" w:sz="0" w:space="0" w:color="auto"/>
                                      </w:divBdr>
                                      <w:divsChild>
                                        <w:div w:id="1342586177">
                                          <w:marLeft w:val="0"/>
                                          <w:marRight w:val="0"/>
                                          <w:marTop w:val="0"/>
                                          <w:marBottom w:val="0"/>
                                          <w:divBdr>
                                            <w:top w:val="none" w:sz="0" w:space="0" w:color="auto"/>
                                            <w:left w:val="none" w:sz="0" w:space="0" w:color="auto"/>
                                            <w:bottom w:val="none" w:sz="0" w:space="0" w:color="auto"/>
                                            <w:right w:val="none" w:sz="0" w:space="0" w:color="auto"/>
                                          </w:divBdr>
                                          <w:divsChild>
                                            <w:div w:id="1219629642">
                                              <w:marLeft w:val="0"/>
                                              <w:marRight w:val="0"/>
                                              <w:marTop w:val="0"/>
                                              <w:marBottom w:val="0"/>
                                              <w:divBdr>
                                                <w:top w:val="none" w:sz="0" w:space="0" w:color="auto"/>
                                                <w:left w:val="none" w:sz="0" w:space="0" w:color="auto"/>
                                                <w:bottom w:val="none" w:sz="0" w:space="0" w:color="auto"/>
                                                <w:right w:val="none" w:sz="0" w:space="0" w:color="auto"/>
                                              </w:divBdr>
                                              <w:divsChild>
                                                <w:div w:id="146752936">
                                                  <w:marLeft w:val="0"/>
                                                  <w:marRight w:val="0"/>
                                                  <w:marTop w:val="0"/>
                                                  <w:marBottom w:val="0"/>
                                                  <w:divBdr>
                                                    <w:top w:val="none" w:sz="0" w:space="0" w:color="auto"/>
                                                    <w:left w:val="none" w:sz="0" w:space="0" w:color="auto"/>
                                                    <w:bottom w:val="none" w:sz="0" w:space="0" w:color="auto"/>
                                                    <w:right w:val="none" w:sz="0" w:space="0" w:color="auto"/>
                                                  </w:divBdr>
                                                </w:div>
                                                <w:div w:id="2043550852">
                                                  <w:marLeft w:val="0"/>
                                                  <w:marRight w:val="0"/>
                                                  <w:marTop w:val="0"/>
                                                  <w:marBottom w:val="0"/>
                                                  <w:divBdr>
                                                    <w:top w:val="none" w:sz="0" w:space="0" w:color="auto"/>
                                                    <w:left w:val="none" w:sz="0" w:space="0" w:color="auto"/>
                                                    <w:bottom w:val="none" w:sz="0" w:space="0" w:color="auto"/>
                                                    <w:right w:val="none" w:sz="0" w:space="0" w:color="auto"/>
                                                  </w:divBdr>
                                                  <w:divsChild>
                                                    <w:div w:id="11020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1258702">
                              <w:marLeft w:val="0"/>
                              <w:marRight w:val="0"/>
                              <w:marTop w:val="0"/>
                              <w:marBottom w:val="0"/>
                              <w:divBdr>
                                <w:top w:val="none" w:sz="0" w:space="0" w:color="auto"/>
                                <w:left w:val="none" w:sz="0" w:space="0" w:color="auto"/>
                                <w:bottom w:val="none" w:sz="0" w:space="0" w:color="auto"/>
                                <w:right w:val="none" w:sz="0" w:space="0" w:color="auto"/>
                              </w:divBdr>
                              <w:divsChild>
                                <w:div w:id="1327439083">
                                  <w:marLeft w:val="0"/>
                                  <w:marRight w:val="0"/>
                                  <w:marTop w:val="0"/>
                                  <w:marBottom w:val="0"/>
                                  <w:divBdr>
                                    <w:top w:val="none" w:sz="0" w:space="0" w:color="auto"/>
                                    <w:left w:val="none" w:sz="0" w:space="0" w:color="auto"/>
                                    <w:bottom w:val="none" w:sz="0" w:space="0" w:color="auto"/>
                                    <w:right w:val="none" w:sz="0" w:space="0" w:color="auto"/>
                                  </w:divBdr>
                                  <w:divsChild>
                                    <w:div w:id="182716926">
                                      <w:marLeft w:val="0"/>
                                      <w:marRight w:val="0"/>
                                      <w:marTop w:val="0"/>
                                      <w:marBottom w:val="0"/>
                                      <w:divBdr>
                                        <w:top w:val="none" w:sz="0" w:space="0" w:color="auto"/>
                                        <w:left w:val="none" w:sz="0" w:space="0" w:color="auto"/>
                                        <w:bottom w:val="none" w:sz="0" w:space="0" w:color="auto"/>
                                        <w:right w:val="none" w:sz="0" w:space="0" w:color="auto"/>
                                      </w:divBdr>
                                      <w:divsChild>
                                        <w:div w:id="1005787061">
                                          <w:marLeft w:val="0"/>
                                          <w:marRight w:val="0"/>
                                          <w:marTop w:val="0"/>
                                          <w:marBottom w:val="0"/>
                                          <w:divBdr>
                                            <w:top w:val="none" w:sz="0" w:space="0" w:color="auto"/>
                                            <w:left w:val="none" w:sz="0" w:space="0" w:color="auto"/>
                                            <w:bottom w:val="none" w:sz="0" w:space="0" w:color="auto"/>
                                            <w:right w:val="none" w:sz="0" w:space="0" w:color="auto"/>
                                          </w:divBdr>
                                        </w:div>
                                      </w:divsChild>
                                    </w:div>
                                    <w:div w:id="1311011460">
                                      <w:marLeft w:val="0"/>
                                      <w:marRight w:val="0"/>
                                      <w:marTop w:val="0"/>
                                      <w:marBottom w:val="0"/>
                                      <w:divBdr>
                                        <w:top w:val="none" w:sz="0" w:space="0" w:color="auto"/>
                                        <w:left w:val="none" w:sz="0" w:space="0" w:color="auto"/>
                                        <w:bottom w:val="none" w:sz="0" w:space="0" w:color="auto"/>
                                        <w:right w:val="none" w:sz="0" w:space="0" w:color="auto"/>
                                      </w:divBdr>
                                      <w:divsChild>
                                        <w:div w:id="172930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9912349">
                      <w:marLeft w:val="0"/>
                      <w:marRight w:val="0"/>
                      <w:marTop w:val="0"/>
                      <w:marBottom w:val="0"/>
                      <w:divBdr>
                        <w:top w:val="none" w:sz="0" w:space="0" w:color="auto"/>
                        <w:left w:val="none" w:sz="0" w:space="0" w:color="auto"/>
                        <w:bottom w:val="none" w:sz="0" w:space="0" w:color="auto"/>
                        <w:right w:val="none" w:sz="0" w:space="0" w:color="auto"/>
                      </w:divBdr>
                      <w:divsChild>
                        <w:div w:id="2043168022">
                          <w:marLeft w:val="0"/>
                          <w:marRight w:val="0"/>
                          <w:marTop w:val="0"/>
                          <w:marBottom w:val="0"/>
                          <w:divBdr>
                            <w:top w:val="none" w:sz="0" w:space="0" w:color="auto"/>
                            <w:left w:val="none" w:sz="0" w:space="0" w:color="auto"/>
                            <w:bottom w:val="none" w:sz="0" w:space="0" w:color="auto"/>
                            <w:right w:val="none" w:sz="0" w:space="0" w:color="auto"/>
                          </w:divBdr>
                          <w:divsChild>
                            <w:div w:id="1386874440">
                              <w:marLeft w:val="0"/>
                              <w:marRight w:val="0"/>
                              <w:marTop w:val="0"/>
                              <w:marBottom w:val="0"/>
                              <w:divBdr>
                                <w:top w:val="none" w:sz="0" w:space="0" w:color="auto"/>
                                <w:left w:val="none" w:sz="0" w:space="0" w:color="auto"/>
                                <w:bottom w:val="none" w:sz="0" w:space="0" w:color="auto"/>
                                <w:right w:val="none" w:sz="0" w:space="0" w:color="auto"/>
                              </w:divBdr>
                              <w:divsChild>
                                <w:div w:id="1409300709">
                                  <w:marLeft w:val="0"/>
                                  <w:marRight w:val="0"/>
                                  <w:marTop w:val="0"/>
                                  <w:marBottom w:val="0"/>
                                  <w:divBdr>
                                    <w:top w:val="none" w:sz="0" w:space="0" w:color="auto"/>
                                    <w:left w:val="none" w:sz="0" w:space="0" w:color="auto"/>
                                    <w:bottom w:val="none" w:sz="0" w:space="0" w:color="auto"/>
                                    <w:right w:val="none" w:sz="0" w:space="0" w:color="auto"/>
                                  </w:divBdr>
                                  <w:divsChild>
                                    <w:div w:id="1320188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170803">
          <w:marLeft w:val="0"/>
          <w:marRight w:val="0"/>
          <w:marTop w:val="0"/>
          <w:marBottom w:val="0"/>
          <w:divBdr>
            <w:top w:val="none" w:sz="0" w:space="0" w:color="auto"/>
            <w:left w:val="none" w:sz="0" w:space="0" w:color="auto"/>
            <w:bottom w:val="none" w:sz="0" w:space="0" w:color="auto"/>
            <w:right w:val="none" w:sz="0" w:space="0" w:color="auto"/>
          </w:divBdr>
          <w:divsChild>
            <w:div w:id="1455903524">
              <w:marLeft w:val="0"/>
              <w:marRight w:val="0"/>
              <w:marTop w:val="0"/>
              <w:marBottom w:val="0"/>
              <w:divBdr>
                <w:top w:val="none" w:sz="0" w:space="0" w:color="auto"/>
                <w:left w:val="none" w:sz="0" w:space="0" w:color="auto"/>
                <w:bottom w:val="none" w:sz="0" w:space="0" w:color="auto"/>
                <w:right w:val="none" w:sz="0" w:space="0" w:color="auto"/>
              </w:divBdr>
              <w:divsChild>
                <w:div w:id="992443907">
                  <w:marLeft w:val="0"/>
                  <w:marRight w:val="0"/>
                  <w:marTop w:val="0"/>
                  <w:marBottom w:val="0"/>
                  <w:divBdr>
                    <w:top w:val="none" w:sz="0" w:space="0" w:color="auto"/>
                    <w:left w:val="none" w:sz="0" w:space="0" w:color="auto"/>
                    <w:bottom w:val="none" w:sz="0" w:space="0" w:color="auto"/>
                    <w:right w:val="none" w:sz="0" w:space="0" w:color="auto"/>
                  </w:divBdr>
                  <w:divsChild>
                    <w:div w:id="159321231">
                      <w:marLeft w:val="0"/>
                      <w:marRight w:val="0"/>
                      <w:marTop w:val="0"/>
                      <w:marBottom w:val="0"/>
                      <w:divBdr>
                        <w:top w:val="none" w:sz="0" w:space="0" w:color="auto"/>
                        <w:left w:val="none" w:sz="0" w:space="0" w:color="auto"/>
                        <w:bottom w:val="none" w:sz="0" w:space="0" w:color="auto"/>
                        <w:right w:val="none" w:sz="0" w:space="0" w:color="auto"/>
                      </w:divBdr>
                      <w:divsChild>
                        <w:div w:id="457340630">
                          <w:marLeft w:val="0"/>
                          <w:marRight w:val="0"/>
                          <w:marTop w:val="0"/>
                          <w:marBottom w:val="0"/>
                          <w:divBdr>
                            <w:top w:val="none" w:sz="0" w:space="0" w:color="auto"/>
                            <w:left w:val="none" w:sz="0" w:space="0" w:color="auto"/>
                            <w:bottom w:val="none" w:sz="0" w:space="0" w:color="auto"/>
                            <w:right w:val="none" w:sz="0" w:space="0" w:color="auto"/>
                          </w:divBdr>
                          <w:divsChild>
                            <w:div w:id="1845852136">
                              <w:marLeft w:val="0"/>
                              <w:marRight w:val="0"/>
                              <w:marTop w:val="0"/>
                              <w:marBottom w:val="0"/>
                              <w:divBdr>
                                <w:top w:val="none" w:sz="0" w:space="0" w:color="auto"/>
                                <w:left w:val="none" w:sz="0" w:space="0" w:color="auto"/>
                                <w:bottom w:val="none" w:sz="0" w:space="0" w:color="auto"/>
                                <w:right w:val="none" w:sz="0" w:space="0" w:color="auto"/>
                              </w:divBdr>
                              <w:divsChild>
                                <w:div w:id="532152866">
                                  <w:marLeft w:val="0"/>
                                  <w:marRight w:val="0"/>
                                  <w:marTop w:val="0"/>
                                  <w:marBottom w:val="0"/>
                                  <w:divBdr>
                                    <w:top w:val="none" w:sz="0" w:space="0" w:color="auto"/>
                                    <w:left w:val="none" w:sz="0" w:space="0" w:color="auto"/>
                                    <w:bottom w:val="none" w:sz="0" w:space="0" w:color="auto"/>
                                    <w:right w:val="none" w:sz="0" w:space="0" w:color="auto"/>
                                  </w:divBdr>
                                  <w:divsChild>
                                    <w:div w:id="128249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2463581">
                      <w:marLeft w:val="0"/>
                      <w:marRight w:val="0"/>
                      <w:marTop w:val="0"/>
                      <w:marBottom w:val="0"/>
                      <w:divBdr>
                        <w:top w:val="none" w:sz="0" w:space="0" w:color="auto"/>
                        <w:left w:val="none" w:sz="0" w:space="0" w:color="auto"/>
                        <w:bottom w:val="none" w:sz="0" w:space="0" w:color="auto"/>
                        <w:right w:val="none" w:sz="0" w:space="0" w:color="auto"/>
                      </w:divBdr>
                      <w:divsChild>
                        <w:div w:id="221868885">
                          <w:marLeft w:val="0"/>
                          <w:marRight w:val="0"/>
                          <w:marTop w:val="0"/>
                          <w:marBottom w:val="0"/>
                          <w:divBdr>
                            <w:top w:val="none" w:sz="0" w:space="0" w:color="auto"/>
                            <w:left w:val="none" w:sz="0" w:space="0" w:color="auto"/>
                            <w:bottom w:val="none" w:sz="0" w:space="0" w:color="auto"/>
                            <w:right w:val="none" w:sz="0" w:space="0" w:color="auto"/>
                          </w:divBdr>
                          <w:divsChild>
                            <w:div w:id="1838883312">
                              <w:marLeft w:val="0"/>
                              <w:marRight w:val="0"/>
                              <w:marTop w:val="0"/>
                              <w:marBottom w:val="0"/>
                              <w:divBdr>
                                <w:top w:val="none" w:sz="0" w:space="0" w:color="auto"/>
                                <w:left w:val="none" w:sz="0" w:space="0" w:color="auto"/>
                                <w:bottom w:val="none" w:sz="0" w:space="0" w:color="auto"/>
                                <w:right w:val="none" w:sz="0" w:space="0" w:color="auto"/>
                              </w:divBdr>
                              <w:divsChild>
                                <w:div w:id="1217012211">
                                  <w:marLeft w:val="0"/>
                                  <w:marRight w:val="0"/>
                                  <w:marTop w:val="0"/>
                                  <w:marBottom w:val="0"/>
                                  <w:divBdr>
                                    <w:top w:val="none" w:sz="0" w:space="0" w:color="auto"/>
                                    <w:left w:val="none" w:sz="0" w:space="0" w:color="auto"/>
                                    <w:bottom w:val="none" w:sz="0" w:space="0" w:color="auto"/>
                                    <w:right w:val="none" w:sz="0" w:space="0" w:color="auto"/>
                                  </w:divBdr>
                                  <w:divsChild>
                                    <w:div w:id="11420755">
                                      <w:marLeft w:val="0"/>
                                      <w:marRight w:val="0"/>
                                      <w:marTop w:val="0"/>
                                      <w:marBottom w:val="0"/>
                                      <w:divBdr>
                                        <w:top w:val="none" w:sz="0" w:space="0" w:color="auto"/>
                                        <w:left w:val="none" w:sz="0" w:space="0" w:color="auto"/>
                                        <w:bottom w:val="none" w:sz="0" w:space="0" w:color="auto"/>
                                        <w:right w:val="none" w:sz="0" w:space="0" w:color="auto"/>
                                      </w:divBdr>
                                      <w:divsChild>
                                        <w:div w:id="525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824882">
                              <w:marLeft w:val="0"/>
                              <w:marRight w:val="0"/>
                              <w:marTop w:val="0"/>
                              <w:marBottom w:val="0"/>
                              <w:divBdr>
                                <w:top w:val="none" w:sz="0" w:space="0" w:color="auto"/>
                                <w:left w:val="none" w:sz="0" w:space="0" w:color="auto"/>
                                <w:bottom w:val="none" w:sz="0" w:space="0" w:color="auto"/>
                                <w:right w:val="none" w:sz="0" w:space="0" w:color="auto"/>
                              </w:divBdr>
                              <w:divsChild>
                                <w:div w:id="679893928">
                                  <w:marLeft w:val="0"/>
                                  <w:marRight w:val="0"/>
                                  <w:marTop w:val="0"/>
                                  <w:marBottom w:val="0"/>
                                  <w:divBdr>
                                    <w:top w:val="none" w:sz="0" w:space="0" w:color="auto"/>
                                    <w:left w:val="none" w:sz="0" w:space="0" w:color="auto"/>
                                    <w:bottom w:val="none" w:sz="0" w:space="0" w:color="auto"/>
                                    <w:right w:val="none" w:sz="0" w:space="0" w:color="auto"/>
                                  </w:divBdr>
                                  <w:divsChild>
                                    <w:div w:id="1529173456">
                                      <w:marLeft w:val="0"/>
                                      <w:marRight w:val="0"/>
                                      <w:marTop w:val="0"/>
                                      <w:marBottom w:val="0"/>
                                      <w:divBdr>
                                        <w:top w:val="none" w:sz="0" w:space="0" w:color="auto"/>
                                        <w:left w:val="none" w:sz="0" w:space="0" w:color="auto"/>
                                        <w:bottom w:val="none" w:sz="0" w:space="0" w:color="auto"/>
                                        <w:right w:val="none" w:sz="0" w:space="0" w:color="auto"/>
                                      </w:divBdr>
                                      <w:divsChild>
                                        <w:div w:id="1628732787">
                                          <w:marLeft w:val="0"/>
                                          <w:marRight w:val="0"/>
                                          <w:marTop w:val="0"/>
                                          <w:marBottom w:val="0"/>
                                          <w:divBdr>
                                            <w:top w:val="none" w:sz="0" w:space="0" w:color="auto"/>
                                            <w:left w:val="none" w:sz="0" w:space="0" w:color="auto"/>
                                            <w:bottom w:val="none" w:sz="0" w:space="0" w:color="auto"/>
                                            <w:right w:val="none" w:sz="0" w:space="0" w:color="auto"/>
                                          </w:divBdr>
                                          <w:divsChild>
                                            <w:div w:id="1205212998">
                                              <w:marLeft w:val="0"/>
                                              <w:marRight w:val="0"/>
                                              <w:marTop w:val="0"/>
                                              <w:marBottom w:val="0"/>
                                              <w:divBdr>
                                                <w:top w:val="none" w:sz="0" w:space="0" w:color="auto"/>
                                                <w:left w:val="none" w:sz="0" w:space="0" w:color="auto"/>
                                                <w:bottom w:val="none" w:sz="0" w:space="0" w:color="auto"/>
                                                <w:right w:val="none" w:sz="0" w:space="0" w:color="auto"/>
                                              </w:divBdr>
                                              <w:divsChild>
                                                <w:div w:id="482280798">
                                                  <w:marLeft w:val="0"/>
                                                  <w:marRight w:val="0"/>
                                                  <w:marTop w:val="0"/>
                                                  <w:marBottom w:val="0"/>
                                                  <w:divBdr>
                                                    <w:top w:val="none" w:sz="0" w:space="0" w:color="auto"/>
                                                    <w:left w:val="none" w:sz="0" w:space="0" w:color="auto"/>
                                                    <w:bottom w:val="none" w:sz="0" w:space="0" w:color="auto"/>
                                                    <w:right w:val="none" w:sz="0" w:space="0" w:color="auto"/>
                                                  </w:divBdr>
                                                  <w:divsChild>
                                                    <w:div w:id="1296720400">
                                                      <w:marLeft w:val="0"/>
                                                      <w:marRight w:val="0"/>
                                                      <w:marTop w:val="0"/>
                                                      <w:marBottom w:val="0"/>
                                                      <w:divBdr>
                                                        <w:top w:val="none" w:sz="0" w:space="0" w:color="auto"/>
                                                        <w:left w:val="none" w:sz="0" w:space="0" w:color="auto"/>
                                                        <w:bottom w:val="none" w:sz="0" w:space="0" w:color="auto"/>
                                                        <w:right w:val="none" w:sz="0" w:space="0" w:color="auto"/>
                                                      </w:divBdr>
                                                    </w:div>
                                                  </w:divsChild>
                                                </w:div>
                                                <w:div w:id="1647977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36445495">
          <w:marLeft w:val="0"/>
          <w:marRight w:val="0"/>
          <w:marTop w:val="0"/>
          <w:marBottom w:val="0"/>
          <w:divBdr>
            <w:top w:val="none" w:sz="0" w:space="0" w:color="auto"/>
            <w:left w:val="none" w:sz="0" w:space="0" w:color="auto"/>
            <w:bottom w:val="none" w:sz="0" w:space="0" w:color="auto"/>
            <w:right w:val="none" w:sz="0" w:space="0" w:color="auto"/>
          </w:divBdr>
          <w:divsChild>
            <w:div w:id="833567376">
              <w:marLeft w:val="0"/>
              <w:marRight w:val="0"/>
              <w:marTop w:val="0"/>
              <w:marBottom w:val="0"/>
              <w:divBdr>
                <w:top w:val="none" w:sz="0" w:space="0" w:color="auto"/>
                <w:left w:val="none" w:sz="0" w:space="0" w:color="auto"/>
                <w:bottom w:val="none" w:sz="0" w:space="0" w:color="auto"/>
                <w:right w:val="none" w:sz="0" w:space="0" w:color="auto"/>
              </w:divBdr>
              <w:divsChild>
                <w:div w:id="1747873177">
                  <w:marLeft w:val="0"/>
                  <w:marRight w:val="0"/>
                  <w:marTop w:val="0"/>
                  <w:marBottom w:val="0"/>
                  <w:divBdr>
                    <w:top w:val="none" w:sz="0" w:space="0" w:color="auto"/>
                    <w:left w:val="none" w:sz="0" w:space="0" w:color="auto"/>
                    <w:bottom w:val="none" w:sz="0" w:space="0" w:color="auto"/>
                    <w:right w:val="none" w:sz="0" w:space="0" w:color="auto"/>
                  </w:divBdr>
                  <w:divsChild>
                    <w:div w:id="541751264">
                      <w:marLeft w:val="0"/>
                      <w:marRight w:val="0"/>
                      <w:marTop w:val="0"/>
                      <w:marBottom w:val="0"/>
                      <w:divBdr>
                        <w:top w:val="none" w:sz="0" w:space="0" w:color="auto"/>
                        <w:left w:val="none" w:sz="0" w:space="0" w:color="auto"/>
                        <w:bottom w:val="none" w:sz="0" w:space="0" w:color="auto"/>
                        <w:right w:val="none" w:sz="0" w:space="0" w:color="auto"/>
                      </w:divBdr>
                      <w:divsChild>
                        <w:div w:id="25644722">
                          <w:marLeft w:val="0"/>
                          <w:marRight w:val="0"/>
                          <w:marTop w:val="0"/>
                          <w:marBottom w:val="0"/>
                          <w:divBdr>
                            <w:top w:val="none" w:sz="0" w:space="0" w:color="auto"/>
                            <w:left w:val="none" w:sz="0" w:space="0" w:color="auto"/>
                            <w:bottom w:val="none" w:sz="0" w:space="0" w:color="auto"/>
                            <w:right w:val="none" w:sz="0" w:space="0" w:color="auto"/>
                          </w:divBdr>
                          <w:divsChild>
                            <w:div w:id="342169868">
                              <w:marLeft w:val="0"/>
                              <w:marRight w:val="0"/>
                              <w:marTop w:val="0"/>
                              <w:marBottom w:val="0"/>
                              <w:divBdr>
                                <w:top w:val="none" w:sz="0" w:space="0" w:color="auto"/>
                                <w:left w:val="none" w:sz="0" w:space="0" w:color="auto"/>
                                <w:bottom w:val="none" w:sz="0" w:space="0" w:color="auto"/>
                                <w:right w:val="none" w:sz="0" w:space="0" w:color="auto"/>
                              </w:divBdr>
                              <w:divsChild>
                                <w:div w:id="1363283716">
                                  <w:marLeft w:val="0"/>
                                  <w:marRight w:val="0"/>
                                  <w:marTop w:val="0"/>
                                  <w:marBottom w:val="0"/>
                                  <w:divBdr>
                                    <w:top w:val="none" w:sz="0" w:space="0" w:color="auto"/>
                                    <w:left w:val="none" w:sz="0" w:space="0" w:color="auto"/>
                                    <w:bottom w:val="none" w:sz="0" w:space="0" w:color="auto"/>
                                    <w:right w:val="none" w:sz="0" w:space="0" w:color="auto"/>
                                  </w:divBdr>
                                  <w:divsChild>
                                    <w:div w:id="532420061">
                                      <w:marLeft w:val="0"/>
                                      <w:marRight w:val="0"/>
                                      <w:marTop w:val="0"/>
                                      <w:marBottom w:val="0"/>
                                      <w:divBdr>
                                        <w:top w:val="none" w:sz="0" w:space="0" w:color="auto"/>
                                        <w:left w:val="none" w:sz="0" w:space="0" w:color="auto"/>
                                        <w:bottom w:val="none" w:sz="0" w:space="0" w:color="auto"/>
                                        <w:right w:val="none" w:sz="0" w:space="0" w:color="auto"/>
                                      </w:divBdr>
                                      <w:divsChild>
                                        <w:div w:id="796486160">
                                          <w:marLeft w:val="0"/>
                                          <w:marRight w:val="0"/>
                                          <w:marTop w:val="0"/>
                                          <w:marBottom w:val="0"/>
                                          <w:divBdr>
                                            <w:top w:val="none" w:sz="0" w:space="0" w:color="auto"/>
                                            <w:left w:val="none" w:sz="0" w:space="0" w:color="auto"/>
                                            <w:bottom w:val="none" w:sz="0" w:space="0" w:color="auto"/>
                                            <w:right w:val="none" w:sz="0" w:space="0" w:color="auto"/>
                                          </w:divBdr>
                                          <w:divsChild>
                                            <w:div w:id="12477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41913167">
          <w:marLeft w:val="0"/>
          <w:marRight w:val="0"/>
          <w:marTop w:val="0"/>
          <w:marBottom w:val="0"/>
          <w:divBdr>
            <w:top w:val="none" w:sz="0" w:space="0" w:color="auto"/>
            <w:left w:val="none" w:sz="0" w:space="0" w:color="auto"/>
            <w:bottom w:val="none" w:sz="0" w:space="0" w:color="auto"/>
            <w:right w:val="none" w:sz="0" w:space="0" w:color="auto"/>
          </w:divBdr>
          <w:divsChild>
            <w:div w:id="1203055043">
              <w:marLeft w:val="0"/>
              <w:marRight w:val="0"/>
              <w:marTop w:val="0"/>
              <w:marBottom w:val="0"/>
              <w:divBdr>
                <w:top w:val="none" w:sz="0" w:space="0" w:color="auto"/>
                <w:left w:val="none" w:sz="0" w:space="0" w:color="auto"/>
                <w:bottom w:val="none" w:sz="0" w:space="0" w:color="auto"/>
                <w:right w:val="none" w:sz="0" w:space="0" w:color="auto"/>
              </w:divBdr>
              <w:divsChild>
                <w:div w:id="2050764528">
                  <w:marLeft w:val="0"/>
                  <w:marRight w:val="0"/>
                  <w:marTop w:val="0"/>
                  <w:marBottom w:val="0"/>
                  <w:divBdr>
                    <w:top w:val="none" w:sz="0" w:space="0" w:color="auto"/>
                    <w:left w:val="none" w:sz="0" w:space="0" w:color="auto"/>
                    <w:bottom w:val="none" w:sz="0" w:space="0" w:color="auto"/>
                    <w:right w:val="none" w:sz="0" w:space="0" w:color="auto"/>
                  </w:divBdr>
                  <w:divsChild>
                    <w:div w:id="169106995">
                      <w:marLeft w:val="0"/>
                      <w:marRight w:val="0"/>
                      <w:marTop w:val="0"/>
                      <w:marBottom w:val="0"/>
                      <w:divBdr>
                        <w:top w:val="none" w:sz="0" w:space="0" w:color="auto"/>
                        <w:left w:val="none" w:sz="0" w:space="0" w:color="auto"/>
                        <w:bottom w:val="none" w:sz="0" w:space="0" w:color="auto"/>
                        <w:right w:val="none" w:sz="0" w:space="0" w:color="auto"/>
                      </w:divBdr>
                      <w:divsChild>
                        <w:div w:id="263808951">
                          <w:marLeft w:val="0"/>
                          <w:marRight w:val="0"/>
                          <w:marTop w:val="0"/>
                          <w:marBottom w:val="0"/>
                          <w:divBdr>
                            <w:top w:val="none" w:sz="0" w:space="0" w:color="auto"/>
                            <w:left w:val="none" w:sz="0" w:space="0" w:color="auto"/>
                            <w:bottom w:val="none" w:sz="0" w:space="0" w:color="auto"/>
                            <w:right w:val="none" w:sz="0" w:space="0" w:color="auto"/>
                          </w:divBdr>
                          <w:divsChild>
                            <w:div w:id="834346704">
                              <w:marLeft w:val="0"/>
                              <w:marRight w:val="0"/>
                              <w:marTop w:val="0"/>
                              <w:marBottom w:val="0"/>
                              <w:divBdr>
                                <w:top w:val="none" w:sz="0" w:space="0" w:color="auto"/>
                                <w:left w:val="none" w:sz="0" w:space="0" w:color="auto"/>
                                <w:bottom w:val="none" w:sz="0" w:space="0" w:color="auto"/>
                                <w:right w:val="none" w:sz="0" w:space="0" w:color="auto"/>
                              </w:divBdr>
                              <w:divsChild>
                                <w:div w:id="395975703">
                                  <w:marLeft w:val="0"/>
                                  <w:marRight w:val="0"/>
                                  <w:marTop w:val="0"/>
                                  <w:marBottom w:val="0"/>
                                  <w:divBdr>
                                    <w:top w:val="none" w:sz="0" w:space="0" w:color="auto"/>
                                    <w:left w:val="none" w:sz="0" w:space="0" w:color="auto"/>
                                    <w:bottom w:val="none" w:sz="0" w:space="0" w:color="auto"/>
                                    <w:right w:val="none" w:sz="0" w:space="0" w:color="auto"/>
                                  </w:divBdr>
                                  <w:divsChild>
                                    <w:div w:id="2142529510">
                                      <w:marLeft w:val="0"/>
                                      <w:marRight w:val="0"/>
                                      <w:marTop w:val="0"/>
                                      <w:marBottom w:val="0"/>
                                      <w:divBdr>
                                        <w:top w:val="none" w:sz="0" w:space="0" w:color="auto"/>
                                        <w:left w:val="none" w:sz="0" w:space="0" w:color="auto"/>
                                        <w:bottom w:val="none" w:sz="0" w:space="0" w:color="auto"/>
                                        <w:right w:val="none" w:sz="0" w:space="0" w:color="auto"/>
                                      </w:divBdr>
                                      <w:divsChild>
                                        <w:div w:id="109059561">
                                          <w:marLeft w:val="0"/>
                                          <w:marRight w:val="0"/>
                                          <w:marTop w:val="0"/>
                                          <w:marBottom w:val="0"/>
                                          <w:divBdr>
                                            <w:top w:val="none" w:sz="0" w:space="0" w:color="auto"/>
                                            <w:left w:val="none" w:sz="0" w:space="0" w:color="auto"/>
                                            <w:bottom w:val="none" w:sz="0" w:space="0" w:color="auto"/>
                                            <w:right w:val="none" w:sz="0" w:space="0" w:color="auto"/>
                                          </w:divBdr>
                                          <w:divsChild>
                                            <w:div w:id="797719556">
                                              <w:marLeft w:val="0"/>
                                              <w:marRight w:val="0"/>
                                              <w:marTop w:val="0"/>
                                              <w:marBottom w:val="0"/>
                                              <w:divBdr>
                                                <w:top w:val="none" w:sz="0" w:space="0" w:color="auto"/>
                                                <w:left w:val="none" w:sz="0" w:space="0" w:color="auto"/>
                                                <w:bottom w:val="none" w:sz="0" w:space="0" w:color="auto"/>
                                                <w:right w:val="none" w:sz="0" w:space="0" w:color="auto"/>
                                              </w:divBdr>
                                              <w:divsChild>
                                                <w:div w:id="205753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59913792">
          <w:marLeft w:val="0"/>
          <w:marRight w:val="0"/>
          <w:marTop w:val="0"/>
          <w:marBottom w:val="0"/>
          <w:divBdr>
            <w:top w:val="none" w:sz="0" w:space="0" w:color="auto"/>
            <w:left w:val="none" w:sz="0" w:space="0" w:color="auto"/>
            <w:bottom w:val="none" w:sz="0" w:space="0" w:color="auto"/>
            <w:right w:val="none" w:sz="0" w:space="0" w:color="auto"/>
          </w:divBdr>
          <w:divsChild>
            <w:div w:id="1439373612">
              <w:marLeft w:val="0"/>
              <w:marRight w:val="0"/>
              <w:marTop w:val="0"/>
              <w:marBottom w:val="0"/>
              <w:divBdr>
                <w:top w:val="none" w:sz="0" w:space="0" w:color="auto"/>
                <w:left w:val="none" w:sz="0" w:space="0" w:color="auto"/>
                <w:bottom w:val="none" w:sz="0" w:space="0" w:color="auto"/>
                <w:right w:val="none" w:sz="0" w:space="0" w:color="auto"/>
              </w:divBdr>
              <w:divsChild>
                <w:div w:id="1002702016">
                  <w:marLeft w:val="0"/>
                  <w:marRight w:val="0"/>
                  <w:marTop w:val="0"/>
                  <w:marBottom w:val="0"/>
                  <w:divBdr>
                    <w:top w:val="none" w:sz="0" w:space="0" w:color="auto"/>
                    <w:left w:val="none" w:sz="0" w:space="0" w:color="auto"/>
                    <w:bottom w:val="none" w:sz="0" w:space="0" w:color="auto"/>
                    <w:right w:val="none" w:sz="0" w:space="0" w:color="auto"/>
                  </w:divBdr>
                  <w:divsChild>
                    <w:div w:id="215625986">
                      <w:marLeft w:val="0"/>
                      <w:marRight w:val="0"/>
                      <w:marTop w:val="0"/>
                      <w:marBottom w:val="0"/>
                      <w:divBdr>
                        <w:top w:val="none" w:sz="0" w:space="0" w:color="auto"/>
                        <w:left w:val="none" w:sz="0" w:space="0" w:color="auto"/>
                        <w:bottom w:val="none" w:sz="0" w:space="0" w:color="auto"/>
                        <w:right w:val="none" w:sz="0" w:space="0" w:color="auto"/>
                      </w:divBdr>
                      <w:divsChild>
                        <w:div w:id="400638954">
                          <w:marLeft w:val="0"/>
                          <w:marRight w:val="0"/>
                          <w:marTop w:val="0"/>
                          <w:marBottom w:val="0"/>
                          <w:divBdr>
                            <w:top w:val="none" w:sz="0" w:space="0" w:color="auto"/>
                            <w:left w:val="none" w:sz="0" w:space="0" w:color="auto"/>
                            <w:bottom w:val="none" w:sz="0" w:space="0" w:color="auto"/>
                            <w:right w:val="none" w:sz="0" w:space="0" w:color="auto"/>
                          </w:divBdr>
                          <w:divsChild>
                            <w:div w:id="2006740497">
                              <w:marLeft w:val="0"/>
                              <w:marRight w:val="0"/>
                              <w:marTop w:val="0"/>
                              <w:marBottom w:val="0"/>
                              <w:divBdr>
                                <w:top w:val="none" w:sz="0" w:space="0" w:color="auto"/>
                                <w:left w:val="none" w:sz="0" w:space="0" w:color="auto"/>
                                <w:bottom w:val="none" w:sz="0" w:space="0" w:color="auto"/>
                                <w:right w:val="none" w:sz="0" w:space="0" w:color="auto"/>
                              </w:divBdr>
                              <w:divsChild>
                                <w:div w:id="317349581">
                                  <w:marLeft w:val="0"/>
                                  <w:marRight w:val="0"/>
                                  <w:marTop w:val="0"/>
                                  <w:marBottom w:val="0"/>
                                  <w:divBdr>
                                    <w:top w:val="none" w:sz="0" w:space="0" w:color="auto"/>
                                    <w:left w:val="none" w:sz="0" w:space="0" w:color="auto"/>
                                    <w:bottom w:val="none" w:sz="0" w:space="0" w:color="auto"/>
                                    <w:right w:val="none" w:sz="0" w:space="0" w:color="auto"/>
                                  </w:divBdr>
                                  <w:divsChild>
                                    <w:div w:id="201241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9808238">
                      <w:marLeft w:val="0"/>
                      <w:marRight w:val="0"/>
                      <w:marTop w:val="0"/>
                      <w:marBottom w:val="0"/>
                      <w:divBdr>
                        <w:top w:val="none" w:sz="0" w:space="0" w:color="auto"/>
                        <w:left w:val="none" w:sz="0" w:space="0" w:color="auto"/>
                        <w:bottom w:val="none" w:sz="0" w:space="0" w:color="auto"/>
                        <w:right w:val="none" w:sz="0" w:space="0" w:color="auto"/>
                      </w:divBdr>
                      <w:divsChild>
                        <w:div w:id="304505772">
                          <w:marLeft w:val="0"/>
                          <w:marRight w:val="0"/>
                          <w:marTop w:val="0"/>
                          <w:marBottom w:val="0"/>
                          <w:divBdr>
                            <w:top w:val="none" w:sz="0" w:space="0" w:color="auto"/>
                            <w:left w:val="none" w:sz="0" w:space="0" w:color="auto"/>
                            <w:bottom w:val="none" w:sz="0" w:space="0" w:color="auto"/>
                            <w:right w:val="none" w:sz="0" w:space="0" w:color="auto"/>
                          </w:divBdr>
                          <w:divsChild>
                            <w:div w:id="527718023">
                              <w:marLeft w:val="0"/>
                              <w:marRight w:val="0"/>
                              <w:marTop w:val="0"/>
                              <w:marBottom w:val="0"/>
                              <w:divBdr>
                                <w:top w:val="none" w:sz="0" w:space="0" w:color="auto"/>
                                <w:left w:val="none" w:sz="0" w:space="0" w:color="auto"/>
                                <w:bottom w:val="none" w:sz="0" w:space="0" w:color="auto"/>
                                <w:right w:val="none" w:sz="0" w:space="0" w:color="auto"/>
                              </w:divBdr>
                              <w:divsChild>
                                <w:div w:id="1550340139">
                                  <w:marLeft w:val="0"/>
                                  <w:marRight w:val="0"/>
                                  <w:marTop w:val="0"/>
                                  <w:marBottom w:val="0"/>
                                  <w:divBdr>
                                    <w:top w:val="none" w:sz="0" w:space="0" w:color="auto"/>
                                    <w:left w:val="none" w:sz="0" w:space="0" w:color="auto"/>
                                    <w:bottom w:val="none" w:sz="0" w:space="0" w:color="auto"/>
                                    <w:right w:val="none" w:sz="0" w:space="0" w:color="auto"/>
                                  </w:divBdr>
                                  <w:divsChild>
                                    <w:div w:id="1859468441">
                                      <w:marLeft w:val="0"/>
                                      <w:marRight w:val="0"/>
                                      <w:marTop w:val="0"/>
                                      <w:marBottom w:val="0"/>
                                      <w:divBdr>
                                        <w:top w:val="none" w:sz="0" w:space="0" w:color="auto"/>
                                        <w:left w:val="none" w:sz="0" w:space="0" w:color="auto"/>
                                        <w:bottom w:val="none" w:sz="0" w:space="0" w:color="auto"/>
                                        <w:right w:val="none" w:sz="0" w:space="0" w:color="auto"/>
                                      </w:divBdr>
                                      <w:divsChild>
                                        <w:div w:id="1765611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770112">
                              <w:marLeft w:val="0"/>
                              <w:marRight w:val="0"/>
                              <w:marTop w:val="0"/>
                              <w:marBottom w:val="0"/>
                              <w:divBdr>
                                <w:top w:val="none" w:sz="0" w:space="0" w:color="auto"/>
                                <w:left w:val="none" w:sz="0" w:space="0" w:color="auto"/>
                                <w:bottom w:val="none" w:sz="0" w:space="0" w:color="auto"/>
                                <w:right w:val="none" w:sz="0" w:space="0" w:color="auto"/>
                              </w:divBdr>
                              <w:divsChild>
                                <w:div w:id="421493283">
                                  <w:marLeft w:val="0"/>
                                  <w:marRight w:val="0"/>
                                  <w:marTop w:val="0"/>
                                  <w:marBottom w:val="0"/>
                                  <w:divBdr>
                                    <w:top w:val="none" w:sz="0" w:space="0" w:color="auto"/>
                                    <w:left w:val="none" w:sz="0" w:space="0" w:color="auto"/>
                                    <w:bottom w:val="none" w:sz="0" w:space="0" w:color="auto"/>
                                    <w:right w:val="none" w:sz="0" w:space="0" w:color="auto"/>
                                  </w:divBdr>
                                  <w:divsChild>
                                    <w:div w:id="933132147">
                                      <w:marLeft w:val="0"/>
                                      <w:marRight w:val="0"/>
                                      <w:marTop w:val="0"/>
                                      <w:marBottom w:val="0"/>
                                      <w:divBdr>
                                        <w:top w:val="none" w:sz="0" w:space="0" w:color="auto"/>
                                        <w:left w:val="none" w:sz="0" w:space="0" w:color="auto"/>
                                        <w:bottom w:val="none" w:sz="0" w:space="0" w:color="auto"/>
                                        <w:right w:val="none" w:sz="0" w:space="0" w:color="auto"/>
                                      </w:divBdr>
                                      <w:divsChild>
                                        <w:div w:id="2083214520">
                                          <w:marLeft w:val="0"/>
                                          <w:marRight w:val="0"/>
                                          <w:marTop w:val="0"/>
                                          <w:marBottom w:val="0"/>
                                          <w:divBdr>
                                            <w:top w:val="none" w:sz="0" w:space="0" w:color="auto"/>
                                            <w:left w:val="none" w:sz="0" w:space="0" w:color="auto"/>
                                            <w:bottom w:val="none" w:sz="0" w:space="0" w:color="auto"/>
                                            <w:right w:val="none" w:sz="0" w:space="0" w:color="auto"/>
                                          </w:divBdr>
                                          <w:divsChild>
                                            <w:div w:id="463892056">
                                              <w:marLeft w:val="0"/>
                                              <w:marRight w:val="0"/>
                                              <w:marTop w:val="0"/>
                                              <w:marBottom w:val="0"/>
                                              <w:divBdr>
                                                <w:top w:val="none" w:sz="0" w:space="0" w:color="auto"/>
                                                <w:left w:val="none" w:sz="0" w:space="0" w:color="auto"/>
                                                <w:bottom w:val="none" w:sz="0" w:space="0" w:color="auto"/>
                                                <w:right w:val="none" w:sz="0" w:space="0" w:color="auto"/>
                                              </w:divBdr>
                                              <w:divsChild>
                                                <w:div w:id="895318450">
                                                  <w:marLeft w:val="0"/>
                                                  <w:marRight w:val="0"/>
                                                  <w:marTop w:val="0"/>
                                                  <w:marBottom w:val="0"/>
                                                  <w:divBdr>
                                                    <w:top w:val="none" w:sz="0" w:space="0" w:color="auto"/>
                                                    <w:left w:val="none" w:sz="0" w:space="0" w:color="auto"/>
                                                    <w:bottom w:val="none" w:sz="0" w:space="0" w:color="auto"/>
                                                    <w:right w:val="none" w:sz="0" w:space="0" w:color="auto"/>
                                                  </w:divBdr>
                                                  <w:divsChild>
                                                    <w:div w:id="726800153">
                                                      <w:marLeft w:val="0"/>
                                                      <w:marRight w:val="0"/>
                                                      <w:marTop w:val="0"/>
                                                      <w:marBottom w:val="0"/>
                                                      <w:divBdr>
                                                        <w:top w:val="none" w:sz="0" w:space="0" w:color="auto"/>
                                                        <w:left w:val="none" w:sz="0" w:space="0" w:color="auto"/>
                                                        <w:bottom w:val="none" w:sz="0" w:space="0" w:color="auto"/>
                                                        <w:right w:val="none" w:sz="0" w:space="0" w:color="auto"/>
                                                      </w:divBdr>
                                                    </w:div>
                                                  </w:divsChild>
                                                </w:div>
                                                <w:div w:id="1077091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65349499">
          <w:marLeft w:val="0"/>
          <w:marRight w:val="0"/>
          <w:marTop w:val="0"/>
          <w:marBottom w:val="0"/>
          <w:divBdr>
            <w:top w:val="none" w:sz="0" w:space="0" w:color="auto"/>
            <w:left w:val="none" w:sz="0" w:space="0" w:color="auto"/>
            <w:bottom w:val="none" w:sz="0" w:space="0" w:color="auto"/>
            <w:right w:val="none" w:sz="0" w:space="0" w:color="auto"/>
          </w:divBdr>
          <w:divsChild>
            <w:div w:id="1923297155">
              <w:marLeft w:val="0"/>
              <w:marRight w:val="0"/>
              <w:marTop w:val="0"/>
              <w:marBottom w:val="0"/>
              <w:divBdr>
                <w:top w:val="none" w:sz="0" w:space="0" w:color="auto"/>
                <w:left w:val="none" w:sz="0" w:space="0" w:color="auto"/>
                <w:bottom w:val="none" w:sz="0" w:space="0" w:color="auto"/>
                <w:right w:val="none" w:sz="0" w:space="0" w:color="auto"/>
              </w:divBdr>
              <w:divsChild>
                <w:div w:id="1701201688">
                  <w:marLeft w:val="0"/>
                  <w:marRight w:val="0"/>
                  <w:marTop w:val="0"/>
                  <w:marBottom w:val="0"/>
                  <w:divBdr>
                    <w:top w:val="none" w:sz="0" w:space="0" w:color="auto"/>
                    <w:left w:val="none" w:sz="0" w:space="0" w:color="auto"/>
                    <w:bottom w:val="none" w:sz="0" w:space="0" w:color="auto"/>
                    <w:right w:val="none" w:sz="0" w:space="0" w:color="auto"/>
                  </w:divBdr>
                  <w:divsChild>
                    <w:div w:id="34937320">
                      <w:marLeft w:val="0"/>
                      <w:marRight w:val="0"/>
                      <w:marTop w:val="0"/>
                      <w:marBottom w:val="0"/>
                      <w:divBdr>
                        <w:top w:val="none" w:sz="0" w:space="0" w:color="auto"/>
                        <w:left w:val="none" w:sz="0" w:space="0" w:color="auto"/>
                        <w:bottom w:val="none" w:sz="0" w:space="0" w:color="auto"/>
                        <w:right w:val="none" w:sz="0" w:space="0" w:color="auto"/>
                      </w:divBdr>
                      <w:divsChild>
                        <w:div w:id="35858101">
                          <w:marLeft w:val="0"/>
                          <w:marRight w:val="0"/>
                          <w:marTop w:val="0"/>
                          <w:marBottom w:val="0"/>
                          <w:divBdr>
                            <w:top w:val="none" w:sz="0" w:space="0" w:color="auto"/>
                            <w:left w:val="none" w:sz="0" w:space="0" w:color="auto"/>
                            <w:bottom w:val="none" w:sz="0" w:space="0" w:color="auto"/>
                            <w:right w:val="none" w:sz="0" w:space="0" w:color="auto"/>
                          </w:divBdr>
                          <w:divsChild>
                            <w:div w:id="219371202">
                              <w:marLeft w:val="0"/>
                              <w:marRight w:val="0"/>
                              <w:marTop w:val="0"/>
                              <w:marBottom w:val="0"/>
                              <w:divBdr>
                                <w:top w:val="none" w:sz="0" w:space="0" w:color="auto"/>
                                <w:left w:val="none" w:sz="0" w:space="0" w:color="auto"/>
                                <w:bottom w:val="none" w:sz="0" w:space="0" w:color="auto"/>
                                <w:right w:val="none" w:sz="0" w:space="0" w:color="auto"/>
                              </w:divBdr>
                              <w:divsChild>
                                <w:div w:id="136534082">
                                  <w:marLeft w:val="0"/>
                                  <w:marRight w:val="0"/>
                                  <w:marTop w:val="0"/>
                                  <w:marBottom w:val="0"/>
                                  <w:divBdr>
                                    <w:top w:val="none" w:sz="0" w:space="0" w:color="auto"/>
                                    <w:left w:val="none" w:sz="0" w:space="0" w:color="auto"/>
                                    <w:bottom w:val="none" w:sz="0" w:space="0" w:color="auto"/>
                                    <w:right w:val="none" w:sz="0" w:space="0" w:color="auto"/>
                                  </w:divBdr>
                                  <w:divsChild>
                                    <w:div w:id="464394695">
                                      <w:marLeft w:val="0"/>
                                      <w:marRight w:val="0"/>
                                      <w:marTop w:val="0"/>
                                      <w:marBottom w:val="0"/>
                                      <w:divBdr>
                                        <w:top w:val="none" w:sz="0" w:space="0" w:color="auto"/>
                                        <w:left w:val="none" w:sz="0" w:space="0" w:color="auto"/>
                                        <w:bottom w:val="none" w:sz="0" w:space="0" w:color="auto"/>
                                        <w:right w:val="none" w:sz="0" w:space="0" w:color="auto"/>
                                      </w:divBdr>
                                      <w:divsChild>
                                        <w:div w:id="1369067760">
                                          <w:marLeft w:val="0"/>
                                          <w:marRight w:val="0"/>
                                          <w:marTop w:val="0"/>
                                          <w:marBottom w:val="0"/>
                                          <w:divBdr>
                                            <w:top w:val="none" w:sz="0" w:space="0" w:color="auto"/>
                                            <w:left w:val="none" w:sz="0" w:space="0" w:color="auto"/>
                                            <w:bottom w:val="none" w:sz="0" w:space="0" w:color="auto"/>
                                            <w:right w:val="none" w:sz="0" w:space="0" w:color="auto"/>
                                          </w:divBdr>
                                          <w:divsChild>
                                            <w:div w:id="123339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71790092">
          <w:marLeft w:val="0"/>
          <w:marRight w:val="0"/>
          <w:marTop w:val="0"/>
          <w:marBottom w:val="0"/>
          <w:divBdr>
            <w:top w:val="none" w:sz="0" w:space="0" w:color="auto"/>
            <w:left w:val="none" w:sz="0" w:space="0" w:color="auto"/>
            <w:bottom w:val="none" w:sz="0" w:space="0" w:color="auto"/>
            <w:right w:val="none" w:sz="0" w:space="0" w:color="auto"/>
          </w:divBdr>
          <w:divsChild>
            <w:div w:id="1647978817">
              <w:marLeft w:val="0"/>
              <w:marRight w:val="0"/>
              <w:marTop w:val="0"/>
              <w:marBottom w:val="0"/>
              <w:divBdr>
                <w:top w:val="none" w:sz="0" w:space="0" w:color="auto"/>
                <w:left w:val="none" w:sz="0" w:space="0" w:color="auto"/>
                <w:bottom w:val="none" w:sz="0" w:space="0" w:color="auto"/>
                <w:right w:val="none" w:sz="0" w:space="0" w:color="auto"/>
              </w:divBdr>
              <w:divsChild>
                <w:div w:id="93482384">
                  <w:marLeft w:val="0"/>
                  <w:marRight w:val="0"/>
                  <w:marTop w:val="0"/>
                  <w:marBottom w:val="0"/>
                  <w:divBdr>
                    <w:top w:val="none" w:sz="0" w:space="0" w:color="auto"/>
                    <w:left w:val="none" w:sz="0" w:space="0" w:color="auto"/>
                    <w:bottom w:val="none" w:sz="0" w:space="0" w:color="auto"/>
                    <w:right w:val="none" w:sz="0" w:space="0" w:color="auto"/>
                  </w:divBdr>
                  <w:divsChild>
                    <w:div w:id="473059414">
                      <w:marLeft w:val="0"/>
                      <w:marRight w:val="0"/>
                      <w:marTop w:val="0"/>
                      <w:marBottom w:val="0"/>
                      <w:divBdr>
                        <w:top w:val="none" w:sz="0" w:space="0" w:color="auto"/>
                        <w:left w:val="none" w:sz="0" w:space="0" w:color="auto"/>
                        <w:bottom w:val="none" w:sz="0" w:space="0" w:color="auto"/>
                        <w:right w:val="none" w:sz="0" w:space="0" w:color="auto"/>
                      </w:divBdr>
                      <w:divsChild>
                        <w:div w:id="789935199">
                          <w:marLeft w:val="0"/>
                          <w:marRight w:val="0"/>
                          <w:marTop w:val="0"/>
                          <w:marBottom w:val="0"/>
                          <w:divBdr>
                            <w:top w:val="none" w:sz="0" w:space="0" w:color="auto"/>
                            <w:left w:val="none" w:sz="0" w:space="0" w:color="auto"/>
                            <w:bottom w:val="none" w:sz="0" w:space="0" w:color="auto"/>
                            <w:right w:val="none" w:sz="0" w:space="0" w:color="auto"/>
                          </w:divBdr>
                          <w:divsChild>
                            <w:div w:id="756755053">
                              <w:marLeft w:val="0"/>
                              <w:marRight w:val="0"/>
                              <w:marTop w:val="0"/>
                              <w:marBottom w:val="0"/>
                              <w:divBdr>
                                <w:top w:val="none" w:sz="0" w:space="0" w:color="auto"/>
                                <w:left w:val="none" w:sz="0" w:space="0" w:color="auto"/>
                                <w:bottom w:val="none" w:sz="0" w:space="0" w:color="auto"/>
                                <w:right w:val="none" w:sz="0" w:space="0" w:color="auto"/>
                              </w:divBdr>
                              <w:divsChild>
                                <w:div w:id="1038167902">
                                  <w:marLeft w:val="0"/>
                                  <w:marRight w:val="0"/>
                                  <w:marTop w:val="0"/>
                                  <w:marBottom w:val="0"/>
                                  <w:divBdr>
                                    <w:top w:val="none" w:sz="0" w:space="0" w:color="auto"/>
                                    <w:left w:val="none" w:sz="0" w:space="0" w:color="auto"/>
                                    <w:bottom w:val="none" w:sz="0" w:space="0" w:color="auto"/>
                                    <w:right w:val="none" w:sz="0" w:space="0" w:color="auto"/>
                                  </w:divBdr>
                                  <w:divsChild>
                                    <w:div w:id="1464888643">
                                      <w:marLeft w:val="0"/>
                                      <w:marRight w:val="0"/>
                                      <w:marTop w:val="0"/>
                                      <w:marBottom w:val="0"/>
                                      <w:divBdr>
                                        <w:top w:val="none" w:sz="0" w:space="0" w:color="auto"/>
                                        <w:left w:val="none" w:sz="0" w:space="0" w:color="auto"/>
                                        <w:bottom w:val="none" w:sz="0" w:space="0" w:color="auto"/>
                                        <w:right w:val="none" w:sz="0" w:space="0" w:color="auto"/>
                                      </w:divBdr>
                                      <w:divsChild>
                                        <w:div w:id="2108839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519939">
                              <w:marLeft w:val="0"/>
                              <w:marRight w:val="0"/>
                              <w:marTop w:val="0"/>
                              <w:marBottom w:val="0"/>
                              <w:divBdr>
                                <w:top w:val="none" w:sz="0" w:space="0" w:color="auto"/>
                                <w:left w:val="none" w:sz="0" w:space="0" w:color="auto"/>
                                <w:bottom w:val="none" w:sz="0" w:space="0" w:color="auto"/>
                                <w:right w:val="none" w:sz="0" w:space="0" w:color="auto"/>
                              </w:divBdr>
                              <w:divsChild>
                                <w:div w:id="451439888">
                                  <w:marLeft w:val="0"/>
                                  <w:marRight w:val="0"/>
                                  <w:marTop w:val="0"/>
                                  <w:marBottom w:val="0"/>
                                  <w:divBdr>
                                    <w:top w:val="none" w:sz="0" w:space="0" w:color="auto"/>
                                    <w:left w:val="none" w:sz="0" w:space="0" w:color="auto"/>
                                    <w:bottom w:val="none" w:sz="0" w:space="0" w:color="auto"/>
                                    <w:right w:val="none" w:sz="0" w:space="0" w:color="auto"/>
                                  </w:divBdr>
                                  <w:divsChild>
                                    <w:div w:id="1664046096">
                                      <w:marLeft w:val="0"/>
                                      <w:marRight w:val="0"/>
                                      <w:marTop w:val="0"/>
                                      <w:marBottom w:val="0"/>
                                      <w:divBdr>
                                        <w:top w:val="none" w:sz="0" w:space="0" w:color="auto"/>
                                        <w:left w:val="none" w:sz="0" w:space="0" w:color="auto"/>
                                        <w:bottom w:val="none" w:sz="0" w:space="0" w:color="auto"/>
                                        <w:right w:val="none" w:sz="0" w:space="0" w:color="auto"/>
                                      </w:divBdr>
                                      <w:divsChild>
                                        <w:div w:id="558201580">
                                          <w:marLeft w:val="0"/>
                                          <w:marRight w:val="0"/>
                                          <w:marTop w:val="0"/>
                                          <w:marBottom w:val="0"/>
                                          <w:divBdr>
                                            <w:top w:val="none" w:sz="0" w:space="0" w:color="auto"/>
                                            <w:left w:val="none" w:sz="0" w:space="0" w:color="auto"/>
                                            <w:bottom w:val="none" w:sz="0" w:space="0" w:color="auto"/>
                                            <w:right w:val="none" w:sz="0" w:space="0" w:color="auto"/>
                                          </w:divBdr>
                                          <w:divsChild>
                                            <w:div w:id="1766412429">
                                              <w:marLeft w:val="0"/>
                                              <w:marRight w:val="0"/>
                                              <w:marTop w:val="0"/>
                                              <w:marBottom w:val="0"/>
                                              <w:divBdr>
                                                <w:top w:val="none" w:sz="0" w:space="0" w:color="auto"/>
                                                <w:left w:val="none" w:sz="0" w:space="0" w:color="auto"/>
                                                <w:bottom w:val="none" w:sz="0" w:space="0" w:color="auto"/>
                                                <w:right w:val="none" w:sz="0" w:space="0" w:color="auto"/>
                                              </w:divBdr>
                                              <w:divsChild>
                                                <w:div w:id="118307520">
                                                  <w:marLeft w:val="0"/>
                                                  <w:marRight w:val="0"/>
                                                  <w:marTop w:val="0"/>
                                                  <w:marBottom w:val="0"/>
                                                  <w:divBdr>
                                                    <w:top w:val="none" w:sz="0" w:space="0" w:color="auto"/>
                                                    <w:left w:val="none" w:sz="0" w:space="0" w:color="auto"/>
                                                    <w:bottom w:val="none" w:sz="0" w:space="0" w:color="auto"/>
                                                    <w:right w:val="none" w:sz="0" w:space="0" w:color="auto"/>
                                                  </w:divBdr>
                                                </w:div>
                                                <w:div w:id="262735295">
                                                  <w:marLeft w:val="0"/>
                                                  <w:marRight w:val="0"/>
                                                  <w:marTop w:val="0"/>
                                                  <w:marBottom w:val="0"/>
                                                  <w:divBdr>
                                                    <w:top w:val="none" w:sz="0" w:space="0" w:color="auto"/>
                                                    <w:left w:val="none" w:sz="0" w:space="0" w:color="auto"/>
                                                    <w:bottom w:val="none" w:sz="0" w:space="0" w:color="auto"/>
                                                    <w:right w:val="none" w:sz="0" w:space="0" w:color="auto"/>
                                                  </w:divBdr>
                                                  <w:divsChild>
                                                    <w:div w:id="1053693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719629">
                                              <w:marLeft w:val="0"/>
                                              <w:marRight w:val="0"/>
                                              <w:marTop w:val="0"/>
                                              <w:marBottom w:val="0"/>
                                              <w:divBdr>
                                                <w:top w:val="none" w:sz="0" w:space="0" w:color="auto"/>
                                                <w:left w:val="none" w:sz="0" w:space="0" w:color="auto"/>
                                                <w:bottom w:val="none" w:sz="0" w:space="0" w:color="auto"/>
                                                <w:right w:val="none" w:sz="0" w:space="0" w:color="auto"/>
                                              </w:divBdr>
                                              <w:divsChild>
                                                <w:div w:id="904338804">
                                                  <w:marLeft w:val="0"/>
                                                  <w:marRight w:val="0"/>
                                                  <w:marTop w:val="0"/>
                                                  <w:marBottom w:val="0"/>
                                                  <w:divBdr>
                                                    <w:top w:val="none" w:sz="0" w:space="0" w:color="auto"/>
                                                    <w:left w:val="none" w:sz="0" w:space="0" w:color="auto"/>
                                                    <w:bottom w:val="none" w:sz="0" w:space="0" w:color="auto"/>
                                                    <w:right w:val="none" w:sz="0" w:space="0" w:color="auto"/>
                                                  </w:divBdr>
                                                  <w:divsChild>
                                                    <w:div w:id="1166096459">
                                                      <w:marLeft w:val="0"/>
                                                      <w:marRight w:val="0"/>
                                                      <w:marTop w:val="0"/>
                                                      <w:marBottom w:val="0"/>
                                                      <w:divBdr>
                                                        <w:top w:val="none" w:sz="0" w:space="0" w:color="auto"/>
                                                        <w:left w:val="none" w:sz="0" w:space="0" w:color="auto"/>
                                                        <w:bottom w:val="none" w:sz="0" w:space="0" w:color="auto"/>
                                                        <w:right w:val="none" w:sz="0" w:space="0" w:color="auto"/>
                                                      </w:divBdr>
                                                    </w:div>
                                                  </w:divsChild>
                                                </w:div>
                                                <w:div w:id="214712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9278840">
                      <w:marLeft w:val="0"/>
                      <w:marRight w:val="0"/>
                      <w:marTop w:val="0"/>
                      <w:marBottom w:val="0"/>
                      <w:divBdr>
                        <w:top w:val="none" w:sz="0" w:space="0" w:color="auto"/>
                        <w:left w:val="none" w:sz="0" w:space="0" w:color="auto"/>
                        <w:bottom w:val="none" w:sz="0" w:space="0" w:color="auto"/>
                        <w:right w:val="none" w:sz="0" w:space="0" w:color="auto"/>
                      </w:divBdr>
                      <w:divsChild>
                        <w:div w:id="1597666177">
                          <w:marLeft w:val="0"/>
                          <w:marRight w:val="0"/>
                          <w:marTop w:val="0"/>
                          <w:marBottom w:val="0"/>
                          <w:divBdr>
                            <w:top w:val="none" w:sz="0" w:space="0" w:color="auto"/>
                            <w:left w:val="none" w:sz="0" w:space="0" w:color="auto"/>
                            <w:bottom w:val="none" w:sz="0" w:space="0" w:color="auto"/>
                            <w:right w:val="none" w:sz="0" w:space="0" w:color="auto"/>
                          </w:divBdr>
                          <w:divsChild>
                            <w:div w:id="341592779">
                              <w:marLeft w:val="0"/>
                              <w:marRight w:val="0"/>
                              <w:marTop w:val="0"/>
                              <w:marBottom w:val="0"/>
                              <w:divBdr>
                                <w:top w:val="none" w:sz="0" w:space="0" w:color="auto"/>
                                <w:left w:val="none" w:sz="0" w:space="0" w:color="auto"/>
                                <w:bottom w:val="none" w:sz="0" w:space="0" w:color="auto"/>
                                <w:right w:val="none" w:sz="0" w:space="0" w:color="auto"/>
                              </w:divBdr>
                              <w:divsChild>
                                <w:div w:id="1682583195">
                                  <w:marLeft w:val="0"/>
                                  <w:marRight w:val="0"/>
                                  <w:marTop w:val="0"/>
                                  <w:marBottom w:val="0"/>
                                  <w:divBdr>
                                    <w:top w:val="none" w:sz="0" w:space="0" w:color="auto"/>
                                    <w:left w:val="none" w:sz="0" w:space="0" w:color="auto"/>
                                    <w:bottom w:val="none" w:sz="0" w:space="0" w:color="auto"/>
                                    <w:right w:val="none" w:sz="0" w:space="0" w:color="auto"/>
                                  </w:divBdr>
                                  <w:divsChild>
                                    <w:div w:id="21060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89987088">
          <w:marLeft w:val="0"/>
          <w:marRight w:val="0"/>
          <w:marTop w:val="0"/>
          <w:marBottom w:val="0"/>
          <w:divBdr>
            <w:top w:val="none" w:sz="0" w:space="0" w:color="auto"/>
            <w:left w:val="none" w:sz="0" w:space="0" w:color="auto"/>
            <w:bottom w:val="none" w:sz="0" w:space="0" w:color="auto"/>
            <w:right w:val="none" w:sz="0" w:space="0" w:color="auto"/>
          </w:divBdr>
          <w:divsChild>
            <w:div w:id="974454955">
              <w:marLeft w:val="0"/>
              <w:marRight w:val="0"/>
              <w:marTop w:val="0"/>
              <w:marBottom w:val="0"/>
              <w:divBdr>
                <w:top w:val="none" w:sz="0" w:space="0" w:color="auto"/>
                <w:left w:val="none" w:sz="0" w:space="0" w:color="auto"/>
                <w:bottom w:val="none" w:sz="0" w:space="0" w:color="auto"/>
                <w:right w:val="none" w:sz="0" w:space="0" w:color="auto"/>
              </w:divBdr>
              <w:divsChild>
                <w:div w:id="1963539135">
                  <w:marLeft w:val="0"/>
                  <w:marRight w:val="0"/>
                  <w:marTop w:val="0"/>
                  <w:marBottom w:val="0"/>
                  <w:divBdr>
                    <w:top w:val="none" w:sz="0" w:space="0" w:color="auto"/>
                    <w:left w:val="none" w:sz="0" w:space="0" w:color="auto"/>
                    <w:bottom w:val="none" w:sz="0" w:space="0" w:color="auto"/>
                    <w:right w:val="none" w:sz="0" w:space="0" w:color="auto"/>
                  </w:divBdr>
                  <w:divsChild>
                    <w:div w:id="1859346949">
                      <w:marLeft w:val="0"/>
                      <w:marRight w:val="0"/>
                      <w:marTop w:val="0"/>
                      <w:marBottom w:val="0"/>
                      <w:divBdr>
                        <w:top w:val="none" w:sz="0" w:space="0" w:color="auto"/>
                        <w:left w:val="none" w:sz="0" w:space="0" w:color="auto"/>
                        <w:bottom w:val="none" w:sz="0" w:space="0" w:color="auto"/>
                        <w:right w:val="none" w:sz="0" w:space="0" w:color="auto"/>
                      </w:divBdr>
                      <w:divsChild>
                        <w:div w:id="37971137">
                          <w:marLeft w:val="0"/>
                          <w:marRight w:val="0"/>
                          <w:marTop w:val="0"/>
                          <w:marBottom w:val="0"/>
                          <w:divBdr>
                            <w:top w:val="none" w:sz="0" w:space="0" w:color="auto"/>
                            <w:left w:val="none" w:sz="0" w:space="0" w:color="auto"/>
                            <w:bottom w:val="none" w:sz="0" w:space="0" w:color="auto"/>
                            <w:right w:val="none" w:sz="0" w:space="0" w:color="auto"/>
                          </w:divBdr>
                          <w:divsChild>
                            <w:div w:id="1800998533">
                              <w:marLeft w:val="0"/>
                              <w:marRight w:val="0"/>
                              <w:marTop w:val="0"/>
                              <w:marBottom w:val="0"/>
                              <w:divBdr>
                                <w:top w:val="none" w:sz="0" w:space="0" w:color="auto"/>
                                <w:left w:val="none" w:sz="0" w:space="0" w:color="auto"/>
                                <w:bottom w:val="none" w:sz="0" w:space="0" w:color="auto"/>
                                <w:right w:val="none" w:sz="0" w:space="0" w:color="auto"/>
                              </w:divBdr>
                              <w:divsChild>
                                <w:div w:id="1918244655">
                                  <w:marLeft w:val="0"/>
                                  <w:marRight w:val="0"/>
                                  <w:marTop w:val="0"/>
                                  <w:marBottom w:val="0"/>
                                  <w:divBdr>
                                    <w:top w:val="none" w:sz="0" w:space="0" w:color="auto"/>
                                    <w:left w:val="none" w:sz="0" w:space="0" w:color="auto"/>
                                    <w:bottom w:val="none" w:sz="0" w:space="0" w:color="auto"/>
                                    <w:right w:val="none" w:sz="0" w:space="0" w:color="auto"/>
                                  </w:divBdr>
                                  <w:divsChild>
                                    <w:div w:id="1052578560">
                                      <w:marLeft w:val="0"/>
                                      <w:marRight w:val="0"/>
                                      <w:marTop w:val="0"/>
                                      <w:marBottom w:val="0"/>
                                      <w:divBdr>
                                        <w:top w:val="none" w:sz="0" w:space="0" w:color="auto"/>
                                        <w:left w:val="none" w:sz="0" w:space="0" w:color="auto"/>
                                        <w:bottom w:val="none" w:sz="0" w:space="0" w:color="auto"/>
                                        <w:right w:val="none" w:sz="0" w:space="0" w:color="auto"/>
                                      </w:divBdr>
                                      <w:divsChild>
                                        <w:div w:id="2028479332">
                                          <w:marLeft w:val="0"/>
                                          <w:marRight w:val="0"/>
                                          <w:marTop w:val="0"/>
                                          <w:marBottom w:val="0"/>
                                          <w:divBdr>
                                            <w:top w:val="none" w:sz="0" w:space="0" w:color="auto"/>
                                            <w:left w:val="none" w:sz="0" w:space="0" w:color="auto"/>
                                            <w:bottom w:val="none" w:sz="0" w:space="0" w:color="auto"/>
                                            <w:right w:val="none" w:sz="0" w:space="0" w:color="auto"/>
                                          </w:divBdr>
                                          <w:divsChild>
                                            <w:div w:id="795609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0401330">
          <w:marLeft w:val="0"/>
          <w:marRight w:val="0"/>
          <w:marTop w:val="0"/>
          <w:marBottom w:val="0"/>
          <w:divBdr>
            <w:top w:val="none" w:sz="0" w:space="0" w:color="auto"/>
            <w:left w:val="none" w:sz="0" w:space="0" w:color="auto"/>
            <w:bottom w:val="none" w:sz="0" w:space="0" w:color="auto"/>
            <w:right w:val="none" w:sz="0" w:space="0" w:color="auto"/>
          </w:divBdr>
          <w:divsChild>
            <w:div w:id="2134253358">
              <w:marLeft w:val="0"/>
              <w:marRight w:val="0"/>
              <w:marTop w:val="0"/>
              <w:marBottom w:val="0"/>
              <w:divBdr>
                <w:top w:val="none" w:sz="0" w:space="0" w:color="auto"/>
                <w:left w:val="none" w:sz="0" w:space="0" w:color="auto"/>
                <w:bottom w:val="none" w:sz="0" w:space="0" w:color="auto"/>
                <w:right w:val="none" w:sz="0" w:space="0" w:color="auto"/>
              </w:divBdr>
              <w:divsChild>
                <w:div w:id="1973293090">
                  <w:marLeft w:val="0"/>
                  <w:marRight w:val="0"/>
                  <w:marTop w:val="0"/>
                  <w:marBottom w:val="0"/>
                  <w:divBdr>
                    <w:top w:val="none" w:sz="0" w:space="0" w:color="auto"/>
                    <w:left w:val="none" w:sz="0" w:space="0" w:color="auto"/>
                    <w:bottom w:val="none" w:sz="0" w:space="0" w:color="auto"/>
                    <w:right w:val="none" w:sz="0" w:space="0" w:color="auto"/>
                  </w:divBdr>
                  <w:divsChild>
                    <w:div w:id="882207998">
                      <w:marLeft w:val="0"/>
                      <w:marRight w:val="0"/>
                      <w:marTop w:val="0"/>
                      <w:marBottom w:val="0"/>
                      <w:divBdr>
                        <w:top w:val="none" w:sz="0" w:space="0" w:color="auto"/>
                        <w:left w:val="none" w:sz="0" w:space="0" w:color="auto"/>
                        <w:bottom w:val="none" w:sz="0" w:space="0" w:color="auto"/>
                        <w:right w:val="none" w:sz="0" w:space="0" w:color="auto"/>
                      </w:divBdr>
                      <w:divsChild>
                        <w:div w:id="1202133949">
                          <w:marLeft w:val="0"/>
                          <w:marRight w:val="0"/>
                          <w:marTop w:val="0"/>
                          <w:marBottom w:val="0"/>
                          <w:divBdr>
                            <w:top w:val="none" w:sz="0" w:space="0" w:color="auto"/>
                            <w:left w:val="none" w:sz="0" w:space="0" w:color="auto"/>
                            <w:bottom w:val="none" w:sz="0" w:space="0" w:color="auto"/>
                            <w:right w:val="none" w:sz="0" w:space="0" w:color="auto"/>
                          </w:divBdr>
                          <w:divsChild>
                            <w:div w:id="1671788127">
                              <w:marLeft w:val="0"/>
                              <w:marRight w:val="0"/>
                              <w:marTop w:val="0"/>
                              <w:marBottom w:val="0"/>
                              <w:divBdr>
                                <w:top w:val="none" w:sz="0" w:space="0" w:color="auto"/>
                                <w:left w:val="none" w:sz="0" w:space="0" w:color="auto"/>
                                <w:bottom w:val="none" w:sz="0" w:space="0" w:color="auto"/>
                                <w:right w:val="none" w:sz="0" w:space="0" w:color="auto"/>
                              </w:divBdr>
                              <w:divsChild>
                                <w:div w:id="747310954">
                                  <w:marLeft w:val="0"/>
                                  <w:marRight w:val="0"/>
                                  <w:marTop w:val="0"/>
                                  <w:marBottom w:val="0"/>
                                  <w:divBdr>
                                    <w:top w:val="none" w:sz="0" w:space="0" w:color="auto"/>
                                    <w:left w:val="none" w:sz="0" w:space="0" w:color="auto"/>
                                    <w:bottom w:val="none" w:sz="0" w:space="0" w:color="auto"/>
                                    <w:right w:val="none" w:sz="0" w:space="0" w:color="auto"/>
                                  </w:divBdr>
                                  <w:divsChild>
                                    <w:div w:id="1333411589">
                                      <w:marLeft w:val="0"/>
                                      <w:marRight w:val="0"/>
                                      <w:marTop w:val="0"/>
                                      <w:marBottom w:val="0"/>
                                      <w:divBdr>
                                        <w:top w:val="none" w:sz="0" w:space="0" w:color="auto"/>
                                        <w:left w:val="none" w:sz="0" w:space="0" w:color="auto"/>
                                        <w:bottom w:val="none" w:sz="0" w:space="0" w:color="auto"/>
                                        <w:right w:val="none" w:sz="0" w:space="0" w:color="auto"/>
                                      </w:divBdr>
                                      <w:divsChild>
                                        <w:div w:id="720179467">
                                          <w:marLeft w:val="0"/>
                                          <w:marRight w:val="0"/>
                                          <w:marTop w:val="0"/>
                                          <w:marBottom w:val="0"/>
                                          <w:divBdr>
                                            <w:top w:val="none" w:sz="0" w:space="0" w:color="auto"/>
                                            <w:left w:val="none" w:sz="0" w:space="0" w:color="auto"/>
                                            <w:bottom w:val="none" w:sz="0" w:space="0" w:color="auto"/>
                                            <w:right w:val="none" w:sz="0" w:space="0" w:color="auto"/>
                                          </w:divBdr>
                                          <w:divsChild>
                                            <w:div w:id="495652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04625979">
          <w:marLeft w:val="0"/>
          <w:marRight w:val="0"/>
          <w:marTop w:val="0"/>
          <w:marBottom w:val="0"/>
          <w:divBdr>
            <w:top w:val="none" w:sz="0" w:space="0" w:color="auto"/>
            <w:left w:val="none" w:sz="0" w:space="0" w:color="auto"/>
            <w:bottom w:val="none" w:sz="0" w:space="0" w:color="auto"/>
            <w:right w:val="none" w:sz="0" w:space="0" w:color="auto"/>
          </w:divBdr>
          <w:divsChild>
            <w:div w:id="1672873305">
              <w:marLeft w:val="0"/>
              <w:marRight w:val="0"/>
              <w:marTop w:val="0"/>
              <w:marBottom w:val="0"/>
              <w:divBdr>
                <w:top w:val="none" w:sz="0" w:space="0" w:color="auto"/>
                <w:left w:val="none" w:sz="0" w:space="0" w:color="auto"/>
                <w:bottom w:val="none" w:sz="0" w:space="0" w:color="auto"/>
                <w:right w:val="none" w:sz="0" w:space="0" w:color="auto"/>
              </w:divBdr>
              <w:divsChild>
                <w:div w:id="107506418">
                  <w:marLeft w:val="0"/>
                  <w:marRight w:val="0"/>
                  <w:marTop w:val="0"/>
                  <w:marBottom w:val="0"/>
                  <w:divBdr>
                    <w:top w:val="none" w:sz="0" w:space="0" w:color="auto"/>
                    <w:left w:val="none" w:sz="0" w:space="0" w:color="auto"/>
                    <w:bottom w:val="none" w:sz="0" w:space="0" w:color="auto"/>
                    <w:right w:val="none" w:sz="0" w:space="0" w:color="auto"/>
                  </w:divBdr>
                  <w:divsChild>
                    <w:div w:id="167260684">
                      <w:marLeft w:val="0"/>
                      <w:marRight w:val="0"/>
                      <w:marTop w:val="0"/>
                      <w:marBottom w:val="0"/>
                      <w:divBdr>
                        <w:top w:val="none" w:sz="0" w:space="0" w:color="auto"/>
                        <w:left w:val="none" w:sz="0" w:space="0" w:color="auto"/>
                        <w:bottom w:val="none" w:sz="0" w:space="0" w:color="auto"/>
                        <w:right w:val="none" w:sz="0" w:space="0" w:color="auto"/>
                      </w:divBdr>
                      <w:divsChild>
                        <w:div w:id="1231115637">
                          <w:marLeft w:val="0"/>
                          <w:marRight w:val="0"/>
                          <w:marTop w:val="0"/>
                          <w:marBottom w:val="0"/>
                          <w:divBdr>
                            <w:top w:val="none" w:sz="0" w:space="0" w:color="auto"/>
                            <w:left w:val="none" w:sz="0" w:space="0" w:color="auto"/>
                            <w:bottom w:val="none" w:sz="0" w:space="0" w:color="auto"/>
                            <w:right w:val="none" w:sz="0" w:space="0" w:color="auto"/>
                          </w:divBdr>
                          <w:divsChild>
                            <w:div w:id="1337228062">
                              <w:marLeft w:val="0"/>
                              <w:marRight w:val="0"/>
                              <w:marTop w:val="0"/>
                              <w:marBottom w:val="0"/>
                              <w:divBdr>
                                <w:top w:val="none" w:sz="0" w:space="0" w:color="auto"/>
                                <w:left w:val="none" w:sz="0" w:space="0" w:color="auto"/>
                                <w:bottom w:val="none" w:sz="0" w:space="0" w:color="auto"/>
                                <w:right w:val="none" w:sz="0" w:space="0" w:color="auto"/>
                              </w:divBdr>
                              <w:divsChild>
                                <w:div w:id="1595279706">
                                  <w:marLeft w:val="0"/>
                                  <w:marRight w:val="0"/>
                                  <w:marTop w:val="0"/>
                                  <w:marBottom w:val="0"/>
                                  <w:divBdr>
                                    <w:top w:val="none" w:sz="0" w:space="0" w:color="auto"/>
                                    <w:left w:val="none" w:sz="0" w:space="0" w:color="auto"/>
                                    <w:bottom w:val="none" w:sz="0" w:space="0" w:color="auto"/>
                                    <w:right w:val="none" w:sz="0" w:space="0" w:color="auto"/>
                                  </w:divBdr>
                                  <w:divsChild>
                                    <w:div w:id="434249295">
                                      <w:marLeft w:val="0"/>
                                      <w:marRight w:val="0"/>
                                      <w:marTop w:val="0"/>
                                      <w:marBottom w:val="0"/>
                                      <w:divBdr>
                                        <w:top w:val="none" w:sz="0" w:space="0" w:color="auto"/>
                                        <w:left w:val="none" w:sz="0" w:space="0" w:color="auto"/>
                                        <w:bottom w:val="none" w:sz="0" w:space="0" w:color="auto"/>
                                        <w:right w:val="none" w:sz="0" w:space="0" w:color="auto"/>
                                      </w:divBdr>
                                      <w:divsChild>
                                        <w:div w:id="1244144269">
                                          <w:marLeft w:val="0"/>
                                          <w:marRight w:val="0"/>
                                          <w:marTop w:val="0"/>
                                          <w:marBottom w:val="0"/>
                                          <w:divBdr>
                                            <w:top w:val="none" w:sz="0" w:space="0" w:color="auto"/>
                                            <w:left w:val="none" w:sz="0" w:space="0" w:color="auto"/>
                                            <w:bottom w:val="none" w:sz="0" w:space="0" w:color="auto"/>
                                            <w:right w:val="none" w:sz="0" w:space="0" w:color="auto"/>
                                          </w:divBdr>
                                          <w:divsChild>
                                            <w:div w:id="3782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11958255">
          <w:marLeft w:val="0"/>
          <w:marRight w:val="0"/>
          <w:marTop w:val="0"/>
          <w:marBottom w:val="0"/>
          <w:divBdr>
            <w:top w:val="none" w:sz="0" w:space="0" w:color="auto"/>
            <w:left w:val="none" w:sz="0" w:space="0" w:color="auto"/>
            <w:bottom w:val="none" w:sz="0" w:space="0" w:color="auto"/>
            <w:right w:val="none" w:sz="0" w:space="0" w:color="auto"/>
          </w:divBdr>
          <w:divsChild>
            <w:div w:id="157038838">
              <w:marLeft w:val="0"/>
              <w:marRight w:val="0"/>
              <w:marTop w:val="0"/>
              <w:marBottom w:val="0"/>
              <w:divBdr>
                <w:top w:val="none" w:sz="0" w:space="0" w:color="auto"/>
                <w:left w:val="none" w:sz="0" w:space="0" w:color="auto"/>
                <w:bottom w:val="none" w:sz="0" w:space="0" w:color="auto"/>
                <w:right w:val="none" w:sz="0" w:space="0" w:color="auto"/>
              </w:divBdr>
              <w:divsChild>
                <w:div w:id="1334067371">
                  <w:marLeft w:val="0"/>
                  <w:marRight w:val="0"/>
                  <w:marTop w:val="0"/>
                  <w:marBottom w:val="0"/>
                  <w:divBdr>
                    <w:top w:val="none" w:sz="0" w:space="0" w:color="auto"/>
                    <w:left w:val="none" w:sz="0" w:space="0" w:color="auto"/>
                    <w:bottom w:val="none" w:sz="0" w:space="0" w:color="auto"/>
                    <w:right w:val="none" w:sz="0" w:space="0" w:color="auto"/>
                  </w:divBdr>
                  <w:divsChild>
                    <w:div w:id="1413966754">
                      <w:marLeft w:val="0"/>
                      <w:marRight w:val="0"/>
                      <w:marTop w:val="0"/>
                      <w:marBottom w:val="0"/>
                      <w:divBdr>
                        <w:top w:val="none" w:sz="0" w:space="0" w:color="auto"/>
                        <w:left w:val="none" w:sz="0" w:space="0" w:color="auto"/>
                        <w:bottom w:val="none" w:sz="0" w:space="0" w:color="auto"/>
                        <w:right w:val="none" w:sz="0" w:space="0" w:color="auto"/>
                      </w:divBdr>
                      <w:divsChild>
                        <w:div w:id="747077143">
                          <w:marLeft w:val="0"/>
                          <w:marRight w:val="0"/>
                          <w:marTop w:val="0"/>
                          <w:marBottom w:val="0"/>
                          <w:divBdr>
                            <w:top w:val="none" w:sz="0" w:space="0" w:color="auto"/>
                            <w:left w:val="none" w:sz="0" w:space="0" w:color="auto"/>
                            <w:bottom w:val="none" w:sz="0" w:space="0" w:color="auto"/>
                            <w:right w:val="none" w:sz="0" w:space="0" w:color="auto"/>
                          </w:divBdr>
                          <w:divsChild>
                            <w:div w:id="1396664365">
                              <w:marLeft w:val="0"/>
                              <w:marRight w:val="0"/>
                              <w:marTop w:val="0"/>
                              <w:marBottom w:val="0"/>
                              <w:divBdr>
                                <w:top w:val="none" w:sz="0" w:space="0" w:color="auto"/>
                                <w:left w:val="none" w:sz="0" w:space="0" w:color="auto"/>
                                <w:bottom w:val="none" w:sz="0" w:space="0" w:color="auto"/>
                                <w:right w:val="none" w:sz="0" w:space="0" w:color="auto"/>
                              </w:divBdr>
                              <w:divsChild>
                                <w:div w:id="2040741811">
                                  <w:marLeft w:val="0"/>
                                  <w:marRight w:val="0"/>
                                  <w:marTop w:val="0"/>
                                  <w:marBottom w:val="0"/>
                                  <w:divBdr>
                                    <w:top w:val="none" w:sz="0" w:space="0" w:color="auto"/>
                                    <w:left w:val="none" w:sz="0" w:space="0" w:color="auto"/>
                                    <w:bottom w:val="none" w:sz="0" w:space="0" w:color="auto"/>
                                    <w:right w:val="none" w:sz="0" w:space="0" w:color="auto"/>
                                  </w:divBdr>
                                  <w:divsChild>
                                    <w:div w:id="883760630">
                                      <w:marLeft w:val="0"/>
                                      <w:marRight w:val="0"/>
                                      <w:marTop w:val="0"/>
                                      <w:marBottom w:val="0"/>
                                      <w:divBdr>
                                        <w:top w:val="none" w:sz="0" w:space="0" w:color="auto"/>
                                        <w:left w:val="none" w:sz="0" w:space="0" w:color="auto"/>
                                        <w:bottom w:val="none" w:sz="0" w:space="0" w:color="auto"/>
                                        <w:right w:val="none" w:sz="0" w:space="0" w:color="auto"/>
                                      </w:divBdr>
                                      <w:divsChild>
                                        <w:div w:id="148987625">
                                          <w:marLeft w:val="0"/>
                                          <w:marRight w:val="0"/>
                                          <w:marTop w:val="0"/>
                                          <w:marBottom w:val="0"/>
                                          <w:divBdr>
                                            <w:top w:val="none" w:sz="0" w:space="0" w:color="auto"/>
                                            <w:left w:val="none" w:sz="0" w:space="0" w:color="auto"/>
                                            <w:bottom w:val="none" w:sz="0" w:space="0" w:color="auto"/>
                                            <w:right w:val="none" w:sz="0" w:space="0" w:color="auto"/>
                                          </w:divBdr>
                                          <w:divsChild>
                                            <w:div w:id="113942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26518799">
          <w:marLeft w:val="0"/>
          <w:marRight w:val="0"/>
          <w:marTop w:val="0"/>
          <w:marBottom w:val="0"/>
          <w:divBdr>
            <w:top w:val="none" w:sz="0" w:space="0" w:color="auto"/>
            <w:left w:val="none" w:sz="0" w:space="0" w:color="auto"/>
            <w:bottom w:val="none" w:sz="0" w:space="0" w:color="auto"/>
            <w:right w:val="none" w:sz="0" w:space="0" w:color="auto"/>
          </w:divBdr>
          <w:divsChild>
            <w:div w:id="2112625037">
              <w:marLeft w:val="0"/>
              <w:marRight w:val="0"/>
              <w:marTop w:val="0"/>
              <w:marBottom w:val="0"/>
              <w:divBdr>
                <w:top w:val="none" w:sz="0" w:space="0" w:color="auto"/>
                <w:left w:val="none" w:sz="0" w:space="0" w:color="auto"/>
                <w:bottom w:val="none" w:sz="0" w:space="0" w:color="auto"/>
                <w:right w:val="none" w:sz="0" w:space="0" w:color="auto"/>
              </w:divBdr>
              <w:divsChild>
                <w:div w:id="1428162390">
                  <w:marLeft w:val="0"/>
                  <w:marRight w:val="0"/>
                  <w:marTop w:val="0"/>
                  <w:marBottom w:val="0"/>
                  <w:divBdr>
                    <w:top w:val="none" w:sz="0" w:space="0" w:color="auto"/>
                    <w:left w:val="none" w:sz="0" w:space="0" w:color="auto"/>
                    <w:bottom w:val="none" w:sz="0" w:space="0" w:color="auto"/>
                    <w:right w:val="none" w:sz="0" w:space="0" w:color="auto"/>
                  </w:divBdr>
                  <w:divsChild>
                    <w:div w:id="1176577242">
                      <w:marLeft w:val="0"/>
                      <w:marRight w:val="0"/>
                      <w:marTop w:val="0"/>
                      <w:marBottom w:val="0"/>
                      <w:divBdr>
                        <w:top w:val="none" w:sz="0" w:space="0" w:color="auto"/>
                        <w:left w:val="none" w:sz="0" w:space="0" w:color="auto"/>
                        <w:bottom w:val="none" w:sz="0" w:space="0" w:color="auto"/>
                        <w:right w:val="none" w:sz="0" w:space="0" w:color="auto"/>
                      </w:divBdr>
                      <w:divsChild>
                        <w:div w:id="1064913423">
                          <w:marLeft w:val="0"/>
                          <w:marRight w:val="0"/>
                          <w:marTop w:val="0"/>
                          <w:marBottom w:val="0"/>
                          <w:divBdr>
                            <w:top w:val="none" w:sz="0" w:space="0" w:color="auto"/>
                            <w:left w:val="none" w:sz="0" w:space="0" w:color="auto"/>
                            <w:bottom w:val="none" w:sz="0" w:space="0" w:color="auto"/>
                            <w:right w:val="none" w:sz="0" w:space="0" w:color="auto"/>
                          </w:divBdr>
                          <w:divsChild>
                            <w:div w:id="152453837">
                              <w:marLeft w:val="0"/>
                              <w:marRight w:val="0"/>
                              <w:marTop w:val="0"/>
                              <w:marBottom w:val="0"/>
                              <w:divBdr>
                                <w:top w:val="none" w:sz="0" w:space="0" w:color="auto"/>
                                <w:left w:val="none" w:sz="0" w:space="0" w:color="auto"/>
                                <w:bottom w:val="none" w:sz="0" w:space="0" w:color="auto"/>
                                <w:right w:val="none" w:sz="0" w:space="0" w:color="auto"/>
                              </w:divBdr>
                              <w:divsChild>
                                <w:div w:id="197400494">
                                  <w:marLeft w:val="0"/>
                                  <w:marRight w:val="0"/>
                                  <w:marTop w:val="0"/>
                                  <w:marBottom w:val="0"/>
                                  <w:divBdr>
                                    <w:top w:val="none" w:sz="0" w:space="0" w:color="auto"/>
                                    <w:left w:val="none" w:sz="0" w:space="0" w:color="auto"/>
                                    <w:bottom w:val="none" w:sz="0" w:space="0" w:color="auto"/>
                                    <w:right w:val="none" w:sz="0" w:space="0" w:color="auto"/>
                                  </w:divBdr>
                                  <w:divsChild>
                                    <w:div w:id="493301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7826860">
                      <w:marLeft w:val="0"/>
                      <w:marRight w:val="0"/>
                      <w:marTop w:val="0"/>
                      <w:marBottom w:val="0"/>
                      <w:divBdr>
                        <w:top w:val="none" w:sz="0" w:space="0" w:color="auto"/>
                        <w:left w:val="none" w:sz="0" w:space="0" w:color="auto"/>
                        <w:bottom w:val="none" w:sz="0" w:space="0" w:color="auto"/>
                        <w:right w:val="none" w:sz="0" w:space="0" w:color="auto"/>
                      </w:divBdr>
                      <w:divsChild>
                        <w:div w:id="1596591124">
                          <w:marLeft w:val="0"/>
                          <w:marRight w:val="0"/>
                          <w:marTop w:val="0"/>
                          <w:marBottom w:val="0"/>
                          <w:divBdr>
                            <w:top w:val="none" w:sz="0" w:space="0" w:color="auto"/>
                            <w:left w:val="none" w:sz="0" w:space="0" w:color="auto"/>
                            <w:bottom w:val="none" w:sz="0" w:space="0" w:color="auto"/>
                            <w:right w:val="none" w:sz="0" w:space="0" w:color="auto"/>
                          </w:divBdr>
                          <w:divsChild>
                            <w:div w:id="203175282">
                              <w:marLeft w:val="0"/>
                              <w:marRight w:val="0"/>
                              <w:marTop w:val="0"/>
                              <w:marBottom w:val="0"/>
                              <w:divBdr>
                                <w:top w:val="none" w:sz="0" w:space="0" w:color="auto"/>
                                <w:left w:val="none" w:sz="0" w:space="0" w:color="auto"/>
                                <w:bottom w:val="none" w:sz="0" w:space="0" w:color="auto"/>
                                <w:right w:val="none" w:sz="0" w:space="0" w:color="auto"/>
                              </w:divBdr>
                              <w:divsChild>
                                <w:div w:id="125664385">
                                  <w:marLeft w:val="0"/>
                                  <w:marRight w:val="0"/>
                                  <w:marTop w:val="0"/>
                                  <w:marBottom w:val="0"/>
                                  <w:divBdr>
                                    <w:top w:val="none" w:sz="0" w:space="0" w:color="auto"/>
                                    <w:left w:val="none" w:sz="0" w:space="0" w:color="auto"/>
                                    <w:bottom w:val="none" w:sz="0" w:space="0" w:color="auto"/>
                                    <w:right w:val="none" w:sz="0" w:space="0" w:color="auto"/>
                                  </w:divBdr>
                                  <w:divsChild>
                                    <w:div w:id="1108042459">
                                      <w:marLeft w:val="0"/>
                                      <w:marRight w:val="0"/>
                                      <w:marTop w:val="0"/>
                                      <w:marBottom w:val="0"/>
                                      <w:divBdr>
                                        <w:top w:val="none" w:sz="0" w:space="0" w:color="auto"/>
                                        <w:left w:val="none" w:sz="0" w:space="0" w:color="auto"/>
                                        <w:bottom w:val="none" w:sz="0" w:space="0" w:color="auto"/>
                                        <w:right w:val="none" w:sz="0" w:space="0" w:color="auto"/>
                                      </w:divBdr>
                                      <w:divsChild>
                                        <w:div w:id="574583517">
                                          <w:marLeft w:val="0"/>
                                          <w:marRight w:val="0"/>
                                          <w:marTop w:val="0"/>
                                          <w:marBottom w:val="0"/>
                                          <w:divBdr>
                                            <w:top w:val="none" w:sz="0" w:space="0" w:color="auto"/>
                                            <w:left w:val="none" w:sz="0" w:space="0" w:color="auto"/>
                                            <w:bottom w:val="none" w:sz="0" w:space="0" w:color="auto"/>
                                            <w:right w:val="none" w:sz="0" w:space="0" w:color="auto"/>
                                          </w:divBdr>
                                          <w:divsChild>
                                            <w:div w:id="79109981">
                                              <w:marLeft w:val="0"/>
                                              <w:marRight w:val="0"/>
                                              <w:marTop w:val="0"/>
                                              <w:marBottom w:val="0"/>
                                              <w:divBdr>
                                                <w:top w:val="none" w:sz="0" w:space="0" w:color="auto"/>
                                                <w:left w:val="none" w:sz="0" w:space="0" w:color="auto"/>
                                                <w:bottom w:val="none" w:sz="0" w:space="0" w:color="auto"/>
                                                <w:right w:val="none" w:sz="0" w:space="0" w:color="auto"/>
                                              </w:divBdr>
                                              <w:divsChild>
                                                <w:div w:id="1077559764">
                                                  <w:marLeft w:val="0"/>
                                                  <w:marRight w:val="0"/>
                                                  <w:marTop w:val="0"/>
                                                  <w:marBottom w:val="0"/>
                                                  <w:divBdr>
                                                    <w:top w:val="none" w:sz="0" w:space="0" w:color="auto"/>
                                                    <w:left w:val="none" w:sz="0" w:space="0" w:color="auto"/>
                                                    <w:bottom w:val="none" w:sz="0" w:space="0" w:color="auto"/>
                                                    <w:right w:val="none" w:sz="0" w:space="0" w:color="auto"/>
                                                  </w:divBdr>
                                                </w:div>
                                                <w:div w:id="1682776111">
                                                  <w:marLeft w:val="0"/>
                                                  <w:marRight w:val="0"/>
                                                  <w:marTop w:val="0"/>
                                                  <w:marBottom w:val="0"/>
                                                  <w:divBdr>
                                                    <w:top w:val="none" w:sz="0" w:space="0" w:color="auto"/>
                                                    <w:left w:val="none" w:sz="0" w:space="0" w:color="auto"/>
                                                    <w:bottom w:val="none" w:sz="0" w:space="0" w:color="auto"/>
                                                    <w:right w:val="none" w:sz="0" w:space="0" w:color="auto"/>
                                                  </w:divBdr>
                                                  <w:divsChild>
                                                    <w:div w:id="1005859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10642">
                                              <w:marLeft w:val="0"/>
                                              <w:marRight w:val="0"/>
                                              <w:marTop w:val="0"/>
                                              <w:marBottom w:val="0"/>
                                              <w:divBdr>
                                                <w:top w:val="none" w:sz="0" w:space="0" w:color="auto"/>
                                                <w:left w:val="none" w:sz="0" w:space="0" w:color="auto"/>
                                                <w:bottom w:val="none" w:sz="0" w:space="0" w:color="auto"/>
                                                <w:right w:val="none" w:sz="0" w:space="0" w:color="auto"/>
                                              </w:divBdr>
                                              <w:divsChild>
                                                <w:div w:id="234323077">
                                                  <w:marLeft w:val="0"/>
                                                  <w:marRight w:val="0"/>
                                                  <w:marTop w:val="0"/>
                                                  <w:marBottom w:val="0"/>
                                                  <w:divBdr>
                                                    <w:top w:val="none" w:sz="0" w:space="0" w:color="auto"/>
                                                    <w:left w:val="none" w:sz="0" w:space="0" w:color="auto"/>
                                                    <w:bottom w:val="none" w:sz="0" w:space="0" w:color="auto"/>
                                                    <w:right w:val="none" w:sz="0" w:space="0" w:color="auto"/>
                                                  </w:divBdr>
                                                  <w:divsChild>
                                                    <w:div w:id="1532187684">
                                                      <w:marLeft w:val="0"/>
                                                      <w:marRight w:val="0"/>
                                                      <w:marTop w:val="0"/>
                                                      <w:marBottom w:val="0"/>
                                                      <w:divBdr>
                                                        <w:top w:val="none" w:sz="0" w:space="0" w:color="auto"/>
                                                        <w:left w:val="none" w:sz="0" w:space="0" w:color="auto"/>
                                                        <w:bottom w:val="none" w:sz="0" w:space="0" w:color="auto"/>
                                                        <w:right w:val="none" w:sz="0" w:space="0" w:color="auto"/>
                                                      </w:divBdr>
                                                    </w:div>
                                                  </w:divsChild>
                                                </w:div>
                                                <w:div w:id="53785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379917">
                              <w:marLeft w:val="0"/>
                              <w:marRight w:val="0"/>
                              <w:marTop w:val="0"/>
                              <w:marBottom w:val="0"/>
                              <w:divBdr>
                                <w:top w:val="none" w:sz="0" w:space="0" w:color="auto"/>
                                <w:left w:val="none" w:sz="0" w:space="0" w:color="auto"/>
                                <w:bottom w:val="none" w:sz="0" w:space="0" w:color="auto"/>
                                <w:right w:val="none" w:sz="0" w:space="0" w:color="auto"/>
                              </w:divBdr>
                              <w:divsChild>
                                <w:div w:id="325977336">
                                  <w:marLeft w:val="0"/>
                                  <w:marRight w:val="0"/>
                                  <w:marTop w:val="0"/>
                                  <w:marBottom w:val="0"/>
                                  <w:divBdr>
                                    <w:top w:val="none" w:sz="0" w:space="0" w:color="auto"/>
                                    <w:left w:val="none" w:sz="0" w:space="0" w:color="auto"/>
                                    <w:bottom w:val="none" w:sz="0" w:space="0" w:color="auto"/>
                                    <w:right w:val="none" w:sz="0" w:space="0" w:color="auto"/>
                                  </w:divBdr>
                                  <w:divsChild>
                                    <w:div w:id="1839538325">
                                      <w:marLeft w:val="0"/>
                                      <w:marRight w:val="0"/>
                                      <w:marTop w:val="0"/>
                                      <w:marBottom w:val="0"/>
                                      <w:divBdr>
                                        <w:top w:val="none" w:sz="0" w:space="0" w:color="auto"/>
                                        <w:left w:val="none" w:sz="0" w:space="0" w:color="auto"/>
                                        <w:bottom w:val="none" w:sz="0" w:space="0" w:color="auto"/>
                                        <w:right w:val="none" w:sz="0" w:space="0" w:color="auto"/>
                                      </w:divBdr>
                                      <w:divsChild>
                                        <w:div w:id="203955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5351481">
          <w:marLeft w:val="0"/>
          <w:marRight w:val="0"/>
          <w:marTop w:val="0"/>
          <w:marBottom w:val="0"/>
          <w:divBdr>
            <w:top w:val="none" w:sz="0" w:space="0" w:color="auto"/>
            <w:left w:val="none" w:sz="0" w:space="0" w:color="auto"/>
            <w:bottom w:val="none" w:sz="0" w:space="0" w:color="auto"/>
            <w:right w:val="none" w:sz="0" w:space="0" w:color="auto"/>
          </w:divBdr>
          <w:divsChild>
            <w:div w:id="730621427">
              <w:marLeft w:val="0"/>
              <w:marRight w:val="0"/>
              <w:marTop w:val="0"/>
              <w:marBottom w:val="0"/>
              <w:divBdr>
                <w:top w:val="none" w:sz="0" w:space="0" w:color="auto"/>
                <w:left w:val="none" w:sz="0" w:space="0" w:color="auto"/>
                <w:bottom w:val="none" w:sz="0" w:space="0" w:color="auto"/>
                <w:right w:val="none" w:sz="0" w:space="0" w:color="auto"/>
              </w:divBdr>
              <w:divsChild>
                <w:div w:id="1780879082">
                  <w:marLeft w:val="0"/>
                  <w:marRight w:val="0"/>
                  <w:marTop w:val="0"/>
                  <w:marBottom w:val="0"/>
                  <w:divBdr>
                    <w:top w:val="none" w:sz="0" w:space="0" w:color="auto"/>
                    <w:left w:val="none" w:sz="0" w:space="0" w:color="auto"/>
                    <w:bottom w:val="none" w:sz="0" w:space="0" w:color="auto"/>
                    <w:right w:val="none" w:sz="0" w:space="0" w:color="auto"/>
                  </w:divBdr>
                  <w:divsChild>
                    <w:div w:id="63383784">
                      <w:marLeft w:val="0"/>
                      <w:marRight w:val="0"/>
                      <w:marTop w:val="0"/>
                      <w:marBottom w:val="0"/>
                      <w:divBdr>
                        <w:top w:val="none" w:sz="0" w:space="0" w:color="auto"/>
                        <w:left w:val="none" w:sz="0" w:space="0" w:color="auto"/>
                        <w:bottom w:val="none" w:sz="0" w:space="0" w:color="auto"/>
                        <w:right w:val="none" w:sz="0" w:space="0" w:color="auto"/>
                      </w:divBdr>
                      <w:divsChild>
                        <w:div w:id="760372374">
                          <w:marLeft w:val="0"/>
                          <w:marRight w:val="0"/>
                          <w:marTop w:val="0"/>
                          <w:marBottom w:val="0"/>
                          <w:divBdr>
                            <w:top w:val="none" w:sz="0" w:space="0" w:color="auto"/>
                            <w:left w:val="none" w:sz="0" w:space="0" w:color="auto"/>
                            <w:bottom w:val="none" w:sz="0" w:space="0" w:color="auto"/>
                            <w:right w:val="none" w:sz="0" w:space="0" w:color="auto"/>
                          </w:divBdr>
                          <w:divsChild>
                            <w:div w:id="157383306">
                              <w:marLeft w:val="0"/>
                              <w:marRight w:val="0"/>
                              <w:marTop w:val="0"/>
                              <w:marBottom w:val="0"/>
                              <w:divBdr>
                                <w:top w:val="none" w:sz="0" w:space="0" w:color="auto"/>
                                <w:left w:val="none" w:sz="0" w:space="0" w:color="auto"/>
                                <w:bottom w:val="none" w:sz="0" w:space="0" w:color="auto"/>
                                <w:right w:val="none" w:sz="0" w:space="0" w:color="auto"/>
                              </w:divBdr>
                              <w:divsChild>
                                <w:div w:id="294874283">
                                  <w:marLeft w:val="0"/>
                                  <w:marRight w:val="0"/>
                                  <w:marTop w:val="0"/>
                                  <w:marBottom w:val="0"/>
                                  <w:divBdr>
                                    <w:top w:val="none" w:sz="0" w:space="0" w:color="auto"/>
                                    <w:left w:val="none" w:sz="0" w:space="0" w:color="auto"/>
                                    <w:bottom w:val="none" w:sz="0" w:space="0" w:color="auto"/>
                                    <w:right w:val="none" w:sz="0" w:space="0" w:color="auto"/>
                                  </w:divBdr>
                                  <w:divsChild>
                                    <w:div w:id="1325620624">
                                      <w:marLeft w:val="0"/>
                                      <w:marRight w:val="0"/>
                                      <w:marTop w:val="0"/>
                                      <w:marBottom w:val="0"/>
                                      <w:divBdr>
                                        <w:top w:val="none" w:sz="0" w:space="0" w:color="auto"/>
                                        <w:left w:val="none" w:sz="0" w:space="0" w:color="auto"/>
                                        <w:bottom w:val="none" w:sz="0" w:space="0" w:color="auto"/>
                                        <w:right w:val="none" w:sz="0" w:space="0" w:color="auto"/>
                                      </w:divBdr>
                                      <w:divsChild>
                                        <w:div w:id="124132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946779">
                              <w:marLeft w:val="0"/>
                              <w:marRight w:val="0"/>
                              <w:marTop w:val="0"/>
                              <w:marBottom w:val="0"/>
                              <w:divBdr>
                                <w:top w:val="none" w:sz="0" w:space="0" w:color="auto"/>
                                <w:left w:val="none" w:sz="0" w:space="0" w:color="auto"/>
                                <w:bottom w:val="none" w:sz="0" w:space="0" w:color="auto"/>
                                <w:right w:val="none" w:sz="0" w:space="0" w:color="auto"/>
                              </w:divBdr>
                              <w:divsChild>
                                <w:div w:id="1449203955">
                                  <w:marLeft w:val="0"/>
                                  <w:marRight w:val="0"/>
                                  <w:marTop w:val="0"/>
                                  <w:marBottom w:val="0"/>
                                  <w:divBdr>
                                    <w:top w:val="none" w:sz="0" w:space="0" w:color="auto"/>
                                    <w:left w:val="none" w:sz="0" w:space="0" w:color="auto"/>
                                    <w:bottom w:val="none" w:sz="0" w:space="0" w:color="auto"/>
                                    <w:right w:val="none" w:sz="0" w:space="0" w:color="auto"/>
                                  </w:divBdr>
                                  <w:divsChild>
                                    <w:div w:id="1013919002">
                                      <w:marLeft w:val="0"/>
                                      <w:marRight w:val="0"/>
                                      <w:marTop w:val="0"/>
                                      <w:marBottom w:val="0"/>
                                      <w:divBdr>
                                        <w:top w:val="none" w:sz="0" w:space="0" w:color="auto"/>
                                        <w:left w:val="none" w:sz="0" w:space="0" w:color="auto"/>
                                        <w:bottom w:val="none" w:sz="0" w:space="0" w:color="auto"/>
                                        <w:right w:val="none" w:sz="0" w:space="0" w:color="auto"/>
                                      </w:divBdr>
                                      <w:divsChild>
                                        <w:div w:id="1184586026">
                                          <w:marLeft w:val="0"/>
                                          <w:marRight w:val="0"/>
                                          <w:marTop w:val="0"/>
                                          <w:marBottom w:val="0"/>
                                          <w:divBdr>
                                            <w:top w:val="none" w:sz="0" w:space="0" w:color="auto"/>
                                            <w:left w:val="none" w:sz="0" w:space="0" w:color="auto"/>
                                            <w:bottom w:val="none" w:sz="0" w:space="0" w:color="auto"/>
                                            <w:right w:val="none" w:sz="0" w:space="0" w:color="auto"/>
                                          </w:divBdr>
                                          <w:divsChild>
                                            <w:div w:id="1702052417">
                                              <w:marLeft w:val="0"/>
                                              <w:marRight w:val="0"/>
                                              <w:marTop w:val="0"/>
                                              <w:marBottom w:val="0"/>
                                              <w:divBdr>
                                                <w:top w:val="none" w:sz="0" w:space="0" w:color="auto"/>
                                                <w:left w:val="none" w:sz="0" w:space="0" w:color="auto"/>
                                                <w:bottom w:val="none" w:sz="0" w:space="0" w:color="auto"/>
                                                <w:right w:val="none" w:sz="0" w:space="0" w:color="auto"/>
                                              </w:divBdr>
                                              <w:divsChild>
                                                <w:div w:id="120466791">
                                                  <w:marLeft w:val="0"/>
                                                  <w:marRight w:val="0"/>
                                                  <w:marTop w:val="0"/>
                                                  <w:marBottom w:val="0"/>
                                                  <w:divBdr>
                                                    <w:top w:val="none" w:sz="0" w:space="0" w:color="auto"/>
                                                    <w:left w:val="none" w:sz="0" w:space="0" w:color="auto"/>
                                                    <w:bottom w:val="none" w:sz="0" w:space="0" w:color="auto"/>
                                                    <w:right w:val="none" w:sz="0" w:space="0" w:color="auto"/>
                                                  </w:divBdr>
                                                  <w:divsChild>
                                                    <w:div w:id="2142309907">
                                                      <w:marLeft w:val="0"/>
                                                      <w:marRight w:val="0"/>
                                                      <w:marTop w:val="0"/>
                                                      <w:marBottom w:val="0"/>
                                                      <w:divBdr>
                                                        <w:top w:val="none" w:sz="0" w:space="0" w:color="auto"/>
                                                        <w:left w:val="none" w:sz="0" w:space="0" w:color="auto"/>
                                                        <w:bottom w:val="none" w:sz="0" w:space="0" w:color="auto"/>
                                                        <w:right w:val="none" w:sz="0" w:space="0" w:color="auto"/>
                                                      </w:divBdr>
                                                    </w:div>
                                                  </w:divsChild>
                                                </w:div>
                                                <w:div w:id="135411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11623097">
                      <w:marLeft w:val="0"/>
                      <w:marRight w:val="0"/>
                      <w:marTop w:val="0"/>
                      <w:marBottom w:val="0"/>
                      <w:divBdr>
                        <w:top w:val="none" w:sz="0" w:space="0" w:color="auto"/>
                        <w:left w:val="none" w:sz="0" w:space="0" w:color="auto"/>
                        <w:bottom w:val="none" w:sz="0" w:space="0" w:color="auto"/>
                        <w:right w:val="none" w:sz="0" w:space="0" w:color="auto"/>
                      </w:divBdr>
                      <w:divsChild>
                        <w:div w:id="302201046">
                          <w:marLeft w:val="0"/>
                          <w:marRight w:val="0"/>
                          <w:marTop w:val="0"/>
                          <w:marBottom w:val="0"/>
                          <w:divBdr>
                            <w:top w:val="none" w:sz="0" w:space="0" w:color="auto"/>
                            <w:left w:val="none" w:sz="0" w:space="0" w:color="auto"/>
                            <w:bottom w:val="none" w:sz="0" w:space="0" w:color="auto"/>
                            <w:right w:val="none" w:sz="0" w:space="0" w:color="auto"/>
                          </w:divBdr>
                          <w:divsChild>
                            <w:div w:id="291790551">
                              <w:marLeft w:val="0"/>
                              <w:marRight w:val="0"/>
                              <w:marTop w:val="0"/>
                              <w:marBottom w:val="0"/>
                              <w:divBdr>
                                <w:top w:val="none" w:sz="0" w:space="0" w:color="auto"/>
                                <w:left w:val="none" w:sz="0" w:space="0" w:color="auto"/>
                                <w:bottom w:val="none" w:sz="0" w:space="0" w:color="auto"/>
                                <w:right w:val="none" w:sz="0" w:space="0" w:color="auto"/>
                              </w:divBdr>
                              <w:divsChild>
                                <w:div w:id="1488744019">
                                  <w:marLeft w:val="0"/>
                                  <w:marRight w:val="0"/>
                                  <w:marTop w:val="0"/>
                                  <w:marBottom w:val="0"/>
                                  <w:divBdr>
                                    <w:top w:val="none" w:sz="0" w:space="0" w:color="auto"/>
                                    <w:left w:val="none" w:sz="0" w:space="0" w:color="auto"/>
                                    <w:bottom w:val="none" w:sz="0" w:space="0" w:color="auto"/>
                                    <w:right w:val="none" w:sz="0" w:space="0" w:color="auto"/>
                                  </w:divBdr>
                                  <w:divsChild>
                                    <w:div w:id="76677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60908608">
          <w:marLeft w:val="0"/>
          <w:marRight w:val="0"/>
          <w:marTop w:val="0"/>
          <w:marBottom w:val="0"/>
          <w:divBdr>
            <w:top w:val="none" w:sz="0" w:space="0" w:color="auto"/>
            <w:left w:val="none" w:sz="0" w:space="0" w:color="auto"/>
            <w:bottom w:val="none" w:sz="0" w:space="0" w:color="auto"/>
            <w:right w:val="none" w:sz="0" w:space="0" w:color="auto"/>
          </w:divBdr>
          <w:divsChild>
            <w:div w:id="387143551">
              <w:marLeft w:val="0"/>
              <w:marRight w:val="0"/>
              <w:marTop w:val="0"/>
              <w:marBottom w:val="0"/>
              <w:divBdr>
                <w:top w:val="none" w:sz="0" w:space="0" w:color="auto"/>
                <w:left w:val="none" w:sz="0" w:space="0" w:color="auto"/>
                <w:bottom w:val="none" w:sz="0" w:space="0" w:color="auto"/>
                <w:right w:val="none" w:sz="0" w:space="0" w:color="auto"/>
              </w:divBdr>
              <w:divsChild>
                <w:div w:id="211119085">
                  <w:marLeft w:val="0"/>
                  <w:marRight w:val="0"/>
                  <w:marTop w:val="0"/>
                  <w:marBottom w:val="0"/>
                  <w:divBdr>
                    <w:top w:val="none" w:sz="0" w:space="0" w:color="auto"/>
                    <w:left w:val="none" w:sz="0" w:space="0" w:color="auto"/>
                    <w:bottom w:val="none" w:sz="0" w:space="0" w:color="auto"/>
                    <w:right w:val="none" w:sz="0" w:space="0" w:color="auto"/>
                  </w:divBdr>
                  <w:divsChild>
                    <w:div w:id="180780645">
                      <w:marLeft w:val="0"/>
                      <w:marRight w:val="0"/>
                      <w:marTop w:val="0"/>
                      <w:marBottom w:val="0"/>
                      <w:divBdr>
                        <w:top w:val="none" w:sz="0" w:space="0" w:color="auto"/>
                        <w:left w:val="none" w:sz="0" w:space="0" w:color="auto"/>
                        <w:bottom w:val="none" w:sz="0" w:space="0" w:color="auto"/>
                        <w:right w:val="none" w:sz="0" w:space="0" w:color="auto"/>
                      </w:divBdr>
                      <w:divsChild>
                        <w:div w:id="354353386">
                          <w:marLeft w:val="0"/>
                          <w:marRight w:val="0"/>
                          <w:marTop w:val="0"/>
                          <w:marBottom w:val="0"/>
                          <w:divBdr>
                            <w:top w:val="none" w:sz="0" w:space="0" w:color="auto"/>
                            <w:left w:val="none" w:sz="0" w:space="0" w:color="auto"/>
                            <w:bottom w:val="none" w:sz="0" w:space="0" w:color="auto"/>
                            <w:right w:val="none" w:sz="0" w:space="0" w:color="auto"/>
                          </w:divBdr>
                          <w:divsChild>
                            <w:div w:id="1590193617">
                              <w:marLeft w:val="0"/>
                              <w:marRight w:val="0"/>
                              <w:marTop w:val="0"/>
                              <w:marBottom w:val="0"/>
                              <w:divBdr>
                                <w:top w:val="none" w:sz="0" w:space="0" w:color="auto"/>
                                <w:left w:val="none" w:sz="0" w:space="0" w:color="auto"/>
                                <w:bottom w:val="none" w:sz="0" w:space="0" w:color="auto"/>
                                <w:right w:val="none" w:sz="0" w:space="0" w:color="auto"/>
                              </w:divBdr>
                              <w:divsChild>
                                <w:div w:id="1542783355">
                                  <w:marLeft w:val="0"/>
                                  <w:marRight w:val="0"/>
                                  <w:marTop w:val="0"/>
                                  <w:marBottom w:val="0"/>
                                  <w:divBdr>
                                    <w:top w:val="none" w:sz="0" w:space="0" w:color="auto"/>
                                    <w:left w:val="none" w:sz="0" w:space="0" w:color="auto"/>
                                    <w:bottom w:val="none" w:sz="0" w:space="0" w:color="auto"/>
                                    <w:right w:val="none" w:sz="0" w:space="0" w:color="auto"/>
                                  </w:divBdr>
                                  <w:divsChild>
                                    <w:div w:id="1377511589">
                                      <w:marLeft w:val="0"/>
                                      <w:marRight w:val="0"/>
                                      <w:marTop w:val="0"/>
                                      <w:marBottom w:val="0"/>
                                      <w:divBdr>
                                        <w:top w:val="none" w:sz="0" w:space="0" w:color="auto"/>
                                        <w:left w:val="none" w:sz="0" w:space="0" w:color="auto"/>
                                        <w:bottom w:val="none" w:sz="0" w:space="0" w:color="auto"/>
                                        <w:right w:val="none" w:sz="0" w:space="0" w:color="auto"/>
                                      </w:divBdr>
                                      <w:divsChild>
                                        <w:div w:id="2001421335">
                                          <w:marLeft w:val="0"/>
                                          <w:marRight w:val="0"/>
                                          <w:marTop w:val="0"/>
                                          <w:marBottom w:val="0"/>
                                          <w:divBdr>
                                            <w:top w:val="none" w:sz="0" w:space="0" w:color="auto"/>
                                            <w:left w:val="none" w:sz="0" w:space="0" w:color="auto"/>
                                            <w:bottom w:val="none" w:sz="0" w:space="0" w:color="auto"/>
                                            <w:right w:val="none" w:sz="0" w:space="0" w:color="auto"/>
                                          </w:divBdr>
                                          <w:divsChild>
                                            <w:div w:id="367724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77752074">
          <w:marLeft w:val="0"/>
          <w:marRight w:val="0"/>
          <w:marTop w:val="0"/>
          <w:marBottom w:val="0"/>
          <w:divBdr>
            <w:top w:val="none" w:sz="0" w:space="0" w:color="auto"/>
            <w:left w:val="none" w:sz="0" w:space="0" w:color="auto"/>
            <w:bottom w:val="none" w:sz="0" w:space="0" w:color="auto"/>
            <w:right w:val="none" w:sz="0" w:space="0" w:color="auto"/>
          </w:divBdr>
          <w:divsChild>
            <w:div w:id="994338314">
              <w:marLeft w:val="0"/>
              <w:marRight w:val="0"/>
              <w:marTop w:val="0"/>
              <w:marBottom w:val="0"/>
              <w:divBdr>
                <w:top w:val="none" w:sz="0" w:space="0" w:color="auto"/>
                <w:left w:val="none" w:sz="0" w:space="0" w:color="auto"/>
                <w:bottom w:val="none" w:sz="0" w:space="0" w:color="auto"/>
                <w:right w:val="none" w:sz="0" w:space="0" w:color="auto"/>
              </w:divBdr>
              <w:divsChild>
                <w:div w:id="739055986">
                  <w:marLeft w:val="0"/>
                  <w:marRight w:val="0"/>
                  <w:marTop w:val="0"/>
                  <w:marBottom w:val="0"/>
                  <w:divBdr>
                    <w:top w:val="none" w:sz="0" w:space="0" w:color="auto"/>
                    <w:left w:val="none" w:sz="0" w:space="0" w:color="auto"/>
                    <w:bottom w:val="none" w:sz="0" w:space="0" w:color="auto"/>
                    <w:right w:val="none" w:sz="0" w:space="0" w:color="auto"/>
                  </w:divBdr>
                  <w:divsChild>
                    <w:div w:id="907376589">
                      <w:marLeft w:val="0"/>
                      <w:marRight w:val="0"/>
                      <w:marTop w:val="0"/>
                      <w:marBottom w:val="0"/>
                      <w:divBdr>
                        <w:top w:val="none" w:sz="0" w:space="0" w:color="auto"/>
                        <w:left w:val="none" w:sz="0" w:space="0" w:color="auto"/>
                        <w:bottom w:val="none" w:sz="0" w:space="0" w:color="auto"/>
                        <w:right w:val="none" w:sz="0" w:space="0" w:color="auto"/>
                      </w:divBdr>
                      <w:divsChild>
                        <w:div w:id="1536770968">
                          <w:marLeft w:val="0"/>
                          <w:marRight w:val="0"/>
                          <w:marTop w:val="0"/>
                          <w:marBottom w:val="0"/>
                          <w:divBdr>
                            <w:top w:val="none" w:sz="0" w:space="0" w:color="auto"/>
                            <w:left w:val="none" w:sz="0" w:space="0" w:color="auto"/>
                            <w:bottom w:val="none" w:sz="0" w:space="0" w:color="auto"/>
                            <w:right w:val="none" w:sz="0" w:space="0" w:color="auto"/>
                          </w:divBdr>
                          <w:divsChild>
                            <w:div w:id="1080369257">
                              <w:marLeft w:val="0"/>
                              <w:marRight w:val="0"/>
                              <w:marTop w:val="0"/>
                              <w:marBottom w:val="0"/>
                              <w:divBdr>
                                <w:top w:val="none" w:sz="0" w:space="0" w:color="auto"/>
                                <w:left w:val="none" w:sz="0" w:space="0" w:color="auto"/>
                                <w:bottom w:val="none" w:sz="0" w:space="0" w:color="auto"/>
                                <w:right w:val="none" w:sz="0" w:space="0" w:color="auto"/>
                              </w:divBdr>
                              <w:divsChild>
                                <w:div w:id="956908287">
                                  <w:marLeft w:val="0"/>
                                  <w:marRight w:val="0"/>
                                  <w:marTop w:val="0"/>
                                  <w:marBottom w:val="0"/>
                                  <w:divBdr>
                                    <w:top w:val="none" w:sz="0" w:space="0" w:color="auto"/>
                                    <w:left w:val="none" w:sz="0" w:space="0" w:color="auto"/>
                                    <w:bottom w:val="none" w:sz="0" w:space="0" w:color="auto"/>
                                    <w:right w:val="none" w:sz="0" w:space="0" w:color="auto"/>
                                  </w:divBdr>
                                  <w:divsChild>
                                    <w:div w:id="1441102364">
                                      <w:marLeft w:val="0"/>
                                      <w:marRight w:val="0"/>
                                      <w:marTop w:val="0"/>
                                      <w:marBottom w:val="0"/>
                                      <w:divBdr>
                                        <w:top w:val="none" w:sz="0" w:space="0" w:color="auto"/>
                                        <w:left w:val="none" w:sz="0" w:space="0" w:color="auto"/>
                                        <w:bottom w:val="none" w:sz="0" w:space="0" w:color="auto"/>
                                        <w:right w:val="none" w:sz="0" w:space="0" w:color="auto"/>
                                      </w:divBdr>
                                      <w:divsChild>
                                        <w:div w:id="132127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816830">
                              <w:marLeft w:val="0"/>
                              <w:marRight w:val="0"/>
                              <w:marTop w:val="0"/>
                              <w:marBottom w:val="0"/>
                              <w:divBdr>
                                <w:top w:val="none" w:sz="0" w:space="0" w:color="auto"/>
                                <w:left w:val="none" w:sz="0" w:space="0" w:color="auto"/>
                                <w:bottom w:val="none" w:sz="0" w:space="0" w:color="auto"/>
                                <w:right w:val="none" w:sz="0" w:space="0" w:color="auto"/>
                              </w:divBdr>
                              <w:divsChild>
                                <w:div w:id="1919318397">
                                  <w:marLeft w:val="0"/>
                                  <w:marRight w:val="0"/>
                                  <w:marTop w:val="0"/>
                                  <w:marBottom w:val="0"/>
                                  <w:divBdr>
                                    <w:top w:val="none" w:sz="0" w:space="0" w:color="auto"/>
                                    <w:left w:val="none" w:sz="0" w:space="0" w:color="auto"/>
                                    <w:bottom w:val="none" w:sz="0" w:space="0" w:color="auto"/>
                                    <w:right w:val="none" w:sz="0" w:space="0" w:color="auto"/>
                                  </w:divBdr>
                                  <w:divsChild>
                                    <w:div w:id="1901862880">
                                      <w:marLeft w:val="0"/>
                                      <w:marRight w:val="0"/>
                                      <w:marTop w:val="0"/>
                                      <w:marBottom w:val="0"/>
                                      <w:divBdr>
                                        <w:top w:val="none" w:sz="0" w:space="0" w:color="auto"/>
                                        <w:left w:val="none" w:sz="0" w:space="0" w:color="auto"/>
                                        <w:bottom w:val="none" w:sz="0" w:space="0" w:color="auto"/>
                                        <w:right w:val="none" w:sz="0" w:space="0" w:color="auto"/>
                                      </w:divBdr>
                                      <w:divsChild>
                                        <w:div w:id="110546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7923588">
                      <w:marLeft w:val="0"/>
                      <w:marRight w:val="0"/>
                      <w:marTop w:val="0"/>
                      <w:marBottom w:val="0"/>
                      <w:divBdr>
                        <w:top w:val="none" w:sz="0" w:space="0" w:color="auto"/>
                        <w:left w:val="none" w:sz="0" w:space="0" w:color="auto"/>
                        <w:bottom w:val="none" w:sz="0" w:space="0" w:color="auto"/>
                        <w:right w:val="none" w:sz="0" w:space="0" w:color="auto"/>
                      </w:divBdr>
                      <w:divsChild>
                        <w:div w:id="314340710">
                          <w:marLeft w:val="0"/>
                          <w:marRight w:val="0"/>
                          <w:marTop w:val="0"/>
                          <w:marBottom w:val="0"/>
                          <w:divBdr>
                            <w:top w:val="none" w:sz="0" w:space="0" w:color="auto"/>
                            <w:left w:val="none" w:sz="0" w:space="0" w:color="auto"/>
                            <w:bottom w:val="none" w:sz="0" w:space="0" w:color="auto"/>
                            <w:right w:val="none" w:sz="0" w:space="0" w:color="auto"/>
                          </w:divBdr>
                          <w:divsChild>
                            <w:div w:id="1745489067">
                              <w:marLeft w:val="0"/>
                              <w:marRight w:val="0"/>
                              <w:marTop w:val="0"/>
                              <w:marBottom w:val="0"/>
                              <w:divBdr>
                                <w:top w:val="none" w:sz="0" w:space="0" w:color="auto"/>
                                <w:left w:val="none" w:sz="0" w:space="0" w:color="auto"/>
                                <w:bottom w:val="none" w:sz="0" w:space="0" w:color="auto"/>
                                <w:right w:val="none" w:sz="0" w:space="0" w:color="auto"/>
                              </w:divBdr>
                              <w:divsChild>
                                <w:div w:id="1953240208">
                                  <w:marLeft w:val="0"/>
                                  <w:marRight w:val="0"/>
                                  <w:marTop w:val="0"/>
                                  <w:marBottom w:val="0"/>
                                  <w:divBdr>
                                    <w:top w:val="none" w:sz="0" w:space="0" w:color="auto"/>
                                    <w:left w:val="none" w:sz="0" w:space="0" w:color="auto"/>
                                    <w:bottom w:val="none" w:sz="0" w:space="0" w:color="auto"/>
                                    <w:right w:val="none" w:sz="0" w:space="0" w:color="auto"/>
                                  </w:divBdr>
                                  <w:divsChild>
                                    <w:div w:id="1706179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07820551">
          <w:marLeft w:val="0"/>
          <w:marRight w:val="0"/>
          <w:marTop w:val="0"/>
          <w:marBottom w:val="0"/>
          <w:divBdr>
            <w:top w:val="none" w:sz="0" w:space="0" w:color="auto"/>
            <w:left w:val="none" w:sz="0" w:space="0" w:color="auto"/>
            <w:bottom w:val="none" w:sz="0" w:space="0" w:color="auto"/>
            <w:right w:val="none" w:sz="0" w:space="0" w:color="auto"/>
          </w:divBdr>
          <w:divsChild>
            <w:div w:id="1440948722">
              <w:marLeft w:val="0"/>
              <w:marRight w:val="0"/>
              <w:marTop w:val="0"/>
              <w:marBottom w:val="0"/>
              <w:divBdr>
                <w:top w:val="none" w:sz="0" w:space="0" w:color="auto"/>
                <w:left w:val="none" w:sz="0" w:space="0" w:color="auto"/>
                <w:bottom w:val="none" w:sz="0" w:space="0" w:color="auto"/>
                <w:right w:val="none" w:sz="0" w:space="0" w:color="auto"/>
              </w:divBdr>
              <w:divsChild>
                <w:div w:id="1492020214">
                  <w:marLeft w:val="0"/>
                  <w:marRight w:val="0"/>
                  <w:marTop w:val="0"/>
                  <w:marBottom w:val="0"/>
                  <w:divBdr>
                    <w:top w:val="none" w:sz="0" w:space="0" w:color="auto"/>
                    <w:left w:val="none" w:sz="0" w:space="0" w:color="auto"/>
                    <w:bottom w:val="none" w:sz="0" w:space="0" w:color="auto"/>
                    <w:right w:val="none" w:sz="0" w:space="0" w:color="auto"/>
                  </w:divBdr>
                  <w:divsChild>
                    <w:div w:id="160119557">
                      <w:marLeft w:val="0"/>
                      <w:marRight w:val="0"/>
                      <w:marTop w:val="0"/>
                      <w:marBottom w:val="0"/>
                      <w:divBdr>
                        <w:top w:val="none" w:sz="0" w:space="0" w:color="auto"/>
                        <w:left w:val="none" w:sz="0" w:space="0" w:color="auto"/>
                        <w:bottom w:val="none" w:sz="0" w:space="0" w:color="auto"/>
                        <w:right w:val="none" w:sz="0" w:space="0" w:color="auto"/>
                      </w:divBdr>
                      <w:divsChild>
                        <w:div w:id="302347346">
                          <w:marLeft w:val="0"/>
                          <w:marRight w:val="0"/>
                          <w:marTop w:val="0"/>
                          <w:marBottom w:val="0"/>
                          <w:divBdr>
                            <w:top w:val="none" w:sz="0" w:space="0" w:color="auto"/>
                            <w:left w:val="none" w:sz="0" w:space="0" w:color="auto"/>
                            <w:bottom w:val="none" w:sz="0" w:space="0" w:color="auto"/>
                            <w:right w:val="none" w:sz="0" w:space="0" w:color="auto"/>
                          </w:divBdr>
                          <w:divsChild>
                            <w:div w:id="906112547">
                              <w:marLeft w:val="0"/>
                              <w:marRight w:val="0"/>
                              <w:marTop w:val="0"/>
                              <w:marBottom w:val="0"/>
                              <w:divBdr>
                                <w:top w:val="none" w:sz="0" w:space="0" w:color="auto"/>
                                <w:left w:val="none" w:sz="0" w:space="0" w:color="auto"/>
                                <w:bottom w:val="none" w:sz="0" w:space="0" w:color="auto"/>
                                <w:right w:val="none" w:sz="0" w:space="0" w:color="auto"/>
                              </w:divBdr>
                              <w:divsChild>
                                <w:div w:id="1609851465">
                                  <w:marLeft w:val="0"/>
                                  <w:marRight w:val="0"/>
                                  <w:marTop w:val="0"/>
                                  <w:marBottom w:val="0"/>
                                  <w:divBdr>
                                    <w:top w:val="none" w:sz="0" w:space="0" w:color="auto"/>
                                    <w:left w:val="none" w:sz="0" w:space="0" w:color="auto"/>
                                    <w:bottom w:val="none" w:sz="0" w:space="0" w:color="auto"/>
                                    <w:right w:val="none" w:sz="0" w:space="0" w:color="auto"/>
                                  </w:divBdr>
                                  <w:divsChild>
                                    <w:div w:id="1917934694">
                                      <w:marLeft w:val="0"/>
                                      <w:marRight w:val="0"/>
                                      <w:marTop w:val="0"/>
                                      <w:marBottom w:val="0"/>
                                      <w:divBdr>
                                        <w:top w:val="none" w:sz="0" w:space="0" w:color="auto"/>
                                        <w:left w:val="none" w:sz="0" w:space="0" w:color="auto"/>
                                        <w:bottom w:val="none" w:sz="0" w:space="0" w:color="auto"/>
                                        <w:right w:val="none" w:sz="0" w:space="0" w:color="auto"/>
                                      </w:divBdr>
                                      <w:divsChild>
                                        <w:div w:id="226571484">
                                          <w:marLeft w:val="0"/>
                                          <w:marRight w:val="0"/>
                                          <w:marTop w:val="0"/>
                                          <w:marBottom w:val="0"/>
                                          <w:divBdr>
                                            <w:top w:val="none" w:sz="0" w:space="0" w:color="auto"/>
                                            <w:left w:val="none" w:sz="0" w:space="0" w:color="auto"/>
                                            <w:bottom w:val="none" w:sz="0" w:space="0" w:color="auto"/>
                                            <w:right w:val="none" w:sz="0" w:space="0" w:color="auto"/>
                                          </w:divBdr>
                                          <w:divsChild>
                                            <w:div w:id="1291788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7356431">
          <w:marLeft w:val="0"/>
          <w:marRight w:val="0"/>
          <w:marTop w:val="0"/>
          <w:marBottom w:val="0"/>
          <w:divBdr>
            <w:top w:val="none" w:sz="0" w:space="0" w:color="auto"/>
            <w:left w:val="none" w:sz="0" w:space="0" w:color="auto"/>
            <w:bottom w:val="none" w:sz="0" w:space="0" w:color="auto"/>
            <w:right w:val="none" w:sz="0" w:space="0" w:color="auto"/>
          </w:divBdr>
          <w:divsChild>
            <w:div w:id="1798445486">
              <w:marLeft w:val="0"/>
              <w:marRight w:val="0"/>
              <w:marTop w:val="0"/>
              <w:marBottom w:val="0"/>
              <w:divBdr>
                <w:top w:val="none" w:sz="0" w:space="0" w:color="auto"/>
                <w:left w:val="none" w:sz="0" w:space="0" w:color="auto"/>
                <w:bottom w:val="none" w:sz="0" w:space="0" w:color="auto"/>
                <w:right w:val="none" w:sz="0" w:space="0" w:color="auto"/>
              </w:divBdr>
              <w:divsChild>
                <w:div w:id="1175269656">
                  <w:marLeft w:val="0"/>
                  <w:marRight w:val="0"/>
                  <w:marTop w:val="0"/>
                  <w:marBottom w:val="0"/>
                  <w:divBdr>
                    <w:top w:val="none" w:sz="0" w:space="0" w:color="auto"/>
                    <w:left w:val="none" w:sz="0" w:space="0" w:color="auto"/>
                    <w:bottom w:val="none" w:sz="0" w:space="0" w:color="auto"/>
                    <w:right w:val="none" w:sz="0" w:space="0" w:color="auto"/>
                  </w:divBdr>
                  <w:divsChild>
                    <w:div w:id="365178478">
                      <w:marLeft w:val="0"/>
                      <w:marRight w:val="0"/>
                      <w:marTop w:val="0"/>
                      <w:marBottom w:val="0"/>
                      <w:divBdr>
                        <w:top w:val="none" w:sz="0" w:space="0" w:color="auto"/>
                        <w:left w:val="none" w:sz="0" w:space="0" w:color="auto"/>
                        <w:bottom w:val="none" w:sz="0" w:space="0" w:color="auto"/>
                        <w:right w:val="none" w:sz="0" w:space="0" w:color="auto"/>
                      </w:divBdr>
                      <w:divsChild>
                        <w:div w:id="105658222">
                          <w:marLeft w:val="0"/>
                          <w:marRight w:val="0"/>
                          <w:marTop w:val="0"/>
                          <w:marBottom w:val="0"/>
                          <w:divBdr>
                            <w:top w:val="none" w:sz="0" w:space="0" w:color="auto"/>
                            <w:left w:val="none" w:sz="0" w:space="0" w:color="auto"/>
                            <w:bottom w:val="none" w:sz="0" w:space="0" w:color="auto"/>
                            <w:right w:val="none" w:sz="0" w:space="0" w:color="auto"/>
                          </w:divBdr>
                          <w:divsChild>
                            <w:div w:id="244844917">
                              <w:marLeft w:val="0"/>
                              <w:marRight w:val="0"/>
                              <w:marTop w:val="0"/>
                              <w:marBottom w:val="0"/>
                              <w:divBdr>
                                <w:top w:val="none" w:sz="0" w:space="0" w:color="auto"/>
                                <w:left w:val="none" w:sz="0" w:space="0" w:color="auto"/>
                                <w:bottom w:val="none" w:sz="0" w:space="0" w:color="auto"/>
                                <w:right w:val="none" w:sz="0" w:space="0" w:color="auto"/>
                              </w:divBdr>
                              <w:divsChild>
                                <w:div w:id="1592279702">
                                  <w:marLeft w:val="0"/>
                                  <w:marRight w:val="0"/>
                                  <w:marTop w:val="0"/>
                                  <w:marBottom w:val="0"/>
                                  <w:divBdr>
                                    <w:top w:val="none" w:sz="0" w:space="0" w:color="auto"/>
                                    <w:left w:val="none" w:sz="0" w:space="0" w:color="auto"/>
                                    <w:bottom w:val="none" w:sz="0" w:space="0" w:color="auto"/>
                                    <w:right w:val="none" w:sz="0" w:space="0" w:color="auto"/>
                                  </w:divBdr>
                                  <w:divsChild>
                                    <w:div w:id="601575746">
                                      <w:marLeft w:val="0"/>
                                      <w:marRight w:val="0"/>
                                      <w:marTop w:val="0"/>
                                      <w:marBottom w:val="0"/>
                                      <w:divBdr>
                                        <w:top w:val="none" w:sz="0" w:space="0" w:color="auto"/>
                                        <w:left w:val="none" w:sz="0" w:space="0" w:color="auto"/>
                                        <w:bottom w:val="none" w:sz="0" w:space="0" w:color="auto"/>
                                        <w:right w:val="none" w:sz="0" w:space="0" w:color="auto"/>
                                      </w:divBdr>
                                      <w:divsChild>
                                        <w:div w:id="1667977706">
                                          <w:marLeft w:val="0"/>
                                          <w:marRight w:val="0"/>
                                          <w:marTop w:val="0"/>
                                          <w:marBottom w:val="0"/>
                                          <w:divBdr>
                                            <w:top w:val="none" w:sz="0" w:space="0" w:color="auto"/>
                                            <w:left w:val="none" w:sz="0" w:space="0" w:color="auto"/>
                                            <w:bottom w:val="none" w:sz="0" w:space="0" w:color="auto"/>
                                            <w:right w:val="none" w:sz="0" w:space="0" w:color="auto"/>
                                          </w:divBdr>
                                          <w:divsChild>
                                            <w:div w:id="103963879">
                                              <w:marLeft w:val="0"/>
                                              <w:marRight w:val="0"/>
                                              <w:marTop w:val="0"/>
                                              <w:marBottom w:val="0"/>
                                              <w:divBdr>
                                                <w:top w:val="none" w:sz="0" w:space="0" w:color="auto"/>
                                                <w:left w:val="none" w:sz="0" w:space="0" w:color="auto"/>
                                                <w:bottom w:val="none" w:sz="0" w:space="0" w:color="auto"/>
                                                <w:right w:val="none" w:sz="0" w:space="0" w:color="auto"/>
                                              </w:divBdr>
                                              <w:divsChild>
                                                <w:div w:id="594050410">
                                                  <w:marLeft w:val="0"/>
                                                  <w:marRight w:val="0"/>
                                                  <w:marTop w:val="0"/>
                                                  <w:marBottom w:val="0"/>
                                                  <w:divBdr>
                                                    <w:top w:val="none" w:sz="0" w:space="0" w:color="auto"/>
                                                    <w:left w:val="none" w:sz="0" w:space="0" w:color="auto"/>
                                                    <w:bottom w:val="none" w:sz="0" w:space="0" w:color="auto"/>
                                                    <w:right w:val="none" w:sz="0" w:space="0" w:color="auto"/>
                                                  </w:divBdr>
                                                </w:div>
                                                <w:div w:id="1386295253">
                                                  <w:marLeft w:val="0"/>
                                                  <w:marRight w:val="0"/>
                                                  <w:marTop w:val="0"/>
                                                  <w:marBottom w:val="0"/>
                                                  <w:divBdr>
                                                    <w:top w:val="none" w:sz="0" w:space="0" w:color="auto"/>
                                                    <w:left w:val="none" w:sz="0" w:space="0" w:color="auto"/>
                                                    <w:bottom w:val="none" w:sz="0" w:space="0" w:color="auto"/>
                                                    <w:right w:val="none" w:sz="0" w:space="0" w:color="auto"/>
                                                  </w:divBdr>
                                                  <w:divsChild>
                                                    <w:div w:id="713650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314866">
                                              <w:marLeft w:val="0"/>
                                              <w:marRight w:val="0"/>
                                              <w:marTop w:val="0"/>
                                              <w:marBottom w:val="0"/>
                                              <w:divBdr>
                                                <w:top w:val="none" w:sz="0" w:space="0" w:color="auto"/>
                                                <w:left w:val="none" w:sz="0" w:space="0" w:color="auto"/>
                                                <w:bottom w:val="none" w:sz="0" w:space="0" w:color="auto"/>
                                                <w:right w:val="none" w:sz="0" w:space="0" w:color="auto"/>
                                              </w:divBdr>
                                              <w:divsChild>
                                                <w:div w:id="1439325425">
                                                  <w:marLeft w:val="0"/>
                                                  <w:marRight w:val="0"/>
                                                  <w:marTop w:val="0"/>
                                                  <w:marBottom w:val="0"/>
                                                  <w:divBdr>
                                                    <w:top w:val="none" w:sz="0" w:space="0" w:color="auto"/>
                                                    <w:left w:val="none" w:sz="0" w:space="0" w:color="auto"/>
                                                    <w:bottom w:val="none" w:sz="0" w:space="0" w:color="auto"/>
                                                    <w:right w:val="none" w:sz="0" w:space="0" w:color="auto"/>
                                                  </w:divBdr>
                                                </w:div>
                                                <w:div w:id="1651902950">
                                                  <w:marLeft w:val="0"/>
                                                  <w:marRight w:val="0"/>
                                                  <w:marTop w:val="0"/>
                                                  <w:marBottom w:val="0"/>
                                                  <w:divBdr>
                                                    <w:top w:val="none" w:sz="0" w:space="0" w:color="auto"/>
                                                    <w:left w:val="none" w:sz="0" w:space="0" w:color="auto"/>
                                                    <w:bottom w:val="none" w:sz="0" w:space="0" w:color="auto"/>
                                                    <w:right w:val="none" w:sz="0" w:space="0" w:color="auto"/>
                                                  </w:divBdr>
                                                  <w:divsChild>
                                                    <w:div w:id="18452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0051388">
                              <w:marLeft w:val="0"/>
                              <w:marRight w:val="0"/>
                              <w:marTop w:val="0"/>
                              <w:marBottom w:val="0"/>
                              <w:divBdr>
                                <w:top w:val="none" w:sz="0" w:space="0" w:color="auto"/>
                                <w:left w:val="none" w:sz="0" w:space="0" w:color="auto"/>
                                <w:bottom w:val="none" w:sz="0" w:space="0" w:color="auto"/>
                                <w:right w:val="none" w:sz="0" w:space="0" w:color="auto"/>
                              </w:divBdr>
                              <w:divsChild>
                                <w:div w:id="1897935889">
                                  <w:marLeft w:val="0"/>
                                  <w:marRight w:val="0"/>
                                  <w:marTop w:val="0"/>
                                  <w:marBottom w:val="0"/>
                                  <w:divBdr>
                                    <w:top w:val="none" w:sz="0" w:space="0" w:color="auto"/>
                                    <w:left w:val="none" w:sz="0" w:space="0" w:color="auto"/>
                                    <w:bottom w:val="none" w:sz="0" w:space="0" w:color="auto"/>
                                    <w:right w:val="none" w:sz="0" w:space="0" w:color="auto"/>
                                  </w:divBdr>
                                  <w:divsChild>
                                    <w:div w:id="432669429">
                                      <w:marLeft w:val="0"/>
                                      <w:marRight w:val="0"/>
                                      <w:marTop w:val="0"/>
                                      <w:marBottom w:val="0"/>
                                      <w:divBdr>
                                        <w:top w:val="none" w:sz="0" w:space="0" w:color="auto"/>
                                        <w:left w:val="none" w:sz="0" w:space="0" w:color="auto"/>
                                        <w:bottom w:val="none" w:sz="0" w:space="0" w:color="auto"/>
                                        <w:right w:val="none" w:sz="0" w:space="0" w:color="auto"/>
                                      </w:divBdr>
                                      <w:divsChild>
                                        <w:div w:id="1436513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28918796">
                      <w:marLeft w:val="0"/>
                      <w:marRight w:val="0"/>
                      <w:marTop w:val="0"/>
                      <w:marBottom w:val="0"/>
                      <w:divBdr>
                        <w:top w:val="none" w:sz="0" w:space="0" w:color="auto"/>
                        <w:left w:val="none" w:sz="0" w:space="0" w:color="auto"/>
                        <w:bottom w:val="none" w:sz="0" w:space="0" w:color="auto"/>
                        <w:right w:val="none" w:sz="0" w:space="0" w:color="auto"/>
                      </w:divBdr>
                      <w:divsChild>
                        <w:div w:id="1112702836">
                          <w:marLeft w:val="0"/>
                          <w:marRight w:val="0"/>
                          <w:marTop w:val="0"/>
                          <w:marBottom w:val="0"/>
                          <w:divBdr>
                            <w:top w:val="none" w:sz="0" w:space="0" w:color="auto"/>
                            <w:left w:val="none" w:sz="0" w:space="0" w:color="auto"/>
                            <w:bottom w:val="none" w:sz="0" w:space="0" w:color="auto"/>
                            <w:right w:val="none" w:sz="0" w:space="0" w:color="auto"/>
                          </w:divBdr>
                          <w:divsChild>
                            <w:div w:id="1933313496">
                              <w:marLeft w:val="0"/>
                              <w:marRight w:val="0"/>
                              <w:marTop w:val="0"/>
                              <w:marBottom w:val="0"/>
                              <w:divBdr>
                                <w:top w:val="none" w:sz="0" w:space="0" w:color="auto"/>
                                <w:left w:val="none" w:sz="0" w:space="0" w:color="auto"/>
                                <w:bottom w:val="none" w:sz="0" w:space="0" w:color="auto"/>
                                <w:right w:val="none" w:sz="0" w:space="0" w:color="auto"/>
                              </w:divBdr>
                              <w:divsChild>
                                <w:div w:id="1547716923">
                                  <w:marLeft w:val="0"/>
                                  <w:marRight w:val="0"/>
                                  <w:marTop w:val="0"/>
                                  <w:marBottom w:val="0"/>
                                  <w:divBdr>
                                    <w:top w:val="none" w:sz="0" w:space="0" w:color="auto"/>
                                    <w:left w:val="none" w:sz="0" w:space="0" w:color="auto"/>
                                    <w:bottom w:val="none" w:sz="0" w:space="0" w:color="auto"/>
                                    <w:right w:val="none" w:sz="0" w:space="0" w:color="auto"/>
                                  </w:divBdr>
                                  <w:divsChild>
                                    <w:div w:id="211512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56610632">
          <w:marLeft w:val="0"/>
          <w:marRight w:val="0"/>
          <w:marTop w:val="0"/>
          <w:marBottom w:val="0"/>
          <w:divBdr>
            <w:top w:val="none" w:sz="0" w:space="0" w:color="auto"/>
            <w:left w:val="none" w:sz="0" w:space="0" w:color="auto"/>
            <w:bottom w:val="none" w:sz="0" w:space="0" w:color="auto"/>
            <w:right w:val="none" w:sz="0" w:space="0" w:color="auto"/>
          </w:divBdr>
          <w:divsChild>
            <w:div w:id="1248809821">
              <w:marLeft w:val="0"/>
              <w:marRight w:val="0"/>
              <w:marTop w:val="0"/>
              <w:marBottom w:val="0"/>
              <w:divBdr>
                <w:top w:val="none" w:sz="0" w:space="0" w:color="auto"/>
                <w:left w:val="none" w:sz="0" w:space="0" w:color="auto"/>
                <w:bottom w:val="none" w:sz="0" w:space="0" w:color="auto"/>
                <w:right w:val="none" w:sz="0" w:space="0" w:color="auto"/>
              </w:divBdr>
              <w:divsChild>
                <w:div w:id="1731876558">
                  <w:marLeft w:val="0"/>
                  <w:marRight w:val="0"/>
                  <w:marTop w:val="0"/>
                  <w:marBottom w:val="0"/>
                  <w:divBdr>
                    <w:top w:val="none" w:sz="0" w:space="0" w:color="auto"/>
                    <w:left w:val="none" w:sz="0" w:space="0" w:color="auto"/>
                    <w:bottom w:val="none" w:sz="0" w:space="0" w:color="auto"/>
                    <w:right w:val="none" w:sz="0" w:space="0" w:color="auto"/>
                  </w:divBdr>
                  <w:divsChild>
                    <w:div w:id="1312372412">
                      <w:marLeft w:val="0"/>
                      <w:marRight w:val="0"/>
                      <w:marTop w:val="0"/>
                      <w:marBottom w:val="0"/>
                      <w:divBdr>
                        <w:top w:val="none" w:sz="0" w:space="0" w:color="auto"/>
                        <w:left w:val="none" w:sz="0" w:space="0" w:color="auto"/>
                        <w:bottom w:val="none" w:sz="0" w:space="0" w:color="auto"/>
                        <w:right w:val="none" w:sz="0" w:space="0" w:color="auto"/>
                      </w:divBdr>
                      <w:divsChild>
                        <w:div w:id="453448577">
                          <w:marLeft w:val="0"/>
                          <w:marRight w:val="0"/>
                          <w:marTop w:val="0"/>
                          <w:marBottom w:val="0"/>
                          <w:divBdr>
                            <w:top w:val="none" w:sz="0" w:space="0" w:color="auto"/>
                            <w:left w:val="none" w:sz="0" w:space="0" w:color="auto"/>
                            <w:bottom w:val="none" w:sz="0" w:space="0" w:color="auto"/>
                            <w:right w:val="none" w:sz="0" w:space="0" w:color="auto"/>
                          </w:divBdr>
                          <w:divsChild>
                            <w:div w:id="1369451170">
                              <w:marLeft w:val="0"/>
                              <w:marRight w:val="0"/>
                              <w:marTop w:val="0"/>
                              <w:marBottom w:val="0"/>
                              <w:divBdr>
                                <w:top w:val="none" w:sz="0" w:space="0" w:color="auto"/>
                                <w:left w:val="none" w:sz="0" w:space="0" w:color="auto"/>
                                <w:bottom w:val="none" w:sz="0" w:space="0" w:color="auto"/>
                                <w:right w:val="none" w:sz="0" w:space="0" w:color="auto"/>
                              </w:divBdr>
                              <w:divsChild>
                                <w:div w:id="1896551911">
                                  <w:marLeft w:val="0"/>
                                  <w:marRight w:val="0"/>
                                  <w:marTop w:val="0"/>
                                  <w:marBottom w:val="0"/>
                                  <w:divBdr>
                                    <w:top w:val="none" w:sz="0" w:space="0" w:color="auto"/>
                                    <w:left w:val="none" w:sz="0" w:space="0" w:color="auto"/>
                                    <w:bottom w:val="none" w:sz="0" w:space="0" w:color="auto"/>
                                    <w:right w:val="none" w:sz="0" w:space="0" w:color="auto"/>
                                  </w:divBdr>
                                  <w:divsChild>
                                    <w:div w:id="648561621">
                                      <w:marLeft w:val="0"/>
                                      <w:marRight w:val="0"/>
                                      <w:marTop w:val="0"/>
                                      <w:marBottom w:val="0"/>
                                      <w:divBdr>
                                        <w:top w:val="none" w:sz="0" w:space="0" w:color="auto"/>
                                        <w:left w:val="none" w:sz="0" w:space="0" w:color="auto"/>
                                        <w:bottom w:val="none" w:sz="0" w:space="0" w:color="auto"/>
                                        <w:right w:val="none" w:sz="0" w:space="0" w:color="auto"/>
                                      </w:divBdr>
                                      <w:divsChild>
                                        <w:div w:id="1487092034">
                                          <w:marLeft w:val="0"/>
                                          <w:marRight w:val="0"/>
                                          <w:marTop w:val="0"/>
                                          <w:marBottom w:val="0"/>
                                          <w:divBdr>
                                            <w:top w:val="none" w:sz="0" w:space="0" w:color="auto"/>
                                            <w:left w:val="none" w:sz="0" w:space="0" w:color="auto"/>
                                            <w:bottom w:val="none" w:sz="0" w:space="0" w:color="auto"/>
                                            <w:right w:val="none" w:sz="0" w:space="0" w:color="auto"/>
                                          </w:divBdr>
                                          <w:divsChild>
                                            <w:div w:id="112041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66483615">
          <w:marLeft w:val="0"/>
          <w:marRight w:val="0"/>
          <w:marTop w:val="0"/>
          <w:marBottom w:val="0"/>
          <w:divBdr>
            <w:top w:val="none" w:sz="0" w:space="0" w:color="auto"/>
            <w:left w:val="none" w:sz="0" w:space="0" w:color="auto"/>
            <w:bottom w:val="none" w:sz="0" w:space="0" w:color="auto"/>
            <w:right w:val="none" w:sz="0" w:space="0" w:color="auto"/>
          </w:divBdr>
          <w:divsChild>
            <w:div w:id="1739475404">
              <w:marLeft w:val="0"/>
              <w:marRight w:val="0"/>
              <w:marTop w:val="0"/>
              <w:marBottom w:val="0"/>
              <w:divBdr>
                <w:top w:val="none" w:sz="0" w:space="0" w:color="auto"/>
                <w:left w:val="none" w:sz="0" w:space="0" w:color="auto"/>
                <w:bottom w:val="none" w:sz="0" w:space="0" w:color="auto"/>
                <w:right w:val="none" w:sz="0" w:space="0" w:color="auto"/>
              </w:divBdr>
              <w:divsChild>
                <w:div w:id="1526556291">
                  <w:marLeft w:val="0"/>
                  <w:marRight w:val="0"/>
                  <w:marTop w:val="0"/>
                  <w:marBottom w:val="0"/>
                  <w:divBdr>
                    <w:top w:val="none" w:sz="0" w:space="0" w:color="auto"/>
                    <w:left w:val="none" w:sz="0" w:space="0" w:color="auto"/>
                    <w:bottom w:val="none" w:sz="0" w:space="0" w:color="auto"/>
                    <w:right w:val="none" w:sz="0" w:space="0" w:color="auto"/>
                  </w:divBdr>
                  <w:divsChild>
                    <w:div w:id="762065432">
                      <w:marLeft w:val="0"/>
                      <w:marRight w:val="0"/>
                      <w:marTop w:val="0"/>
                      <w:marBottom w:val="0"/>
                      <w:divBdr>
                        <w:top w:val="none" w:sz="0" w:space="0" w:color="auto"/>
                        <w:left w:val="none" w:sz="0" w:space="0" w:color="auto"/>
                        <w:bottom w:val="none" w:sz="0" w:space="0" w:color="auto"/>
                        <w:right w:val="none" w:sz="0" w:space="0" w:color="auto"/>
                      </w:divBdr>
                      <w:divsChild>
                        <w:div w:id="869877272">
                          <w:marLeft w:val="0"/>
                          <w:marRight w:val="0"/>
                          <w:marTop w:val="0"/>
                          <w:marBottom w:val="0"/>
                          <w:divBdr>
                            <w:top w:val="none" w:sz="0" w:space="0" w:color="auto"/>
                            <w:left w:val="none" w:sz="0" w:space="0" w:color="auto"/>
                            <w:bottom w:val="none" w:sz="0" w:space="0" w:color="auto"/>
                            <w:right w:val="none" w:sz="0" w:space="0" w:color="auto"/>
                          </w:divBdr>
                          <w:divsChild>
                            <w:div w:id="87892592">
                              <w:marLeft w:val="0"/>
                              <w:marRight w:val="0"/>
                              <w:marTop w:val="0"/>
                              <w:marBottom w:val="0"/>
                              <w:divBdr>
                                <w:top w:val="none" w:sz="0" w:space="0" w:color="auto"/>
                                <w:left w:val="none" w:sz="0" w:space="0" w:color="auto"/>
                                <w:bottom w:val="none" w:sz="0" w:space="0" w:color="auto"/>
                                <w:right w:val="none" w:sz="0" w:space="0" w:color="auto"/>
                              </w:divBdr>
                              <w:divsChild>
                                <w:div w:id="829717736">
                                  <w:marLeft w:val="0"/>
                                  <w:marRight w:val="0"/>
                                  <w:marTop w:val="0"/>
                                  <w:marBottom w:val="0"/>
                                  <w:divBdr>
                                    <w:top w:val="none" w:sz="0" w:space="0" w:color="auto"/>
                                    <w:left w:val="none" w:sz="0" w:space="0" w:color="auto"/>
                                    <w:bottom w:val="none" w:sz="0" w:space="0" w:color="auto"/>
                                    <w:right w:val="none" w:sz="0" w:space="0" w:color="auto"/>
                                  </w:divBdr>
                                  <w:divsChild>
                                    <w:div w:id="537932328">
                                      <w:marLeft w:val="0"/>
                                      <w:marRight w:val="0"/>
                                      <w:marTop w:val="0"/>
                                      <w:marBottom w:val="0"/>
                                      <w:divBdr>
                                        <w:top w:val="none" w:sz="0" w:space="0" w:color="auto"/>
                                        <w:left w:val="none" w:sz="0" w:space="0" w:color="auto"/>
                                        <w:bottom w:val="none" w:sz="0" w:space="0" w:color="auto"/>
                                        <w:right w:val="none" w:sz="0" w:space="0" w:color="auto"/>
                                      </w:divBdr>
                                      <w:divsChild>
                                        <w:div w:id="211019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766957">
                              <w:marLeft w:val="0"/>
                              <w:marRight w:val="0"/>
                              <w:marTop w:val="0"/>
                              <w:marBottom w:val="0"/>
                              <w:divBdr>
                                <w:top w:val="none" w:sz="0" w:space="0" w:color="auto"/>
                                <w:left w:val="none" w:sz="0" w:space="0" w:color="auto"/>
                                <w:bottom w:val="none" w:sz="0" w:space="0" w:color="auto"/>
                                <w:right w:val="none" w:sz="0" w:space="0" w:color="auto"/>
                              </w:divBdr>
                              <w:divsChild>
                                <w:div w:id="1962611810">
                                  <w:marLeft w:val="0"/>
                                  <w:marRight w:val="0"/>
                                  <w:marTop w:val="0"/>
                                  <w:marBottom w:val="0"/>
                                  <w:divBdr>
                                    <w:top w:val="none" w:sz="0" w:space="0" w:color="auto"/>
                                    <w:left w:val="none" w:sz="0" w:space="0" w:color="auto"/>
                                    <w:bottom w:val="none" w:sz="0" w:space="0" w:color="auto"/>
                                    <w:right w:val="none" w:sz="0" w:space="0" w:color="auto"/>
                                  </w:divBdr>
                                  <w:divsChild>
                                    <w:div w:id="1387870965">
                                      <w:marLeft w:val="0"/>
                                      <w:marRight w:val="0"/>
                                      <w:marTop w:val="0"/>
                                      <w:marBottom w:val="0"/>
                                      <w:divBdr>
                                        <w:top w:val="none" w:sz="0" w:space="0" w:color="auto"/>
                                        <w:left w:val="none" w:sz="0" w:space="0" w:color="auto"/>
                                        <w:bottom w:val="none" w:sz="0" w:space="0" w:color="auto"/>
                                        <w:right w:val="none" w:sz="0" w:space="0" w:color="auto"/>
                                      </w:divBdr>
                                      <w:divsChild>
                                        <w:div w:id="1232883770">
                                          <w:marLeft w:val="0"/>
                                          <w:marRight w:val="0"/>
                                          <w:marTop w:val="0"/>
                                          <w:marBottom w:val="0"/>
                                          <w:divBdr>
                                            <w:top w:val="none" w:sz="0" w:space="0" w:color="auto"/>
                                            <w:left w:val="none" w:sz="0" w:space="0" w:color="auto"/>
                                            <w:bottom w:val="none" w:sz="0" w:space="0" w:color="auto"/>
                                            <w:right w:val="none" w:sz="0" w:space="0" w:color="auto"/>
                                          </w:divBdr>
                                          <w:divsChild>
                                            <w:div w:id="150952935">
                                              <w:marLeft w:val="0"/>
                                              <w:marRight w:val="0"/>
                                              <w:marTop w:val="0"/>
                                              <w:marBottom w:val="0"/>
                                              <w:divBdr>
                                                <w:top w:val="none" w:sz="0" w:space="0" w:color="auto"/>
                                                <w:left w:val="none" w:sz="0" w:space="0" w:color="auto"/>
                                                <w:bottom w:val="none" w:sz="0" w:space="0" w:color="auto"/>
                                                <w:right w:val="none" w:sz="0" w:space="0" w:color="auto"/>
                                              </w:divBdr>
                                              <w:divsChild>
                                                <w:div w:id="507642437">
                                                  <w:marLeft w:val="0"/>
                                                  <w:marRight w:val="0"/>
                                                  <w:marTop w:val="0"/>
                                                  <w:marBottom w:val="0"/>
                                                  <w:divBdr>
                                                    <w:top w:val="none" w:sz="0" w:space="0" w:color="auto"/>
                                                    <w:left w:val="none" w:sz="0" w:space="0" w:color="auto"/>
                                                    <w:bottom w:val="none" w:sz="0" w:space="0" w:color="auto"/>
                                                    <w:right w:val="none" w:sz="0" w:space="0" w:color="auto"/>
                                                  </w:divBdr>
                                                </w:div>
                                                <w:div w:id="659969337">
                                                  <w:marLeft w:val="0"/>
                                                  <w:marRight w:val="0"/>
                                                  <w:marTop w:val="0"/>
                                                  <w:marBottom w:val="0"/>
                                                  <w:divBdr>
                                                    <w:top w:val="none" w:sz="0" w:space="0" w:color="auto"/>
                                                    <w:left w:val="none" w:sz="0" w:space="0" w:color="auto"/>
                                                    <w:bottom w:val="none" w:sz="0" w:space="0" w:color="auto"/>
                                                    <w:right w:val="none" w:sz="0" w:space="0" w:color="auto"/>
                                                  </w:divBdr>
                                                  <w:divsChild>
                                                    <w:div w:id="107219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6406870">
                      <w:marLeft w:val="0"/>
                      <w:marRight w:val="0"/>
                      <w:marTop w:val="0"/>
                      <w:marBottom w:val="0"/>
                      <w:divBdr>
                        <w:top w:val="none" w:sz="0" w:space="0" w:color="auto"/>
                        <w:left w:val="none" w:sz="0" w:space="0" w:color="auto"/>
                        <w:bottom w:val="none" w:sz="0" w:space="0" w:color="auto"/>
                        <w:right w:val="none" w:sz="0" w:space="0" w:color="auto"/>
                      </w:divBdr>
                      <w:divsChild>
                        <w:div w:id="743378409">
                          <w:marLeft w:val="0"/>
                          <w:marRight w:val="0"/>
                          <w:marTop w:val="0"/>
                          <w:marBottom w:val="0"/>
                          <w:divBdr>
                            <w:top w:val="none" w:sz="0" w:space="0" w:color="auto"/>
                            <w:left w:val="none" w:sz="0" w:space="0" w:color="auto"/>
                            <w:bottom w:val="none" w:sz="0" w:space="0" w:color="auto"/>
                            <w:right w:val="none" w:sz="0" w:space="0" w:color="auto"/>
                          </w:divBdr>
                          <w:divsChild>
                            <w:div w:id="737559855">
                              <w:marLeft w:val="0"/>
                              <w:marRight w:val="0"/>
                              <w:marTop w:val="0"/>
                              <w:marBottom w:val="0"/>
                              <w:divBdr>
                                <w:top w:val="none" w:sz="0" w:space="0" w:color="auto"/>
                                <w:left w:val="none" w:sz="0" w:space="0" w:color="auto"/>
                                <w:bottom w:val="none" w:sz="0" w:space="0" w:color="auto"/>
                                <w:right w:val="none" w:sz="0" w:space="0" w:color="auto"/>
                              </w:divBdr>
                              <w:divsChild>
                                <w:div w:id="118229467">
                                  <w:marLeft w:val="0"/>
                                  <w:marRight w:val="0"/>
                                  <w:marTop w:val="0"/>
                                  <w:marBottom w:val="0"/>
                                  <w:divBdr>
                                    <w:top w:val="none" w:sz="0" w:space="0" w:color="auto"/>
                                    <w:left w:val="none" w:sz="0" w:space="0" w:color="auto"/>
                                    <w:bottom w:val="none" w:sz="0" w:space="0" w:color="auto"/>
                                    <w:right w:val="none" w:sz="0" w:space="0" w:color="auto"/>
                                  </w:divBdr>
                                  <w:divsChild>
                                    <w:div w:id="174479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3905645">
          <w:marLeft w:val="0"/>
          <w:marRight w:val="0"/>
          <w:marTop w:val="0"/>
          <w:marBottom w:val="0"/>
          <w:divBdr>
            <w:top w:val="none" w:sz="0" w:space="0" w:color="auto"/>
            <w:left w:val="none" w:sz="0" w:space="0" w:color="auto"/>
            <w:bottom w:val="none" w:sz="0" w:space="0" w:color="auto"/>
            <w:right w:val="none" w:sz="0" w:space="0" w:color="auto"/>
          </w:divBdr>
          <w:divsChild>
            <w:div w:id="89814586">
              <w:marLeft w:val="0"/>
              <w:marRight w:val="0"/>
              <w:marTop w:val="0"/>
              <w:marBottom w:val="0"/>
              <w:divBdr>
                <w:top w:val="none" w:sz="0" w:space="0" w:color="auto"/>
                <w:left w:val="none" w:sz="0" w:space="0" w:color="auto"/>
                <w:bottom w:val="none" w:sz="0" w:space="0" w:color="auto"/>
                <w:right w:val="none" w:sz="0" w:space="0" w:color="auto"/>
              </w:divBdr>
              <w:divsChild>
                <w:div w:id="1931350287">
                  <w:marLeft w:val="0"/>
                  <w:marRight w:val="0"/>
                  <w:marTop w:val="0"/>
                  <w:marBottom w:val="0"/>
                  <w:divBdr>
                    <w:top w:val="none" w:sz="0" w:space="0" w:color="auto"/>
                    <w:left w:val="none" w:sz="0" w:space="0" w:color="auto"/>
                    <w:bottom w:val="none" w:sz="0" w:space="0" w:color="auto"/>
                    <w:right w:val="none" w:sz="0" w:space="0" w:color="auto"/>
                  </w:divBdr>
                  <w:divsChild>
                    <w:div w:id="1000961212">
                      <w:marLeft w:val="0"/>
                      <w:marRight w:val="0"/>
                      <w:marTop w:val="0"/>
                      <w:marBottom w:val="0"/>
                      <w:divBdr>
                        <w:top w:val="none" w:sz="0" w:space="0" w:color="auto"/>
                        <w:left w:val="none" w:sz="0" w:space="0" w:color="auto"/>
                        <w:bottom w:val="none" w:sz="0" w:space="0" w:color="auto"/>
                        <w:right w:val="none" w:sz="0" w:space="0" w:color="auto"/>
                      </w:divBdr>
                      <w:divsChild>
                        <w:div w:id="1921719506">
                          <w:marLeft w:val="0"/>
                          <w:marRight w:val="0"/>
                          <w:marTop w:val="0"/>
                          <w:marBottom w:val="0"/>
                          <w:divBdr>
                            <w:top w:val="none" w:sz="0" w:space="0" w:color="auto"/>
                            <w:left w:val="none" w:sz="0" w:space="0" w:color="auto"/>
                            <w:bottom w:val="none" w:sz="0" w:space="0" w:color="auto"/>
                            <w:right w:val="none" w:sz="0" w:space="0" w:color="auto"/>
                          </w:divBdr>
                          <w:divsChild>
                            <w:div w:id="1223491837">
                              <w:marLeft w:val="0"/>
                              <w:marRight w:val="0"/>
                              <w:marTop w:val="0"/>
                              <w:marBottom w:val="0"/>
                              <w:divBdr>
                                <w:top w:val="none" w:sz="0" w:space="0" w:color="auto"/>
                                <w:left w:val="none" w:sz="0" w:space="0" w:color="auto"/>
                                <w:bottom w:val="none" w:sz="0" w:space="0" w:color="auto"/>
                                <w:right w:val="none" w:sz="0" w:space="0" w:color="auto"/>
                              </w:divBdr>
                              <w:divsChild>
                                <w:div w:id="1905026117">
                                  <w:marLeft w:val="0"/>
                                  <w:marRight w:val="0"/>
                                  <w:marTop w:val="0"/>
                                  <w:marBottom w:val="0"/>
                                  <w:divBdr>
                                    <w:top w:val="none" w:sz="0" w:space="0" w:color="auto"/>
                                    <w:left w:val="none" w:sz="0" w:space="0" w:color="auto"/>
                                    <w:bottom w:val="none" w:sz="0" w:space="0" w:color="auto"/>
                                    <w:right w:val="none" w:sz="0" w:space="0" w:color="auto"/>
                                  </w:divBdr>
                                  <w:divsChild>
                                    <w:div w:id="612132584">
                                      <w:marLeft w:val="0"/>
                                      <w:marRight w:val="0"/>
                                      <w:marTop w:val="0"/>
                                      <w:marBottom w:val="0"/>
                                      <w:divBdr>
                                        <w:top w:val="none" w:sz="0" w:space="0" w:color="auto"/>
                                        <w:left w:val="none" w:sz="0" w:space="0" w:color="auto"/>
                                        <w:bottom w:val="none" w:sz="0" w:space="0" w:color="auto"/>
                                        <w:right w:val="none" w:sz="0" w:space="0" w:color="auto"/>
                                      </w:divBdr>
                                      <w:divsChild>
                                        <w:div w:id="14636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5410221">
                              <w:marLeft w:val="0"/>
                              <w:marRight w:val="0"/>
                              <w:marTop w:val="0"/>
                              <w:marBottom w:val="0"/>
                              <w:divBdr>
                                <w:top w:val="none" w:sz="0" w:space="0" w:color="auto"/>
                                <w:left w:val="none" w:sz="0" w:space="0" w:color="auto"/>
                                <w:bottom w:val="none" w:sz="0" w:space="0" w:color="auto"/>
                                <w:right w:val="none" w:sz="0" w:space="0" w:color="auto"/>
                              </w:divBdr>
                              <w:divsChild>
                                <w:div w:id="449057626">
                                  <w:marLeft w:val="0"/>
                                  <w:marRight w:val="0"/>
                                  <w:marTop w:val="0"/>
                                  <w:marBottom w:val="0"/>
                                  <w:divBdr>
                                    <w:top w:val="none" w:sz="0" w:space="0" w:color="auto"/>
                                    <w:left w:val="none" w:sz="0" w:space="0" w:color="auto"/>
                                    <w:bottom w:val="none" w:sz="0" w:space="0" w:color="auto"/>
                                    <w:right w:val="none" w:sz="0" w:space="0" w:color="auto"/>
                                  </w:divBdr>
                                  <w:divsChild>
                                    <w:div w:id="1889684059">
                                      <w:marLeft w:val="0"/>
                                      <w:marRight w:val="0"/>
                                      <w:marTop w:val="0"/>
                                      <w:marBottom w:val="0"/>
                                      <w:divBdr>
                                        <w:top w:val="none" w:sz="0" w:space="0" w:color="auto"/>
                                        <w:left w:val="none" w:sz="0" w:space="0" w:color="auto"/>
                                        <w:bottom w:val="none" w:sz="0" w:space="0" w:color="auto"/>
                                        <w:right w:val="none" w:sz="0" w:space="0" w:color="auto"/>
                                      </w:divBdr>
                                      <w:divsChild>
                                        <w:div w:id="1278679495">
                                          <w:marLeft w:val="0"/>
                                          <w:marRight w:val="0"/>
                                          <w:marTop w:val="0"/>
                                          <w:marBottom w:val="0"/>
                                          <w:divBdr>
                                            <w:top w:val="none" w:sz="0" w:space="0" w:color="auto"/>
                                            <w:left w:val="none" w:sz="0" w:space="0" w:color="auto"/>
                                            <w:bottom w:val="none" w:sz="0" w:space="0" w:color="auto"/>
                                            <w:right w:val="none" w:sz="0" w:space="0" w:color="auto"/>
                                          </w:divBdr>
                                          <w:divsChild>
                                            <w:div w:id="841089682">
                                              <w:marLeft w:val="0"/>
                                              <w:marRight w:val="0"/>
                                              <w:marTop w:val="0"/>
                                              <w:marBottom w:val="0"/>
                                              <w:divBdr>
                                                <w:top w:val="none" w:sz="0" w:space="0" w:color="auto"/>
                                                <w:left w:val="none" w:sz="0" w:space="0" w:color="auto"/>
                                                <w:bottom w:val="none" w:sz="0" w:space="0" w:color="auto"/>
                                                <w:right w:val="none" w:sz="0" w:space="0" w:color="auto"/>
                                              </w:divBdr>
                                              <w:divsChild>
                                                <w:div w:id="849418164">
                                                  <w:marLeft w:val="0"/>
                                                  <w:marRight w:val="0"/>
                                                  <w:marTop w:val="0"/>
                                                  <w:marBottom w:val="0"/>
                                                  <w:divBdr>
                                                    <w:top w:val="none" w:sz="0" w:space="0" w:color="auto"/>
                                                    <w:left w:val="none" w:sz="0" w:space="0" w:color="auto"/>
                                                    <w:bottom w:val="none" w:sz="0" w:space="0" w:color="auto"/>
                                                    <w:right w:val="none" w:sz="0" w:space="0" w:color="auto"/>
                                                  </w:divBdr>
                                                  <w:divsChild>
                                                    <w:div w:id="1537235315">
                                                      <w:marLeft w:val="0"/>
                                                      <w:marRight w:val="0"/>
                                                      <w:marTop w:val="0"/>
                                                      <w:marBottom w:val="0"/>
                                                      <w:divBdr>
                                                        <w:top w:val="none" w:sz="0" w:space="0" w:color="auto"/>
                                                        <w:left w:val="none" w:sz="0" w:space="0" w:color="auto"/>
                                                        <w:bottom w:val="none" w:sz="0" w:space="0" w:color="auto"/>
                                                        <w:right w:val="none" w:sz="0" w:space="0" w:color="auto"/>
                                                      </w:divBdr>
                                                    </w:div>
                                                  </w:divsChild>
                                                </w:div>
                                                <w:div w:id="164318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6494629">
                      <w:marLeft w:val="0"/>
                      <w:marRight w:val="0"/>
                      <w:marTop w:val="0"/>
                      <w:marBottom w:val="0"/>
                      <w:divBdr>
                        <w:top w:val="none" w:sz="0" w:space="0" w:color="auto"/>
                        <w:left w:val="none" w:sz="0" w:space="0" w:color="auto"/>
                        <w:bottom w:val="none" w:sz="0" w:space="0" w:color="auto"/>
                        <w:right w:val="none" w:sz="0" w:space="0" w:color="auto"/>
                      </w:divBdr>
                      <w:divsChild>
                        <w:div w:id="1550024579">
                          <w:marLeft w:val="0"/>
                          <w:marRight w:val="0"/>
                          <w:marTop w:val="0"/>
                          <w:marBottom w:val="0"/>
                          <w:divBdr>
                            <w:top w:val="none" w:sz="0" w:space="0" w:color="auto"/>
                            <w:left w:val="none" w:sz="0" w:space="0" w:color="auto"/>
                            <w:bottom w:val="none" w:sz="0" w:space="0" w:color="auto"/>
                            <w:right w:val="none" w:sz="0" w:space="0" w:color="auto"/>
                          </w:divBdr>
                          <w:divsChild>
                            <w:div w:id="1042093303">
                              <w:marLeft w:val="0"/>
                              <w:marRight w:val="0"/>
                              <w:marTop w:val="0"/>
                              <w:marBottom w:val="0"/>
                              <w:divBdr>
                                <w:top w:val="none" w:sz="0" w:space="0" w:color="auto"/>
                                <w:left w:val="none" w:sz="0" w:space="0" w:color="auto"/>
                                <w:bottom w:val="none" w:sz="0" w:space="0" w:color="auto"/>
                                <w:right w:val="none" w:sz="0" w:space="0" w:color="auto"/>
                              </w:divBdr>
                              <w:divsChild>
                                <w:div w:id="474563317">
                                  <w:marLeft w:val="0"/>
                                  <w:marRight w:val="0"/>
                                  <w:marTop w:val="0"/>
                                  <w:marBottom w:val="0"/>
                                  <w:divBdr>
                                    <w:top w:val="none" w:sz="0" w:space="0" w:color="auto"/>
                                    <w:left w:val="none" w:sz="0" w:space="0" w:color="auto"/>
                                    <w:bottom w:val="none" w:sz="0" w:space="0" w:color="auto"/>
                                    <w:right w:val="none" w:sz="0" w:space="0" w:color="auto"/>
                                  </w:divBdr>
                                  <w:divsChild>
                                    <w:div w:id="1687711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9749662">
          <w:marLeft w:val="0"/>
          <w:marRight w:val="0"/>
          <w:marTop w:val="0"/>
          <w:marBottom w:val="0"/>
          <w:divBdr>
            <w:top w:val="none" w:sz="0" w:space="0" w:color="auto"/>
            <w:left w:val="none" w:sz="0" w:space="0" w:color="auto"/>
            <w:bottom w:val="none" w:sz="0" w:space="0" w:color="auto"/>
            <w:right w:val="none" w:sz="0" w:space="0" w:color="auto"/>
          </w:divBdr>
          <w:divsChild>
            <w:div w:id="657882503">
              <w:marLeft w:val="0"/>
              <w:marRight w:val="0"/>
              <w:marTop w:val="0"/>
              <w:marBottom w:val="0"/>
              <w:divBdr>
                <w:top w:val="none" w:sz="0" w:space="0" w:color="auto"/>
                <w:left w:val="none" w:sz="0" w:space="0" w:color="auto"/>
                <w:bottom w:val="none" w:sz="0" w:space="0" w:color="auto"/>
                <w:right w:val="none" w:sz="0" w:space="0" w:color="auto"/>
              </w:divBdr>
              <w:divsChild>
                <w:div w:id="1231959458">
                  <w:marLeft w:val="0"/>
                  <w:marRight w:val="0"/>
                  <w:marTop w:val="0"/>
                  <w:marBottom w:val="0"/>
                  <w:divBdr>
                    <w:top w:val="none" w:sz="0" w:space="0" w:color="auto"/>
                    <w:left w:val="none" w:sz="0" w:space="0" w:color="auto"/>
                    <w:bottom w:val="none" w:sz="0" w:space="0" w:color="auto"/>
                    <w:right w:val="none" w:sz="0" w:space="0" w:color="auto"/>
                  </w:divBdr>
                  <w:divsChild>
                    <w:div w:id="76442937">
                      <w:marLeft w:val="0"/>
                      <w:marRight w:val="0"/>
                      <w:marTop w:val="0"/>
                      <w:marBottom w:val="0"/>
                      <w:divBdr>
                        <w:top w:val="none" w:sz="0" w:space="0" w:color="auto"/>
                        <w:left w:val="none" w:sz="0" w:space="0" w:color="auto"/>
                        <w:bottom w:val="none" w:sz="0" w:space="0" w:color="auto"/>
                        <w:right w:val="none" w:sz="0" w:space="0" w:color="auto"/>
                      </w:divBdr>
                      <w:divsChild>
                        <w:div w:id="1663586340">
                          <w:marLeft w:val="0"/>
                          <w:marRight w:val="0"/>
                          <w:marTop w:val="0"/>
                          <w:marBottom w:val="0"/>
                          <w:divBdr>
                            <w:top w:val="none" w:sz="0" w:space="0" w:color="auto"/>
                            <w:left w:val="none" w:sz="0" w:space="0" w:color="auto"/>
                            <w:bottom w:val="none" w:sz="0" w:space="0" w:color="auto"/>
                            <w:right w:val="none" w:sz="0" w:space="0" w:color="auto"/>
                          </w:divBdr>
                          <w:divsChild>
                            <w:div w:id="1320883277">
                              <w:marLeft w:val="0"/>
                              <w:marRight w:val="0"/>
                              <w:marTop w:val="0"/>
                              <w:marBottom w:val="0"/>
                              <w:divBdr>
                                <w:top w:val="none" w:sz="0" w:space="0" w:color="auto"/>
                                <w:left w:val="none" w:sz="0" w:space="0" w:color="auto"/>
                                <w:bottom w:val="none" w:sz="0" w:space="0" w:color="auto"/>
                                <w:right w:val="none" w:sz="0" w:space="0" w:color="auto"/>
                              </w:divBdr>
                              <w:divsChild>
                                <w:div w:id="1172916011">
                                  <w:marLeft w:val="0"/>
                                  <w:marRight w:val="0"/>
                                  <w:marTop w:val="0"/>
                                  <w:marBottom w:val="0"/>
                                  <w:divBdr>
                                    <w:top w:val="none" w:sz="0" w:space="0" w:color="auto"/>
                                    <w:left w:val="none" w:sz="0" w:space="0" w:color="auto"/>
                                    <w:bottom w:val="none" w:sz="0" w:space="0" w:color="auto"/>
                                    <w:right w:val="none" w:sz="0" w:space="0" w:color="auto"/>
                                  </w:divBdr>
                                  <w:divsChild>
                                    <w:div w:id="573006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33861">
                      <w:marLeft w:val="0"/>
                      <w:marRight w:val="0"/>
                      <w:marTop w:val="0"/>
                      <w:marBottom w:val="0"/>
                      <w:divBdr>
                        <w:top w:val="none" w:sz="0" w:space="0" w:color="auto"/>
                        <w:left w:val="none" w:sz="0" w:space="0" w:color="auto"/>
                        <w:bottom w:val="none" w:sz="0" w:space="0" w:color="auto"/>
                        <w:right w:val="none" w:sz="0" w:space="0" w:color="auto"/>
                      </w:divBdr>
                      <w:divsChild>
                        <w:div w:id="868644635">
                          <w:marLeft w:val="0"/>
                          <w:marRight w:val="0"/>
                          <w:marTop w:val="0"/>
                          <w:marBottom w:val="0"/>
                          <w:divBdr>
                            <w:top w:val="none" w:sz="0" w:space="0" w:color="auto"/>
                            <w:left w:val="none" w:sz="0" w:space="0" w:color="auto"/>
                            <w:bottom w:val="none" w:sz="0" w:space="0" w:color="auto"/>
                            <w:right w:val="none" w:sz="0" w:space="0" w:color="auto"/>
                          </w:divBdr>
                          <w:divsChild>
                            <w:div w:id="250243808">
                              <w:marLeft w:val="0"/>
                              <w:marRight w:val="0"/>
                              <w:marTop w:val="0"/>
                              <w:marBottom w:val="0"/>
                              <w:divBdr>
                                <w:top w:val="none" w:sz="0" w:space="0" w:color="auto"/>
                                <w:left w:val="none" w:sz="0" w:space="0" w:color="auto"/>
                                <w:bottom w:val="none" w:sz="0" w:space="0" w:color="auto"/>
                                <w:right w:val="none" w:sz="0" w:space="0" w:color="auto"/>
                              </w:divBdr>
                              <w:divsChild>
                                <w:div w:id="2019309135">
                                  <w:marLeft w:val="0"/>
                                  <w:marRight w:val="0"/>
                                  <w:marTop w:val="0"/>
                                  <w:marBottom w:val="0"/>
                                  <w:divBdr>
                                    <w:top w:val="none" w:sz="0" w:space="0" w:color="auto"/>
                                    <w:left w:val="none" w:sz="0" w:space="0" w:color="auto"/>
                                    <w:bottom w:val="none" w:sz="0" w:space="0" w:color="auto"/>
                                    <w:right w:val="none" w:sz="0" w:space="0" w:color="auto"/>
                                  </w:divBdr>
                                  <w:divsChild>
                                    <w:div w:id="1496603711">
                                      <w:marLeft w:val="0"/>
                                      <w:marRight w:val="0"/>
                                      <w:marTop w:val="0"/>
                                      <w:marBottom w:val="0"/>
                                      <w:divBdr>
                                        <w:top w:val="none" w:sz="0" w:space="0" w:color="auto"/>
                                        <w:left w:val="none" w:sz="0" w:space="0" w:color="auto"/>
                                        <w:bottom w:val="none" w:sz="0" w:space="0" w:color="auto"/>
                                        <w:right w:val="none" w:sz="0" w:space="0" w:color="auto"/>
                                      </w:divBdr>
                                      <w:divsChild>
                                        <w:div w:id="1385256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04996">
                              <w:marLeft w:val="0"/>
                              <w:marRight w:val="0"/>
                              <w:marTop w:val="0"/>
                              <w:marBottom w:val="0"/>
                              <w:divBdr>
                                <w:top w:val="none" w:sz="0" w:space="0" w:color="auto"/>
                                <w:left w:val="none" w:sz="0" w:space="0" w:color="auto"/>
                                <w:bottom w:val="none" w:sz="0" w:space="0" w:color="auto"/>
                                <w:right w:val="none" w:sz="0" w:space="0" w:color="auto"/>
                              </w:divBdr>
                              <w:divsChild>
                                <w:div w:id="544752255">
                                  <w:marLeft w:val="0"/>
                                  <w:marRight w:val="0"/>
                                  <w:marTop w:val="0"/>
                                  <w:marBottom w:val="0"/>
                                  <w:divBdr>
                                    <w:top w:val="none" w:sz="0" w:space="0" w:color="auto"/>
                                    <w:left w:val="none" w:sz="0" w:space="0" w:color="auto"/>
                                    <w:bottom w:val="none" w:sz="0" w:space="0" w:color="auto"/>
                                    <w:right w:val="none" w:sz="0" w:space="0" w:color="auto"/>
                                  </w:divBdr>
                                  <w:divsChild>
                                    <w:div w:id="1917518482">
                                      <w:marLeft w:val="0"/>
                                      <w:marRight w:val="0"/>
                                      <w:marTop w:val="0"/>
                                      <w:marBottom w:val="0"/>
                                      <w:divBdr>
                                        <w:top w:val="none" w:sz="0" w:space="0" w:color="auto"/>
                                        <w:left w:val="none" w:sz="0" w:space="0" w:color="auto"/>
                                        <w:bottom w:val="none" w:sz="0" w:space="0" w:color="auto"/>
                                        <w:right w:val="none" w:sz="0" w:space="0" w:color="auto"/>
                                      </w:divBdr>
                                      <w:divsChild>
                                        <w:div w:id="533347465">
                                          <w:marLeft w:val="0"/>
                                          <w:marRight w:val="0"/>
                                          <w:marTop w:val="0"/>
                                          <w:marBottom w:val="0"/>
                                          <w:divBdr>
                                            <w:top w:val="none" w:sz="0" w:space="0" w:color="auto"/>
                                            <w:left w:val="none" w:sz="0" w:space="0" w:color="auto"/>
                                            <w:bottom w:val="none" w:sz="0" w:space="0" w:color="auto"/>
                                            <w:right w:val="none" w:sz="0" w:space="0" w:color="auto"/>
                                          </w:divBdr>
                                          <w:divsChild>
                                            <w:div w:id="864487516">
                                              <w:marLeft w:val="0"/>
                                              <w:marRight w:val="0"/>
                                              <w:marTop w:val="0"/>
                                              <w:marBottom w:val="0"/>
                                              <w:divBdr>
                                                <w:top w:val="none" w:sz="0" w:space="0" w:color="auto"/>
                                                <w:left w:val="none" w:sz="0" w:space="0" w:color="auto"/>
                                                <w:bottom w:val="none" w:sz="0" w:space="0" w:color="auto"/>
                                                <w:right w:val="none" w:sz="0" w:space="0" w:color="auto"/>
                                              </w:divBdr>
                                              <w:divsChild>
                                                <w:div w:id="243953309">
                                                  <w:marLeft w:val="0"/>
                                                  <w:marRight w:val="0"/>
                                                  <w:marTop w:val="0"/>
                                                  <w:marBottom w:val="0"/>
                                                  <w:divBdr>
                                                    <w:top w:val="none" w:sz="0" w:space="0" w:color="auto"/>
                                                    <w:left w:val="none" w:sz="0" w:space="0" w:color="auto"/>
                                                    <w:bottom w:val="none" w:sz="0" w:space="0" w:color="auto"/>
                                                    <w:right w:val="none" w:sz="0" w:space="0" w:color="auto"/>
                                                  </w:divBdr>
                                                </w:div>
                                                <w:div w:id="1946615835">
                                                  <w:marLeft w:val="0"/>
                                                  <w:marRight w:val="0"/>
                                                  <w:marTop w:val="0"/>
                                                  <w:marBottom w:val="0"/>
                                                  <w:divBdr>
                                                    <w:top w:val="none" w:sz="0" w:space="0" w:color="auto"/>
                                                    <w:left w:val="none" w:sz="0" w:space="0" w:color="auto"/>
                                                    <w:bottom w:val="none" w:sz="0" w:space="0" w:color="auto"/>
                                                    <w:right w:val="none" w:sz="0" w:space="0" w:color="auto"/>
                                                  </w:divBdr>
                                                  <w:divsChild>
                                                    <w:div w:id="103411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42906323">
          <w:marLeft w:val="0"/>
          <w:marRight w:val="0"/>
          <w:marTop w:val="0"/>
          <w:marBottom w:val="0"/>
          <w:divBdr>
            <w:top w:val="none" w:sz="0" w:space="0" w:color="auto"/>
            <w:left w:val="none" w:sz="0" w:space="0" w:color="auto"/>
            <w:bottom w:val="none" w:sz="0" w:space="0" w:color="auto"/>
            <w:right w:val="none" w:sz="0" w:space="0" w:color="auto"/>
          </w:divBdr>
          <w:divsChild>
            <w:div w:id="1839802956">
              <w:marLeft w:val="0"/>
              <w:marRight w:val="0"/>
              <w:marTop w:val="0"/>
              <w:marBottom w:val="0"/>
              <w:divBdr>
                <w:top w:val="none" w:sz="0" w:space="0" w:color="auto"/>
                <w:left w:val="none" w:sz="0" w:space="0" w:color="auto"/>
                <w:bottom w:val="none" w:sz="0" w:space="0" w:color="auto"/>
                <w:right w:val="none" w:sz="0" w:space="0" w:color="auto"/>
              </w:divBdr>
              <w:divsChild>
                <w:div w:id="909654136">
                  <w:marLeft w:val="0"/>
                  <w:marRight w:val="0"/>
                  <w:marTop w:val="0"/>
                  <w:marBottom w:val="0"/>
                  <w:divBdr>
                    <w:top w:val="none" w:sz="0" w:space="0" w:color="auto"/>
                    <w:left w:val="none" w:sz="0" w:space="0" w:color="auto"/>
                    <w:bottom w:val="none" w:sz="0" w:space="0" w:color="auto"/>
                    <w:right w:val="none" w:sz="0" w:space="0" w:color="auto"/>
                  </w:divBdr>
                  <w:divsChild>
                    <w:div w:id="1157116246">
                      <w:marLeft w:val="0"/>
                      <w:marRight w:val="0"/>
                      <w:marTop w:val="0"/>
                      <w:marBottom w:val="0"/>
                      <w:divBdr>
                        <w:top w:val="none" w:sz="0" w:space="0" w:color="auto"/>
                        <w:left w:val="none" w:sz="0" w:space="0" w:color="auto"/>
                        <w:bottom w:val="none" w:sz="0" w:space="0" w:color="auto"/>
                        <w:right w:val="none" w:sz="0" w:space="0" w:color="auto"/>
                      </w:divBdr>
                      <w:divsChild>
                        <w:div w:id="1042481711">
                          <w:marLeft w:val="0"/>
                          <w:marRight w:val="0"/>
                          <w:marTop w:val="0"/>
                          <w:marBottom w:val="0"/>
                          <w:divBdr>
                            <w:top w:val="none" w:sz="0" w:space="0" w:color="auto"/>
                            <w:left w:val="none" w:sz="0" w:space="0" w:color="auto"/>
                            <w:bottom w:val="none" w:sz="0" w:space="0" w:color="auto"/>
                            <w:right w:val="none" w:sz="0" w:space="0" w:color="auto"/>
                          </w:divBdr>
                          <w:divsChild>
                            <w:div w:id="1314019649">
                              <w:marLeft w:val="0"/>
                              <w:marRight w:val="0"/>
                              <w:marTop w:val="0"/>
                              <w:marBottom w:val="0"/>
                              <w:divBdr>
                                <w:top w:val="none" w:sz="0" w:space="0" w:color="auto"/>
                                <w:left w:val="none" w:sz="0" w:space="0" w:color="auto"/>
                                <w:bottom w:val="none" w:sz="0" w:space="0" w:color="auto"/>
                                <w:right w:val="none" w:sz="0" w:space="0" w:color="auto"/>
                              </w:divBdr>
                              <w:divsChild>
                                <w:div w:id="1094401918">
                                  <w:marLeft w:val="0"/>
                                  <w:marRight w:val="0"/>
                                  <w:marTop w:val="0"/>
                                  <w:marBottom w:val="0"/>
                                  <w:divBdr>
                                    <w:top w:val="none" w:sz="0" w:space="0" w:color="auto"/>
                                    <w:left w:val="none" w:sz="0" w:space="0" w:color="auto"/>
                                    <w:bottom w:val="none" w:sz="0" w:space="0" w:color="auto"/>
                                    <w:right w:val="none" w:sz="0" w:space="0" w:color="auto"/>
                                  </w:divBdr>
                                  <w:divsChild>
                                    <w:div w:id="133229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283057">
                      <w:marLeft w:val="0"/>
                      <w:marRight w:val="0"/>
                      <w:marTop w:val="0"/>
                      <w:marBottom w:val="0"/>
                      <w:divBdr>
                        <w:top w:val="none" w:sz="0" w:space="0" w:color="auto"/>
                        <w:left w:val="none" w:sz="0" w:space="0" w:color="auto"/>
                        <w:bottom w:val="none" w:sz="0" w:space="0" w:color="auto"/>
                        <w:right w:val="none" w:sz="0" w:space="0" w:color="auto"/>
                      </w:divBdr>
                      <w:divsChild>
                        <w:div w:id="1892617844">
                          <w:marLeft w:val="0"/>
                          <w:marRight w:val="0"/>
                          <w:marTop w:val="0"/>
                          <w:marBottom w:val="0"/>
                          <w:divBdr>
                            <w:top w:val="none" w:sz="0" w:space="0" w:color="auto"/>
                            <w:left w:val="none" w:sz="0" w:space="0" w:color="auto"/>
                            <w:bottom w:val="none" w:sz="0" w:space="0" w:color="auto"/>
                            <w:right w:val="none" w:sz="0" w:space="0" w:color="auto"/>
                          </w:divBdr>
                          <w:divsChild>
                            <w:div w:id="1542017135">
                              <w:marLeft w:val="0"/>
                              <w:marRight w:val="0"/>
                              <w:marTop w:val="0"/>
                              <w:marBottom w:val="0"/>
                              <w:divBdr>
                                <w:top w:val="none" w:sz="0" w:space="0" w:color="auto"/>
                                <w:left w:val="none" w:sz="0" w:space="0" w:color="auto"/>
                                <w:bottom w:val="none" w:sz="0" w:space="0" w:color="auto"/>
                                <w:right w:val="none" w:sz="0" w:space="0" w:color="auto"/>
                              </w:divBdr>
                              <w:divsChild>
                                <w:div w:id="1385181286">
                                  <w:marLeft w:val="0"/>
                                  <w:marRight w:val="0"/>
                                  <w:marTop w:val="0"/>
                                  <w:marBottom w:val="0"/>
                                  <w:divBdr>
                                    <w:top w:val="none" w:sz="0" w:space="0" w:color="auto"/>
                                    <w:left w:val="none" w:sz="0" w:space="0" w:color="auto"/>
                                    <w:bottom w:val="none" w:sz="0" w:space="0" w:color="auto"/>
                                    <w:right w:val="none" w:sz="0" w:space="0" w:color="auto"/>
                                  </w:divBdr>
                                  <w:divsChild>
                                    <w:div w:id="47845052">
                                      <w:marLeft w:val="0"/>
                                      <w:marRight w:val="0"/>
                                      <w:marTop w:val="0"/>
                                      <w:marBottom w:val="0"/>
                                      <w:divBdr>
                                        <w:top w:val="none" w:sz="0" w:space="0" w:color="auto"/>
                                        <w:left w:val="none" w:sz="0" w:space="0" w:color="auto"/>
                                        <w:bottom w:val="none" w:sz="0" w:space="0" w:color="auto"/>
                                        <w:right w:val="none" w:sz="0" w:space="0" w:color="auto"/>
                                      </w:divBdr>
                                      <w:divsChild>
                                        <w:div w:id="1666318349">
                                          <w:marLeft w:val="0"/>
                                          <w:marRight w:val="0"/>
                                          <w:marTop w:val="0"/>
                                          <w:marBottom w:val="0"/>
                                          <w:divBdr>
                                            <w:top w:val="none" w:sz="0" w:space="0" w:color="auto"/>
                                            <w:left w:val="none" w:sz="0" w:space="0" w:color="auto"/>
                                            <w:bottom w:val="none" w:sz="0" w:space="0" w:color="auto"/>
                                            <w:right w:val="none" w:sz="0" w:space="0" w:color="auto"/>
                                          </w:divBdr>
                                          <w:divsChild>
                                            <w:div w:id="785151892">
                                              <w:marLeft w:val="0"/>
                                              <w:marRight w:val="0"/>
                                              <w:marTop w:val="0"/>
                                              <w:marBottom w:val="0"/>
                                              <w:divBdr>
                                                <w:top w:val="none" w:sz="0" w:space="0" w:color="auto"/>
                                                <w:left w:val="none" w:sz="0" w:space="0" w:color="auto"/>
                                                <w:bottom w:val="none" w:sz="0" w:space="0" w:color="auto"/>
                                                <w:right w:val="none" w:sz="0" w:space="0" w:color="auto"/>
                                              </w:divBdr>
                                              <w:divsChild>
                                                <w:div w:id="316153913">
                                                  <w:marLeft w:val="0"/>
                                                  <w:marRight w:val="0"/>
                                                  <w:marTop w:val="0"/>
                                                  <w:marBottom w:val="0"/>
                                                  <w:divBdr>
                                                    <w:top w:val="none" w:sz="0" w:space="0" w:color="auto"/>
                                                    <w:left w:val="none" w:sz="0" w:space="0" w:color="auto"/>
                                                    <w:bottom w:val="none" w:sz="0" w:space="0" w:color="auto"/>
                                                    <w:right w:val="none" w:sz="0" w:space="0" w:color="auto"/>
                                                  </w:divBdr>
                                                </w:div>
                                                <w:div w:id="926958237">
                                                  <w:marLeft w:val="0"/>
                                                  <w:marRight w:val="0"/>
                                                  <w:marTop w:val="0"/>
                                                  <w:marBottom w:val="0"/>
                                                  <w:divBdr>
                                                    <w:top w:val="none" w:sz="0" w:space="0" w:color="auto"/>
                                                    <w:left w:val="none" w:sz="0" w:space="0" w:color="auto"/>
                                                    <w:bottom w:val="none" w:sz="0" w:space="0" w:color="auto"/>
                                                    <w:right w:val="none" w:sz="0" w:space="0" w:color="auto"/>
                                                  </w:divBdr>
                                                  <w:divsChild>
                                                    <w:div w:id="1072850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93416413">
                              <w:marLeft w:val="0"/>
                              <w:marRight w:val="0"/>
                              <w:marTop w:val="0"/>
                              <w:marBottom w:val="0"/>
                              <w:divBdr>
                                <w:top w:val="none" w:sz="0" w:space="0" w:color="auto"/>
                                <w:left w:val="none" w:sz="0" w:space="0" w:color="auto"/>
                                <w:bottom w:val="none" w:sz="0" w:space="0" w:color="auto"/>
                                <w:right w:val="none" w:sz="0" w:space="0" w:color="auto"/>
                              </w:divBdr>
                              <w:divsChild>
                                <w:div w:id="550849107">
                                  <w:marLeft w:val="0"/>
                                  <w:marRight w:val="0"/>
                                  <w:marTop w:val="0"/>
                                  <w:marBottom w:val="0"/>
                                  <w:divBdr>
                                    <w:top w:val="none" w:sz="0" w:space="0" w:color="auto"/>
                                    <w:left w:val="none" w:sz="0" w:space="0" w:color="auto"/>
                                    <w:bottom w:val="none" w:sz="0" w:space="0" w:color="auto"/>
                                    <w:right w:val="none" w:sz="0" w:space="0" w:color="auto"/>
                                  </w:divBdr>
                                  <w:divsChild>
                                    <w:div w:id="1674992610">
                                      <w:marLeft w:val="0"/>
                                      <w:marRight w:val="0"/>
                                      <w:marTop w:val="0"/>
                                      <w:marBottom w:val="0"/>
                                      <w:divBdr>
                                        <w:top w:val="none" w:sz="0" w:space="0" w:color="auto"/>
                                        <w:left w:val="none" w:sz="0" w:space="0" w:color="auto"/>
                                        <w:bottom w:val="none" w:sz="0" w:space="0" w:color="auto"/>
                                        <w:right w:val="none" w:sz="0" w:space="0" w:color="auto"/>
                                      </w:divBdr>
                                      <w:divsChild>
                                        <w:div w:id="114466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8421685">
          <w:marLeft w:val="0"/>
          <w:marRight w:val="0"/>
          <w:marTop w:val="0"/>
          <w:marBottom w:val="0"/>
          <w:divBdr>
            <w:top w:val="none" w:sz="0" w:space="0" w:color="auto"/>
            <w:left w:val="none" w:sz="0" w:space="0" w:color="auto"/>
            <w:bottom w:val="none" w:sz="0" w:space="0" w:color="auto"/>
            <w:right w:val="none" w:sz="0" w:space="0" w:color="auto"/>
          </w:divBdr>
          <w:divsChild>
            <w:div w:id="1593583030">
              <w:marLeft w:val="0"/>
              <w:marRight w:val="0"/>
              <w:marTop w:val="0"/>
              <w:marBottom w:val="0"/>
              <w:divBdr>
                <w:top w:val="none" w:sz="0" w:space="0" w:color="auto"/>
                <w:left w:val="none" w:sz="0" w:space="0" w:color="auto"/>
                <w:bottom w:val="none" w:sz="0" w:space="0" w:color="auto"/>
                <w:right w:val="none" w:sz="0" w:space="0" w:color="auto"/>
              </w:divBdr>
              <w:divsChild>
                <w:div w:id="863977799">
                  <w:marLeft w:val="0"/>
                  <w:marRight w:val="0"/>
                  <w:marTop w:val="0"/>
                  <w:marBottom w:val="0"/>
                  <w:divBdr>
                    <w:top w:val="none" w:sz="0" w:space="0" w:color="auto"/>
                    <w:left w:val="none" w:sz="0" w:space="0" w:color="auto"/>
                    <w:bottom w:val="none" w:sz="0" w:space="0" w:color="auto"/>
                    <w:right w:val="none" w:sz="0" w:space="0" w:color="auto"/>
                  </w:divBdr>
                  <w:divsChild>
                    <w:div w:id="709770601">
                      <w:marLeft w:val="0"/>
                      <w:marRight w:val="0"/>
                      <w:marTop w:val="0"/>
                      <w:marBottom w:val="0"/>
                      <w:divBdr>
                        <w:top w:val="none" w:sz="0" w:space="0" w:color="auto"/>
                        <w:left w:val="none" w:sz="0" w:space="0" w:color="auto"/>
                        <w:bottom w:val="none" w:sz="0" w:space="0" w:color="auto"/>
                        <w:right w:val="none" w:sz="0" w:space="0" w:color="auto"/>
                      </w:divBdr>
                      <w:divsChild>
                        <w:div w:id="2034727512">
                          <w:marLeft w:val="0"/>
                          <w:marRight w:val="0"/>
                          <w:marTop w:val="0"/>
                          <w:marBottom w:val="0"/>
                          <w:divBdr>
                            <w:top w:val="none" w:sz="0" w:space="0" w:color="auto"/>
                            <w:left w:val="none" w:sz="0" w:space="0" w:color="auto"/>
                            <w:bottom w:val="none" w:sz="0" w:space="0" w:color="auto"/>
                            <w:right w:val="none" w:sz="0" w:space="0" w:color="auto"/>
                          </w:divBdr>
                          <w:divsChild>
                            <w:div w:id="715423082">
                              <w:marLeft w:val="0"/>
                              <w:marRight w:val="0"/>
                              <w:marTop w:val="0"/>
                              <w:marBottom w:val="0"/>
                              <w:divBdr>
                                <w:top w:val="none" w:sz="0" w:space="0" w:color="auto"/>
                                <w:left w:val="none" w:sz="0" w:space="0" w:color="auto"/>
                                <w:bottom w:val="none" w:sz="0" w:space="0" w:color="auto"/>
                                <w:right w:val="none" w:sz="0" w:space="0" w:color="auto"/>
                              </w:divBdr>
                              <w:divsChild>
                                <w:div w:id="1633823655">
                                  <w:marLeft w:val="0"/>
                                  <w:marRight w:val="0"/>
                                  <w:marTop w:val="0"/>
                                  <w:marBottom w:val="0"/>
                                  <w:divBdr>
                                    <w:top w:val="none" w:sz="0" w:space="0" w:color="auto"/>
                                    <w:left w:val="none" w:sz="0" w:space="0" w:color="auto"/>
                                    <w:bottom w:val="none" w:sz="0" w:space="0" w:color="auto"/>
                                    <w:right w:val="none" w:sz="0" w:space="0" w:color="auto"/>
                                  </w:divBdr>
                                  <w:divsChild>
                                    <w:div w:id="35766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9671455">
                      <w:marLeft w:val="0"/>
                      <w:marRight w:val="0"/>
                      <w:marTop w:val="0"/>
                      <w:marBottom w:val="0"/>
                      <w:divBdr>
                        <w:top w:val="none" w:sz="0" w:space="0" w:color="auto"/>
                        <w:left w:val="none" w:sz="0" w:space="0" w:color="auto"/>
                        <w:bottom w:val="none" w:sz="0" w:space="0" w:color="auto"/>
                        <w:right w:val="none" w:sz="0" w:space="0" w:color="auto"/>
                      </w:divBdr>
                      <w:divsChild>
                        <w:div w:id="76948578">
                          <w:marLeft w:val="0"/>
                          <w:marRight w:val="0"/>
                          <w:marTop w:val="0"/>
                          <w:marBottom w:val="0"/>
                          <w:divBdr>
                            <w:top w:val="none" w:sz="0" w:space="0" w:color="auto"/>
                            <w:left w:val="none" w:sz="0" w:space="0" w:color="auto"/>
                            <w:bottom w:val="none" w:sz="0" w:space="0" w:color="auto"/>
                            <w:right w:val="none" w:sz="0" w:space="0" w:color="auto"/>
                          </w:divBdr>
                          <w:divsChild>
                            <w:div w:id="425148948">
                              <w:marLeft w:val="0"/>
                              <w:marRight w:val="0"/>
                              <w:marTop w:val="0"/>
                              <w:marBottom w:val="0"/>
                              <w:divBdr>
                                <w:top w:val="none" w:sz="0" w:space="0" w:color="auto"/>
                                <w:left w:val="none" w:sz="0" w:space="0" w:color="auto"/>
                                <w:bottom w:val="none" w:sz="0" w:space="0" w:color="auto"/>
                                <w:right w:val="none" w:sz="0" w:space="0" w:color="auto"/>
                              </w:divBdr>
                              <w:divsChild>
                                <w:div w:id="231619305">
                                  <w:marLeft w:val="0"/>
                                  <w:marRight w:val="0"/>
                                  <w:marTop w:val="0"/>
                                  <w:marBottom w:val="0"/>
                                  <w:divBdr>
                                    <w:top w:val="none" w:sz="0" w:space="0" w:color="auto"/>
                                    <w:left w:val="none" w:sz="0" w:space="0" w:color="auto"/>
                                    <w:bottom w:val="none" w:sz="0" w:space="0" w:color="auto"/>
                                    <w:right w:val="none" w:sz="0" w:space="0" w:color="auto"/>
                                  </w:divBdr>
                                  <w:divsChild>
                                    <w:div w:id="379673787">
                                      <w:marLeft w:val="0"/>
                                      <w:marRight w:val="0"/>
                                      <w:marTop w:val="0"/>
                                      <w:marBottom w:val="0"/>
                                      <w:divBdr>
                                        <w:top w:val="none" w:sz="0" w:space="0" w:color="auto"/>
                                        <w:left w:val="none" w:sz="0" w:space="0" w:color="auto"/>
                                        <w:bottom w:val="none" w:sz="0" w:space="0" w:color="auto"/>
                                        <w:right w:val="none" w:sz="0" w:space="0" w:color="auto"/>
                                      </w:divBdr>
                                      <w:divsChild>
                                        <w:div w:id="162734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284657">
                              <w:marLeft w:val="0"/>
                              <w:marRight w:val="0"/>
                              <w:marTop w:val="0"/>
                              <w:marBottom w:val="0"/>
                              <w:divBdr>
                                <w:top w:val="none" w:sz="0" w:space="0" w:color="auto"/>
                                <w:left w:val="none" w:sz="0" w:space="0" w:color="auto"/>
                                <w:bottom w:val="none" w:sz="0" w:space="0" w:color="auto"/>
                                <w:right w:val="none" w:sz="0" w:space="0" w:color="auto"/>
                              </w:divBdr>
                              <w:divsChild>
                                <w:div w:id="506597566">
                                  <w:marLeft w:val="0"/>
                                  <w:marRight w:val="0"/>
                                  <w:marTop w:val="0"/>
                                  <w:marBottom w:val="0"/>
                                  <w:divBdr>
                                    <w:top w:val="none" w:sz="0" w:space="0" w:color="auto"/>
                                    <w:left w:val="none" w:sz="0" w:space="0" w:color="auto"/>
                                    <w:bottom w:val="none" w:sz="0" w:space="0" w:color="auto"/>
                                    <w:right w:val="none" w:sz="0" w:space="0" w:color="auto"/>
                                  </w:divBdr>
                                  <w:divsChild>
                                    <w:div w:id="1978417908">
                                      <w:marLeft w:val="0"/>
                                      <w:marRight w:val="0"/>
                                      <w:marTop w:val="0"/>
                                      <w:marBottom w:val="0"/>
                                      <w:divBdr>
                                        <w:top w:val="none" w:sz="0" w:space="0" w:color="auto"/>
                                        <w:left w:val="none" w:sz="0" w:space="0" w:color="auto"/>
                                        <w:bottom w:val="none" w:sz="0" w:space="0" w:color="auto"/>
                                        <w:right w:val="none" w:sz="0" w:space="0" w:color="auto"/>
                                      </w:divBdr>
                                      <w:divsChild>
                                        <w:div w:id="1287472046">
                                          <w:marLeft w:val="0"/>
                                          <w:marRight w:val="0"/>
                                          <w:marTop w:val="0"/>
                                          <w:marBottom w:val="0"/>
                                          <w:divBdr>
                                            <w:top w:val="none" w:sz="0" w:space="0" w:color="auto"/>
                                            <w:left w:val="none" w:sz="0" w:space="0" w:color="auto"/>
                                            <w:bottom w:val="none" w:sz="0" w:space="0" w:color="auto"/>
                                            <w:right w:val="none" w:sz="0" w:space="0" w:color="auto"/>
                                          </w:divBdr>
                                          <w:divsChild>
                                            <w:div w:id="572282085">
                                              <w:marLeft w:val="0"/>
                                              <w:marRight w:val="0"/>
                                              <w:marTop w:val="0"/>
                                              <w:marBottom w:val="0"/>
                                              <w:divBdr>
                                                <w:top w:val="none" w:sz="0" w:space="0" w:color="auto"/>
                                                <w:left w:val="none" w:sz="0" w:space="0" w:color="auto"/>
                                                <w:bottom w:val="none" w:sz="0" w:space="0" w:color="auto"/>
                                                <w:right w:val="none" w:sz="0" w:space="0" w:color="auto"/>
                                              </w:divBdr>
                                              <w:divsChild>
                                                <w:div w:id="203105967">
                                                  <w:marLeft w:val="0"/>
                                                  <w:marRight w:val="0"/>
                                                  <w:marTop w:val="0"/>
                                                  <w:marBottom w:val="0"/>
                                                  <w:divBdr>
                                                    <w:top w:val="none" w:sz="0" w:space="0" w:color="auto"/>
                                                    <w:left w:val="none" w:sz="0" w:space="0" w:color="auto"/>
                                                    <w:bottom w:val="none" w:sz="0" w:space="0" w:color="auto"/>
                                                    <w:right w:val="none" w:sz="0" w:space="0" w:color="auto"/>
                                                  </w:divBdr>
                                                  <w:divsChild>
                                                    <w:div w:id="91125638">
                                                      <w:marLeft w:val="0"/>
                                                      <w:marRight w:val="0"/>
                                                      <w:marTop w:val="0"/>
                                                      <w:marBottom w:val="0"/>
                                                      <w:divBdr>
                                                        <w:top w:val="none" w:sz="0" w:space="0" w:color="auto"/>
                                                        <w:left w:val="none" w:sz="0" w:space="0" w:color="auto"/>
                                                        <w:bottom w:val="none" w:sz="0" w:space="0" w:color="auto"/>
                                                        <w:right w:val="none" w:sz="0" w:space="0" w:color="auto"/>
                                                      </w:divBdr>
                                                    </w:div>
                                                  </w:divsChild>
                                                </w:div>
                                                <w:div w:id="241186624">
                                                  <w:marLeft w:val="0"/>
                                                  <w:marRight w:val="0"/>
                                                  <w:marTop w:val="0"/>
                                                  <w:marBottom w:val="0"/>
                                                  <w:divBdr>
                                                    <w:top w:val="none" w:sz="0" w:space="0" w:color="auto"/>
                                                    <w:left w:val="none" w:sz="0" w:space="0" w:color="auto"/>
                                                    <w:bottom w:val="none" w:sz="0" w:space="0" w:color="auto"/>
                                                    <w:right w:val="none" w:sz="0" w:space="0" w:color="auto"/>
                                                  </w:divBdr>
                                                </w:div>
                                              </w:divsChild>
                                            </w:div>
                                            <w:div w:id="1004043426">
                                              <w:marLeft w:val="0"/>
                                              <w:marRight w:val="0"/>
                                              <w:marTop w:val="0"/>
                                              <w:marBottom w:val="0"/>
                                              <w:divBdr>
                                                <w:top w:val="none" w:sz="0" w:space="0" w:color="auto"/>
                                                <w:left w:val="none" w:sz="0" w:space="0" w:color="auto"/>
                                                <w:bottom w:val="none" w:sz="0" w:space="0" w:color="auto"/>
                                                <w:right w:val="none" w:sz="0" w:space="0" w:color="auto"/>
                                              </w:divBdr>
                                              <w:divsChild>
                                                <w:div w:id="150174637">
                                                  <w:marLeft w:val="0"/>
                                                  <w:marRight w:val="0"/>
                                                  <w:marTop w:val="0"/>
                                                  <w:marBottom w:val="0"/>
                                                  <w:divBdr>
                                                    <w:top w:val="none" w:sz="0" w:space="0" w:color="auto"/>
                                                    <w:left w:val="none" w:sz="0" w:space="0" w:color="auto"/>
                                                    <w:bottom w:val="none" w:sz="0" w:space="0" w:color="auto"/>
                                                    <w:right w:val="none" w:sz="0" w:space="0" w:color="auto"/>
                                                  </w:divBdr>
                                                </w:div>
                                                <w:div w:id="1657995885">
                                                  <w:marLeft w:val="0"/>
                                                  <w:marRight w:val="0"/>
                                                  <w:marTop w:val="0"/>
                                                  <w:marBottom w:val="0"/>
                                                  <w:divBdr>
                                                    <w:top w:val="none" w:sz="0" w:space="0" w:color="auto"/>
                                                    <w:left w:val="none" w:sz="0" w:space="0" w:color="auto"/>
                                                    <w:bottom w:val="none" w:sz="0" w:space="0" w:color="auto"/>
                                                    <w:right w:val="none" w:sz="0" w:space="0" w:color="auto"/>
                                                  </w:divBdr>
                                                  <w:divsChild>
                                                    <w:div w:id="204933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87850766">
          <w:marLeft w:val="0"/>
          <w:marRight w:val="0"/>
          <w:marTop w:val="0"/>
          <w:marBottom w:val="0"/>
          <w:divBdr>
            <w:top w:val="none" w:sz="0" w:space="0" w:color="auto"/>
            <w:left w:val="none" w:sz="0" w:space="0" w:color="auto"/>
            <w:bottom w:val="none" w:sz="0" w:space="0" w:color="auto"/>
            <w:right w:val="none" w:sz="0" w:space="0" w:color="auto"/>
          </w:divBdr>
          <w:divsChild>
            <w:div w:id="211159549">
              <w:marLeft w:val="0"/>
              <w:marRight w:val="0"/>
              <w:marTop w:val="0"/>
              <w:marBottom w:val="0"/>
              <w:divBdr>
                <w:top w:val="none" w:sz="0" w:space="0" w:color="auto"/>
                <w:left w:val="none" w:sz="0" w:space="0" w:color="auto"/>
                <w:bottom w:val="none" w:sz="0" w:space="0" w:color="auto"/>
                <w:right w:val="none" w:sz="0" w:space="0" w:color="auto"/>
              </w:divBdr>
              <w:divsChild>
                <w:div w:id="1982691353">
                  <w:marLeft w:val="0"/>
                  <w:marRight w:val="0"/>
                  <w:marTop w:val="0"/>
                  <w:marBottom w:val="0"/>
                  <w:divBdr>
                    <w:top w:val="none" w:sz="0" w:space="0" w:color="auto"/>
                    <w:left w:val="none" w:sz="0" w:space="0" w:color="auto"/>
                    <w:bottom w:val="none" w:sz="0" w:space="0" w:color="auto"/>
                    <w:right w:val="none" w:sz="0" w:space="0" w:color="auto"/>
                  </w:divBdr>
                  <w:divsChild>
                    <w:div w:id="1528564863">
                      <w:marLeft w:val="0"/>
                      <w:marRight w:val="0"/>
                      <w:marTop w:val="0"/>
                      <w:marBottom w:val="0"/>
                      <w:divBdr>
                        <w:top w:val="none" w:sz="0" w:space="0" w:color="auto"/>
                        <w:left w:val="none" w:sz="0" w:space="0" w:color="auto"/>
                        <w:bottom w:val="none" w:sz="0" w:space="0" w:color="auto"/>
                        <w:right w:val="none" w:sz="0" w:space="0" w:color="auto"/>
                      </w:divBdr>
                      <w:divsChild>
                        <w:div w:id="769278616">
                          <w:marLeft w:val="0"/>
                          <w:marRight w:val="0"/>
                          <w:marTop w:val="0"/>
                          <w:marBottom w:val="0"/>
                          <w:divBdr>
                            <w:top w:val="none" w:sz="0" w:space="0" w:color="auto"/>
                            <w:left w:val="none" w:sz="0" w:space="0" w:color="auto"/>
                            <w:bottom w:val="none" w:sz="0" w:space="0" w:color="auto"/>
                            <w:right w:val="none" w:sz="0" w:space="0" w:color="auto"/>
                          </w:divBdr>
                          <w:divsChild>
                            <w:div w:id="2080709712">
                              <w:marLeft w:val="0"/>
                              <w:marRight w:val="0"/>
                              <w:marTop w:val="0"/>
                              <w:marBottom w:val="0"/>
                              <w:divBdr>
                                <w:top w:val="none" w:sz="0" w:space="0" w:color="auto"/>
                                <w:left w:val="none" w:sz="0" w:space="0" w:color="auto"/>
                                <w:bottom w:val="none" w:sz="0" w:space="0" w:color="auto"/>
                                <w:right w:val="none" w:sz="0" w:space="0" w:color="auto"/>
                              </w:divBdr>
                              <w:divsChild>
                                <w:div w:id="1154030787">
                                  <w:marLeft w:val="0"/>
                                  <w:marRight w:val="0"/>
                                  <w:marTop w:val="0"/>
                                  <w:marBottom w:val="0"/>
                                  <w:divBdr>
                                    <w:top w:val="none" w:sz="0" w:space="0" w:color="auto"/>
                                    <w:left w:val="none" w:sz="0" w:space="0" w:color="auto"/>
                                    <w:bottom w:val="none" w:sz="0" w:space="0" w:color="auto"/>
                                    <w:right w:val="none" w:sz="0" w:space="0" w:color="auto"/>
                                  </w:divBdr>
                                  <w:divsChild>
                                    <w:div w:id="145378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4506903">
                      <w:marLeft w:val="0"/>
                      <w:marRight w:val="0"/>
                      <w:marTop w:val="0"/>
                      <w:marBottom w:val="0"/>
                      <w:divBdr>
                        <w:top w:val="none" w:sz="0" w:space="0" w:color="auto"/>
                        <w:left w:val="none" w:sz="0" w:space="0" w:color="auto"/>
                        <w:bottom w:val="none" w:sz="0" w:space="0" w:color="auto"/>
                        <w:right w:val="none" w:sz="0" w:space="0" w:color="auto"/>
                      </w:divBdr>
                      <w:divsChild>
                        <w:div w:id="1965967171">
                          <w:marLeft w:val="0"/>
                          <w:marRight w:val="0"/>
                          <w:marTop w:val="0"/>
                          <w:marBottom w:val="0"/>
                          <w:divBdr>
                            <w:top w:val="none" w:sz="0" w:space="0" w:color="auto"/>
                            <w:left w:val="none" w:sz="0" w:space="0" w:color="auto"/>
                            <w:bottom w:val="none" w:sz="0" w:space="0" w:color="auto"/>
                            <w:right w:val="none" w:sz="0" w:space="0" w:color="auto"/>
                          </w:divBdr>
                          <w:divsChild>
                            <w:div w:id="405416462">
                              <w:marLeft w:val="0"/>
                              <w:marRight w:val="0"/>
                              <w:marTop w:val="0"/>
                              <w:marBottom w:val="0"/>
                              <w:divBdr>
                                <w:top w:val="none" w:sz="0" w:space="0" w:color="auto"/>
                                <w:left w:val="none" w:sz="0" w:space="0" w:color="auto"/>
                                <w:bottom w:val="none" w:sz="0" w:space="0" w:color="auto"/>
                                <w:right w:val="none" w:sz="0" w:space="0" w:color="auto"/>
                              </w:divBdr>
                              <w:divsChild>
                                <w:div w:id="981546539">
                                  <w:marLeft w:val="0"/>
                                  <w:marRight w:val="0"/>
                                  <w:marTop w:val="0"/>
                                  <w:marBottom w:val="0"/>
                                  <w:divBdr>
                                    <w:top w:val="none" w:sz="0" w:space="0" w:color="auto"/>
                                    <w:left w:val="none" w:sz="0" w:space="0" w:color="auto"/>
                                    <w:bottom w:val="none" w:sz="0" w:space="0" w:color="auto"/>
                                    <w:right w:val="none" w:sz="0" w:space="0" w:color="auto"/>
                                  </w:divBdr>
                                  <w:divsChild>
                                    <w:div w:id="16277809">
                                      <w:marLeft w:val="0"/>
                                      <w:marRight w:val="0"/>
                                      <w:marTop w:val="0"/>
                                      <w:marBottom w:val="0"/>
                                      <w:divBdr>
                                        <w:top w:val="none" w:sz="0" w:space="0" w:color="auto"/>
                                        <w:left w:val="none" w:sz="0" w:space="0" w:color="auto"/>
                                        <w:bottom w:val="none" w:sz="0" w:space="0" w:color="auto"/>
                                        <w:right w:val="none" w:sz="0" w:space="0" w:color="auto"/>
                                      </w:divBdr>
                                      <w:divsChild>
                                        <w:div w:id="205056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633143">
                              <w:marLeft w:val="0"/>
                              <w:marRight w:val="0"/>
                              <w:marTop w:val="0"/>
                              <w:marBottom w:val="0"/>
                              <w:divBdr>
                                <w:top w:val="none" w:sz="0" w:space="0" w:color="auto"/>
                                <w:left w:val="none" w:sz="0" w:space="0" w:color="auto"/>
                                <w:bottom w:val="none" w:sz="0" w:space="0" w:color="auto"/>
                                <w:right w:val="none" w:sz="0" w:space="0" w:color="auto"/>
                              </w:divBdr>
                              <w:divsChild>
                                <w:div w:id="79639867">
                                  <w:marLeft w:val="0"/>
                                  <w:marRight w:val="0"/>
                                  <w:marTop w:val="0"/>
                                  <w:marBottom w:val="0"/>
                                  <w:divBdr>
                                    <w:top w:val="none" w:sz="0" w:space="0" w:color="auto"/>
                                    <w:left w:val="none" w:sz="0" w:space="0" w:color="auto"/>
                                    <w:bottom w:val="none" w:sz="0" w:space="0" w:color="auto"/>
                                    <w:right w:val="none" w:sz="0" w:space="0" w:color="auto"/>
                                  </w:divBdr>
                                  <w:divsChild>
                                    <w:div w:id="1940915741">
                                      <w:marLeft w:val="0"/>
                                      <w:marRight w:val="0"/>
                                      <w:marTop w:val="0"/>
                                      <w:marBottom w:val="0"/>
                                      <w:divBdr>
                                        <w:top w:val="none" w:sz="0" w:space="0" w:color="auto"/>
                                        <w:left w:val="none" w:sz="0" w:space="0" w:color="auto"/>
                                        <w:bottom w:val="none" w:sz="0" w:space="0" w:color="auto"/>
                                        <w:right w:val="none" w:sz="0" w:space="0" w:color="auto"/>
                                      </w:divBdr>
                                      <w:divsChild>
                                        <w:div w:id="2146966243">
                                          <w:marLeft w:val="0"/>
                                          <w:marRight w:val="0"/>
                                          <w:marTop w:val="0"/>
                                          <w:marBottom w:val="0"/>
                                          <w:divBdr>
                                            <w:top w:val="none" w:sz="0" w:space="0" w:color="auto"/>
                                            <w:left w:val="none" w:sz="0" w:space="0" w:color="auto"/>
                                            <w:bottom w:val="none" w:sz="0" w:space="0" w:color="auto"/>
                                            <w:right w:val="none" w:sz="0" w:space="0" w:color="auto"/>
                                          </w:divBdr>
                                          <w:divsChild>
                                            <w:div w:id="1590196316">
                                              <w:marLeft w:val="0"/>
                                              <w:marRight w:val="0"/>
                                              <w:marTop w:val="0"/>
                                              <w:marBottom w:val="0"/>
                                              <w:divBdr>
                                                <w:top w:val="none" w:sz="0" w:space="0" w:color="auto"/>
                                                <w:left w:val="none" w:sz="0" w:space="0" w:color="auto"/>
                                                <w:bottom w:val="none" w:sz="0" w:space="0" w:color="auto"/>
                                                <w:right w:val="none" w:sz="0" w:space="0" w:color="auto"/>
                                              </w:divBdr>
                                              <w:divsChild>
                                                <w:div w:id="498270497">
                                                  <w:marLeft w:val="0"/>
                                                  <w:marRight w:val="0"/>
                                                  <w:marTop w:val="0"/>
                                                  <w:marBottom w:val="0"/>
                                                  <w:divBdr>
                                                    <w:top w:val="none" w:sz="0" w:space="0" w:color="auto"/>
                                                    <w:left w:val="none" w:sz="0" w:space="0" w:color="auto"/>
                                                    <w:bottom w:val="none" w:sz="0" w:space="0" w:color="auto"/>
                                                    <w:right w:val="none" w:sz="0" w:space="0" w:color="auto"/>
                                                  </w:divBdr>
                                                </w:div>
                                                <w:div w:id="1108769811">
                                                  <w:marLeft w:val="0"/>
                                                  <w:marRight w:val="0"/>
                                                  <w:marTop w:val="0"/>
                                                  <w:marBottom w:val="0"/>
                                                  <w:divBdr>
                                                    <w:top w:val="none" w:sz="0" w:space="0" w:color="auto"/>
                                                    <w:left w:val="none" w:sz="0" w:space="0" w:color="auto"/>
                                                    <w:bottom w:val="none" w:sz="0" w:space="0" w:color="auto"/>
                                                    <w:right w:val="none" w:sz="0" w:space="0" w:color="auto"/>
                                                  </w:divBdr>
                                                  <w:divsChild>
                                                    <w:div w:id="207607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95864785">
          <w:marLeft w:val="0"/>
          <w:marRight w:val="0"/>
          <w:marTop w:val="0"/>
          <w:marBottom w:val="0"/>
          <w:divBdr>
            <w:top w:val="none" w:sz="0" w:space="0" w:color="auto"/>
            <w:left w:val="none" w:sz="0" w:space="0" w:color="auto"/>
            <w:bottom w:val="none" w:sz="0" w:space="0" w:color="auto"/>
            <w:right w:val="none" w:sz="0" w:space="0" w:color="auto"/>
          </w:divBdr>
          <w:divsChild>
            <w:div w:id="1252547866">
              <w:marLeft w:val="0"/>
              <w:marRight w:val="0"/>
              <w:marTop w:val="0"/>
              <w:marBottom w:val="0"/>
              <w:divBdr>
                <w:top w:val="none" w:sz="0" w:space="0" w:color="auto"/>
                <w:left w:val="none" w:sz="0" w:space="0" w:color="auto"/>
                <w:bottom w:val="none" w:sz="0" w:space="0" w:color="auto"/>
                <w:right w:val="none" w:sz="0" w:space="0" w:color="auto"/>
              </w:divBdr>
              <w:divsChild>
                <w:div w:id="601454869">
                  <w:marLeft w:val="0"/>
                  <w:marRight w:val="0"/>
                  <w:marTop w:val="0"/>
                  <w:marBottom w:val="0"/>
                  <w:divBdr>
                    <w:top w:val="none" w:sz="0" w:space="0" w:color="auto"/>
                    <w:left w:val="none" w:sz="0" w:space="0" w:color="auto"/>
                    <w:bottom w:val="none" w:sz="0" w:space="0" w:color="auto"/>
                    <w:right w:val="none" w:sz="0" w:space="0" w:color="auto"/>
                  </w:divBdr>
                  <w:divsChild>
                    <w:div w:id="1083330993">
                      <w:marLeft w:val="0"/>
                      <w:marRight w:val="0"/>
                      <w:marTop w:val="0"/>
                      <w:marBottom w:val="0"/>
                      <w:divBdr>
                        <w:top w:val="none" w:sz="0" w:space="0" w:color="auto"/>
                        <w:left w:val="none" w:sz="0" w:space="0" w:color="auto"/>
                        <w:bottom w:val="none" w:sz="0" w:space="0" w:color="auto"/>
                        <w:right w:val="none" w:sz="0" w:space="0" w:color="auto"/>
                      </w:divBdr>
                      <w:divsChild>
                        <w:div w:id="1199854039">
                          <w:marLeft w:val="0"/>
                          <w:marRight w:val="0"/>
                          <w:marTop w:val="0"/>
                          <w:marBottom w:val="0"/>
                          <w:divBdr>
                            <w:top w:val="none" w:sz="0" w:space="0" w:color="auto"/>
                            <w:left w:val="none" w:sz="0" w:space="0" w:color="auto"/>
                            <w:bottom w:val="none" w:sz="0" w:space="0" w:color="auto"/>
                            <w:right w:val="none" w:sz="0" w:space="0" w:color="auto"/>
                          </w:divBdr>
                          <w:divsChild>
                            <w:div w:id="312102118">
                              <w:marLeft w:val="0"/>
                              <w:marRight w:val="0"/>
                              <w:marTop w:val="0"/>
                              <w:marBottom w:val="0"/>
                              <w:divBdr>
                                <w:top w:val="none" w:sz="0" w:space="0" w:color="auto"/>
                                <w:left w:val="none" w:sz="0" w:space="0" w:color="auto"/>
                                <w:bottom w:val="none" w:sz="0" w:space="0" w:color="auto"/>
                                <w:right w:val="none" w:sz="0" w:space="0" w:color="auto"/>
                              </w:divBdr>
                              <w:divsChild>
                                <w:div w:id="1632789812">
                                  <w:marLeft w:val="0"/>
                                  <w:marRight w:val="0"/>
                                  <w:marTop w:val="0"/>
                                  <w:marBottom w:val="0"/>
                                  <w:divBdr>
                                    <w:top w:val="none" w:sz="0" w:space="0" w:color="auto"/>
                                    <w:left w:val="none" w:sz="0" w:space="0" w:color="auto"/>
                                    <w:bottom w:val="none" w:sz="0" w:space="0" w:color="auto"/>
                                    <w:right w:val="none" w:sz="0" w:space="0" w:color="auto"/>
                                  </w:divBdr>
                                  <w:divsChild>
                                    <w:div w:id="1349025510">
                                      <w:marLeft w:val="0"/>
                                      <w:marRight w:val="0"/>
                                      <w:marTop w:val="0"/>
                                      <w:marBottom w:val="0"/>
                                      <w:divBdr>
                                        <w:top w:val="none" w:sz="0" w:space="0" w:color="auto"/>
                                        <w:left w:val="none" w:sz="0" w:space="0" w:color="auto"/>
                                        <w:bottom w:val="none" w:sz="0" w:space="0" w:color="auto"/>
                                        <w:right w:val="none" w:sz="0" w:space="0" w:color="auto"/>
                                      </w:divBdr>
                                      <w:divsChild>
                                        <w:div w:id="217978867">
                                          <w:marLeft w:val="0"/>
                                          <w:marRight w:val="0"/>
                                          <w:marTop w:val="0"/>
                                          <w:marBottom w:val="0"/>
                                          <w:divBdr>
                                            <w:top w:val="none" w:sz="0" w:space="0" w:color="auto"/>
                                            <w:left w:val="none" w:sz="0" w:space="0" w:color="auto"/>
                                            <w:bottom w:val="none" w:sz="0" w:space="0" w:color="auto"/>
                                            <w:right w:val="none" w:sz="0" w:space="0" w:color="auto"/>
                                          </w:divBdr>
                                          <w:divsChild>
                                            <w:div w:id="37244623">
                                              <w:marLeft w:val="0"/>
                                              <w:marRight w:val="0"/>
                                              <w:marTop w:val="0"/>
                                              <w:marBottom w:val="0"/>
                                              <w:divBdr>
                                                <w:top w:val="none" w:sz="0" w:space="0" w:color="auto"/>
                                                <w:left w:val="none" w:sz="0" w:space="0" w:color="auto"/>
                                                <w:bottom w:val="none" w:sz="0" w:space="0" w:color="auto"/>
                                                <w:right w:val="none" w:sz="0" w:space="0" w:color="auto"/>
                                              </w:divBdr>
                                              <w:divsChild>
                                                <w:div w:id="119495086">
                                                  <w:marLeft w:val="0"/>
                                                  <w:marRight w:val="0"/>
                                                  <w:marTop w:val="0"/>
                                                  <w:marBottom w:val="0"/>
                                                  <w:divBdr>
                                                    <w:top w:val="none" w:sz="0" w:space="0" w:color="auto"/>
                                                    <w:left w:val="none" w:sz="0" w:space="0" w:color="auto"/>
                                                    <w:bottom w:val="none" w:sz="0" w:space="0" w:color="auto"/>
                                                    <w:right w:val="none" w:sz="0" w:space="0" w:color="auto"/>
                                                  </w:divBdr>
                                                  <w:divsChild>
                                                    <w:div w:id="1437604382">
                                                      <w:marLeft w:val="0"/>
                                                      <w:marRight w:val="0"/>
                                                      <w:marTop w:val="0"/>
                                                      <w:marBottom w:val="0"/>
                                                      <w:divBdr>
                                                        <w:top w:val="none" w:sz="0" w:space="0" w:color="auto"/>
                                                        <w:left w:val="none" w:sz="0" w:space="0" w:color="auto"/>
                                                        <w:bottom w:val="none" w:sz="0" w:space="0" w:color="auto"/>
                                                        <w:right w:val="none" w:sz="0" w:space="0" w:color="auto"/>
                                                      </w:divBdr>
                                                    </w:div>
                                                  </w:divsChild>
                                                </w:div>
                                                <w:div w:id="32605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6294294">
                              <w:marLeft w:val="0"/>
                              <w:marRight w:val="0"/>
                              <w:marTop w:val="0"/>
                              <w:marBottom w:val="0"/>
                              <w:divBdr>
                                <w:top w:val="none" w:sz="0" w:space="0" w:color="auto"/>
                                <w:left w:val="none" w:sz="0" w:space="0" w:color="auto"/>
                                <w:bottom w:val="none" w:sz="0" w:space="0" w:color="auto"/>
                                <w:right w:val="none" w:sz="0" w:space="0" w:color="auto"/>
                              </w:divBdr>
                              <w:divsChild>
                                <w:div w:id="1899050439">
                                  <w:marLeft w:val="0"/>
                                  <w:marRight w:val="0"/>
                                  <w:marTop w:val="0"/>
                                  <w:marBottom w:val="0"/>
                                  <w:divBdr>
                                    <w:top w:val="none" w:sz="0" w:space="0" w:color="auto"/>
                                    <w:left w:val="none" w:sz="0" w:space="0" w:color="auto"/>
                                    <w:bottom w:val="none" w:sz="0" w:space="0" w:color="auto"/>
                                    <w:right w:val="none" w:sz="0" w:space="0" w:color="auto"/>
                                  </w:divBdr>
                                  <w:divsChild>
                                    <w:div w:id="682635160">
                                      <w:marLeft w:val="0"/>
                                      <w:marRight w:val="0"/>
                                      <w:marTop w:val="0"/>
                                      <w:marBottom w:val="0"/>
                                      <w:divBdr>
                                        <w:top w:val="none" w:sz="0" w:space="0" w:color="auto"/>
                                        <w:left w:val="none" w:sz="0" w:space="0" w:color="auto"/>
                                        <w:bottom w:val="none" w:sz="0" w:space="0" w:color="auto"/>
                                        <w:right w:val="none" w:sz="0" w:space="0" w:color="auto"/>
                                      </w:divBdr>
                                      <w:divsChild>
                                        <w:div w:id="105423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41921841">
                      <w:marLeft w:val="0"/>
                      <w:marRight w:val="0"/>
                      <w:marTop w:val="0"/>
                      <w:marBottom w:val="0"/>
                      <w:divBdr>
                        <w:top w:val="none" w:sz="0" w:space="0" w:color="auto"/>
                        <w:left w:val="none" w:sz="0" w:space="0" w:color="auto"/>
                        <w:bottom w:val="none" w:sz="0" w:space="0" w:color="auto"/>
                        <w:right w:val="none" w:sz="0" w:space="0" w:color="auto"/>
                      </w:divBdr>
                      <w:divsChild>
                        <w:div w:id="374282934">
                          <w:marLeft w:val="0"/>
                          <w:marRight w:val="0"/>
                          <w:marTop w:val="0"/>
                          <w:marBottom w:val="0"/>
                          <w:divBdr>
                            <w:top w:val="none" w:sz="0" w:space="0" w:color="auto"/>
                            <w:left w:val="none" w:sz="0" w:space="0" w:color="auto"/>
                            <w:bottom w:val="none" w:sz="0" w:space="0" w:color="auto"/>
                            <w:right w:val="none" w:sz="0" w:space="0" w:color="auto"/>
                          </w:divBdr>
                          <w:divsChild>
                            <w:div w:id="541942675">
                              <w:marLeft w:val="0"/>
                              <w:marRight w:val="0"/>
                              <w:marTop w:val="0"/>
                              <w:marBottom w:val="0"/>
                              <w:divBdr>
                                <w:top w:val="none" w:sz="0" w:space="0" w:color="auto"/>
                                <w:left w:val="none" w:sz="0" w:space="0" w:color="auto"/>
                                <w:bottom w:val="none" w:sz="0" w:space="0" w:color="auto"/>
                                <w:right w:val="none" w:sz="0" w:space="0" w:color="auto"/>
                              </w:divBdr>
                              <w:divsChild>
                                <w:div w:id="1406495425">
                                  <w:marLeft w:val="0"/>
                                  <w:marRight w:val="0"/>
                                  <w:marTop w:val="0"/>
                                  <w:marBottom w:val="0"/>
                                  <w:divBdr>
                                    <w:top w:val="none" w:sz="0" w:space="0" w:color="auto"/>
                                    <w:left w:val="none" w:sz="0" w:space="0" w:color="auto"/>
                                    <w:bottom w:val="none" w:sz="0" w:space="0" w:color="auto"/>
                                    <w:right w:val="none" w:sz="0" w:space="0" w:color="auto"/>
                                  </w:divBdr>
                                  <w:divsChild>
                                    <w:div w:id="831873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20188430">
          <w:marLeft w:val="0"/>
          <w:marRight w:val="0"/>
          <w:marTop w:val="0"/>
          <w:marBottom w:val="0"/>
          <w:divBdr>
            <w:top w:val="none" w:sz="0" w:space="0" w:color="auto"/>
            <w:left w:val="none" w:sz="0" w:space="0" w:color="auto"/>
            <w:bottom w:val="none" w:sz="0" w:space="0" w:color="auto"/>
            <w:right w:val="none" w:sz="0" w:space="0" w:color="auto"/>
          </w:divBdr>
          <w:divsChild>
            <w:div w:id="1971669660">
              <w:marLeft w:val="0"/>
              <w:marRight w:val="0"/>
              <w:marTop w:val="0"/>
              <w:marBottom w:val="0"/>
              <w:divBdr>
                <w:top w:val="none" w:sz="0" w:space="0" w:color="auto"/>
                <w:left w:val="none" w:sz="0" w:space="0" w:color="auto"/>
                <w:bottom w:val="none" w:sz="0" w:space="0" w:color="auto"/>
                <w:right w:val="none" w:sz="0" w:space="0" w:color="auto"/>
              </w:divBdr>
              <w:divsChild>
                <w:div w:id="949360941">
                  <w:marLeft w:val="0"/>
                  <w:marRight w:val="0"/>
                  <w:marTop w:val="0"/>
                  <w:marBottom w:val="0"/>
                  <w:divBdr>
                    <w:top w:val="none" w:sz="0" w:space="0" w:color="auto"/>
                    <w:left w:val="none" w:sz="0" w:space="0" w:color="auto"/>
                    <w:bottom w:val="none" w:sz="0" w:space="0" w:color="auto"/>
                    <w:right w:val="none" w:sz="0" w:space="0" w:color="auto"/>
                  </w:divBdr>
                  <w:divsChild>
                    <w:div w:id="1065647861">
                      <w:marLeft w:val="0"/>
                      <w:marRight w:val="0"/>
                      <w:marTop w:val="0"/>
                      <w:marBottom w:val="0"/>
                      <w:divBdr>
                        <w:top w:val="none" w:sz="0" w:space="0" w:color="auto"/>
                        <w:left w:val="none" w:sz="0" w:space="0" w:color="auto"/>
                        <w:bottom w:val="none" w:sz="0" w:space="0" w:color="auto"/>
                        <w:right w:val="none" w:sz="0" w:space="0" w:color="auto"/>
                      </w:divBdr>
                      <w:divsChild>
                        <w:div w:id="1316645060">
                          <w:marLeft w:val="0"/>
                          <w:marRight w:val="0"/>
                          <w:marTop w:val="0"/>
                          <w:marBottom w:val="0"/>
                          <w:divBdr>
                            <w:top w:val="none" w:sz="0" w:space="0" w:color="auto"/>
                            <w:left w:val="none" w:sz="0" w:space="0" w:color="auto"/>
                            <w:bottom w:val="none" w:sz="0" w:space="0" w:color="auto"/>
                            <w:right w:val="none" w:sz="0" w:space="0" w:color="auto"/>
                          </w:divBdr>
                          <w:divsChild>
                            <w:div w:id="40136427">
                              <w:marLeft w:val="0"/>
                              <w:marRight w:val="0"/>
                              <w:marTop w:val="0"/>
                              <w:marBottom w:val="0"/>
                              <w:divBdr>
                                <w:top w:val="none" w:sz="0" w:space="0" w:color="auto"/>
                                <w:left w:val="none" w:sz="0" w:space="0" w:color="auto"/>
                                <w:bottom w:val="none" w:sz="0" w:space="0" w:color="auto"/>
                                <w:right w:val="none" w:sz="0" w:space="0" w:color="auto"/>
                              </w:divBdr>
                              <w:divsChild>
                                <w:div w:id="693505208">
                                  <w:marLeft w:val="0"/>
                                  <w:marRight w:val="0"/>
                                  <w:marTop w:val="0"/>
                                  <w:marBottom w:val="0"/>
                                  <w:divBdr>
                                    <w:top w:val="none" w:sz="0" w:space="0" w:color="auto"/>
                                    <w:left w:val="none" w:sz="0" w:space="0" w:color="auto"/>
                                    <w:bottom w:val="none" w:sz="0" w:space="0" w:color="auto"/>
                                    <w:right w:val="none" w:sz="0" w:space="0" w:color="auto"/>
                                  </w:divBdr>
                                  <w:divsChild>
                                    <w:div w:id="117721144">
                                      <w:marLeft w:val="0"/>
                                      <w:marRight w:val="0"/>
                                      <w:marTop w:val="0"/>
                                      <w:marBottom w:val="0"/>
                                      <w:divBdr>
                                        <w:top w:val="none" w:sz="0" w:space="0" w:color="auto"/>
                                        <w:left w:val="none" w:sz="0" w:space="0" w:color="auto"/>
                                        <w:bottom w:val="none" w:sz="0" w:space="0" w:color="auto"/>
                                        <w:right w:val="none" w:sz="0" w:space="0" w:color="auto"/>
                                      </w:divBdr>
                                      <w:divsChild>
                                        <w:div w:id="210188963">
                                          <w:marLeft w:val="0"/>
                                          <w:marRight w:val="0"/>
                                          <w:marTop w:val="0"/>
                                          <w:marBottom w:val="0"/>
                                          <w:divBdr>
                                            <w:top w:val="none" w:sz="0" w:space="0" w:color="auto"/>
                                            <w:left w:val="none" w:sz="0" w:space="0" w:color="auto"/>
                                            <w:bottom w:val="none" w:sz="0" w:space="0" w:color="auto"/>
                                            <w:right w:val="none" w:sz="0" w:space="0" w:color="auto"/>
                                          </w:divBdr>
                                          <w:divsChild>
                                            <w:div w:id="32535664">
                                              <w:marLeft w:val="0"/>
                                              <w:marRight w:val="0"/>
                                              <w:marTop w:val="0"/>
                                              <w:marBottom w:val="0"/>
                                              <w:divBdr>
                                                <w:top w:val="none" w:sz="0" w:space="0" w:color="auto"/>
                                                <w:left w:val="none" w:sz="0" w:space="0" w:color="auto"/>
                                                <w:bottom w:val="none" w:sz="0" w:space="0" w:color="auto"/>
                                                <w:right w:val="none" w:sz="0" w:space="0" w:color="auto"/>
                                              </w:divBdr>
                                              <w:divsChild>
                                                <w:div w:id="841090949">
                                                  <w:marLeft w:val="0"/>
                                                  <w:marRight w:val="0"/>
                                                  <w:marTop w:val="0"/>
                                                  <w:marBottom w:val="0"/>
                                                  <w:divBdr>
                                                    <w:top w:val="none" w:sz="0" w:space="0" w:color="auto"/>
                                                    <w:left w:val="none" w:sz="0" w:space="0" w:color="auto"/>
                                                    <w:bottom w:val="none" w:sz="0" w:space="0" w:color="auto"/>
                                                    <w:right w:val="none" w:sz="0" w:space="0" w:color="auto"/>
                                                  </w:divBdr>
                                                </w:div>
                                                <w:div w:id="1575891672">
                                                  <w:marLeft w:val="0"/>
                                                  <w:marRight w:val="0"/>
                                                  <w:marTop w:val="0"/>
                                                  <w:marBottom w:val="0"/>
                                                  <w:divBdr>
                                                    <w:top w:val="none" w:sz="0" w:space="0" w:color="auto"/>
                                                    <w:left w:val="none" w:sz="0" w:space="0" w:color="auto"/>
                                                    <w:bottom w:val="none" w:sz="0" w:space="0" w:color="auto"/>
                                                    <w:right w:val="none" w:sz="0" w:space="0" w:color="auto"/>
                                                  </w:divBdr>
                                                  <w:divsChild>
                                                    <w:div w:id="14400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24270">
                              <w:marLeft w:val="0"/>
                              <w:marRight w:val="0"/>
                              <w:marTop w:val="0"/>
                              <w:marBottom w:val="0"/>
                              <w:divBdr>
                                <w:top w:val="none" w:sz="0" w:space="0" w:color="auto"/>
                                <w:left w:val="none" w:sz="0" w:space="0" w:color="auto"/>
                                <w:bottom w:val="none" w:sz="0" w:space="0" w:color="auto"/>
                                <w:right w:val="none" w:sz="0" w:space="0" w:color="auto"/>
                              </w:divBdr>
                              <w:divsChild>
                                <w:div w:id="1288391519">
                                  <w:marLeft w:val="0"/>
                                  <w:marRight w:val="0"/>
                                  <w:marTop w:val="0"/>
                                  <w:marBottom w:val="0"/>
                                  <w:divBdr>
                                    <w:top w:val="none" w:sz="0" w:space="0" w:color="auto"/>
                                    <w:left w:val="none" w:sz="0" w:space="0" w:color="auto"/>
                                    <w:bottom w:val="none" w:sz="0" w:space="0" w:color="auto"/>
                                    <w:right w:val="none" w:sz="0" w:space="0" w:color="auto"/>
                                  </w:divBdr>
                                  <w:divsChild>
                                    <w:div w:id="1746029262">
                                      <w:marLeft w:val="0"/>
                                      <w:marRight w:val="0"/>
                                      <w:marTop w:val="0"/>
                                      <w:marBottom w:val="0"/>
                                      <w:divBdr>
                                        <w:top w:val="none" w:sz="0" w:space="0" w:color="auto"/>
                                        <w:left w:val="none" w:sz="0" w:space="0" w:color="auto"/>
                                        <w:bottom w:val="none" w:sz="0" w:space="0" w:color="auto"/>
                                        <w:right w:val="none" w:sz="0" w:space="0" w:color="auto"/>
                                      </w:divBdr>
                                      <w:divsChild>
                                        <w:div w:id="156626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0536872">
                      <w:marLeft w:val="0"/>
                      <w:marRight w:val="0"/>
                      <w:marTop w:val="0"/>
                      <w:marBottom w:val="0"/>
                      <w:divBdr>
                        <w:top w:val="none" w:sz="0" w:space="0" w:color="auto"/>
                        <w:left w:val="none" w:sz="0" w:space="0" w:color="auto"/>
                        <w:bottom w:val="none" w:sz="0" w:space="0" w:color="auto"/>
                        <w:right w:val="none" w:sz="0" w:space="0" w:color="auto"/>
                      </w:divBdr>
                      <w:divsChild>
                        <w:div w:id="1162354853">
                          <w:marLeft w:val="0"/>
                          <w:marRight w:val="0"/>
                          <w:marTop w:val="0"/>
                          <w:marBottom w:val="0"/>
                          <w:divBdr>
                            <w:top w:val="none" w:sz="0" w:space="0" w:color="auto"/>
                            <w:left w:val="none" w:sz="0" w:space="0" w:color="auto"/>
                            <w:bottom w:val="none" w:sz="0" w:space="0" w:color="auto"/>
                            <w:right w:val="none" w:sz="0" w:space="0" w:color="auto"/>
                          </w:divBdr>
                          <w:divsChild>
                            <w:div w:id="640383747">
                              <w:marLeft w:val="0"/>
                              <w:marRight w:val="0"/>
                              <w:marTop w:val="0"/>
                              <w:marBottom w:val="0"/>
                              <w:divBdr>
                                <w:top w:val="none" w:sz="0" w:space="0" w:color="auto"/>
                                <w:left w:val="none" w:sz="0" w:space="0" w:color="auto"/>
                                <w:bottom w:val="none" w:sz="0" w:space="0" w:color="auto"/>
                                <w:right w:val="none" w:sz="0" w:space="0" w:color="auto"/>
                              </w:divBdr>
                              <w:divsChild>
                                <w:div w:id="1290670239">
                                  <w:marLeft w:val="0"/>
                                  <w:marRight w:val="0"/>
                                  <w:marTop w:val="0"/>
                                  <w:marBottom w:val="0"/>
                                  <w:divBdr>
                                    <w:top w:val="none" w:sz="0" w:space="0" w:color="auto"/>
                                    <w:left w:val="none" w:sz="0" w:space="0" w:color="auto"/>
                                    <w:bottom w:val="none" w:sz="0" w:space="0" w:color="auto"/>
                                    <w:right w:val="none" w:sz="0" w:space="0" w:color="auto"/>
                                  </w:divBdr>
                                  <w:divsChild>
                                    <w:div w:id="2109811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371667">
          <w:marLeft w:val="0"/>
          <w:marRight w:val="0"/>
          <w:marTop w:val="0"/>
          <w:marBottom w:val="0"/>
          <w:divBdr>
            <w:top w:val="none" w:sz="0" w:space="0" w:color="auto"/>
            <w:left w:val="none" w:sz="0" w:space="0" w:color="auto"/>
            <w:bottom w:val="none" w:sz="0" w:space="0" w:color="auto"/>
            <w:right w:val="none" w:sz="0" w:space="0" w:color="auto"/>
          </w:divBdr>
          <w:divsChild>
            <w:div w:id="462969768">
              <w:marLeft w:val="0"/>
              <w:marRight w:val="0"/>
              <w:marTop w:val="0"/>
              <w:marBottom w:val="0"/>
              <w:divBdr>
                <w:top w:val="none" w:sz="0" w:space="0" w:color="auto"/>
                <w:left w:val="none" w:sz="0" w:space="0" w:color="auto"/>
                <w:bottom w:val="none" w:sz="0" w:space="0" w:color="auto"/>
                <w:right w:val="none" w:sz="0" w:space="0" w:color="auto"/>
              </w:divBdr>
              <w:divsChild>
                <w:div w:id="361900746">
                  <w:marLeft w:val="0"/>
                  <w:marRight w:val="0"/>
                  <w:marTop w:val="0"/>
                  <w:marBottom w:val="0"/>
                  <w:divBdr>
                    <w:top w:val="none" w:sz="0" w:space="0" w:color="auto"/>
                    <w:left w:val="none" w:sz="0" w:space="0" w:color="auto"/>
                    <w:bottom w:val="none" w:sz="0" w:space="0" w:color="auto"/>
                    <w:right w:val="none" w:sz="0" w:space="0" w:color="auto"/>
                  </w:divBdr>
                  <w:divsChild>
                    <w:div w:id="334917654">
                      <w:marLeft w:val="0"/>
                      <w:marRight w:val="0"/>
                      <w:marTop w:val="0"/>
                      <w:marBottom w:val="0"/>
                      <w:divBdr>
                        <w:top w:val="none" w:sz="0" w:space="0" w:color="auto"/>
                        <w:left w:val="none" w:sz="0" w:space="0" w:color="auto"/>
                        <w:bottom w:val="none" w:sz="0" w:space="0" w:color="auto"/>
                        <w:right w:val="none" w:sz="0" w:space="0" w:color="auto"/>
                      </w:divBdr>
                      <w:divsChild>
                        <w:div w:id="806894710">
                          <w:marLeft w:val="0"/>
                          <w:marRight w:val="0"/>
                          <w:marTop w:val="0"/>
                          <w:marBottom w:val="0"/>
                          <w:divBdr>
                            <w:top w:val="none" w:sz="0" w:space="0" w:color="auto"/>
                            <w:left w:val="none" w:sz="0" w:space="0" w:color="auto"/>
                            <w:bottom w:val="none" w:sz="0" w:space="0" w:color="auto"/>
                            <w:right w:val="none" w:sz="0" w:space="0" w:color="auto"/>
                          </w:divBdr>
                          <w:divsChild>
                            <w:div w:id="308903302">
                              <w:marLeft w:val="0"/>
                              <w:marRight w:val="0"/>
                              <w:marTop w:val="0"/>
                              <w:marBottom w:val="0"/>
                              <w:divBdr>
                                <w:top w:val="none" w:sz="0" w:space="0" w:color="auto"/>
                                <w:left w:val="none" w:sz="0" w:space="0" w:color="auto"/>
                                <w:bottom w:val="none" w:sz="0" w:space="0" w:color="auto"/>
                                <w:right w:val="none" w:sz="0" w:space="0" w:color="auto"/>
                              </w:divBdr>
                              <w:divsChild>
                                <w:div w:id="367029566">
                                  <w:marLeft w:val="0"/>
                                  <w:marRight w:val="0"/>
                                  <w:marTop w:val="0"/>
                                  <w:marBottom w:val="0"/>
                                  <w:divBdr>
                                    <w:top w:val="none" w:sz="0" w:space="0" w:color="auto"/>
                                    <w:left w:val="none" w:sz="0" w:space="0" w:color="auto"/>
                                    <w:bottom w:val="none" w:sz="0" w:space="0" w:color="auto"/>
                                    <w:right w:val="none" w:sz="0" w:space="0" w:color="auto"/>
                                  </w:divBdr>
                                  <w:divsChild>
                                    <w:div w:id="1902474682">
                                      <w:marLeft w:val="0"/>
                                      <w:marRight w:val="0"/>
                                      <w:marTop w:val="0"/>
                                      <w:marBottom w:val="0"/>
                                      <w:divBdr>
                                        <w:top w:val="none" w:sz="0" w:space="0" w:color="auto"/>
                                        <w:left w:val="none" w:sz="0" w:space="0" w:color="auto"/>
                                        <w:bottom w:val="none" w:sz="0" w:space="0" w:color="auto"/>
                                        <w:right w:val="none" w:sz="0" w:space="0" w:color="auto"/>
                                      </w:divBdr>
                                      <w:divsChild>
                                        <w:div w:id="150859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2960164">
                              <w:marLeft w:val="0"/>
                              <w:marRight w:val="0"/>
                              <w:marTop w:val="0"/>
                              <w:marBottom w:val="0"/>
                              <w:divBdr>
                                <w:top w:val="none" w:sz="0" w:space="0" w:color="auto"/>
                                <w:left w:val="none" w:sz="0" w:space="0" w:color="auto"/>
                                <w:bottom w:val="none" w:sz="0" w:space="0" w:color="auto"/>
                                <w:right w:val="none" w:sz="0" w:space="0" w:color="auto"/>
                              </w:divBdr>
                              <w:divsChild>
                                <w:div w:id="50230889">
                                  <w:marLeft w:val="0"/>
                                  <w:marRight w:val="0"/>
                                  <w:marTop w:val="0"/>
                                  <w:marBottom w:val="0"/>
                                  <w:divBdr>
                                    <w:top w:val="none" w:sz="0" w:space="0" w:color="auto"/>
                                    <w:left w:val="none" w:sz="0" w:space="0" w:color="auto"/>
                                    <w:bottom w:val="none" w:sz="0" w:space="0" w:color="auto"/>
                                    <w:right w:val="none" w:sz="0" w:space="0" w:color="auto"/>
                                  </w:divBdr>
                                  <w:divsChild>
                                    <w:div w:id="1160122743">
                                      <w:marLeft w:val="0"/>
                                      <w:marRight w:val="0"/>
                                      <w:marTop w:val="0"/>
                                      <w:marBottom w:val="0"/>
                                      <w:divBdr>
                                        <w:top w:val="none" w:sz="0" w:space="0" w:color="auto"/>
                                        <w:left w:val="none" w:sz="0" w:space="0" w:color="auto"/>
                                        <w:bottom w:val="none" w:sz="0" w:space="0" w:color="auto"/>
                                        <w:right w:val="none" w:sz="0" w:space="0" w:color="auto"/>
                                      </w:divBdr>
                                      <w:divsChild>
                                        <w:div w:id="137018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2449429">
                      <w:marLeft w:val="0"/>
                      <w:marRight w:val="0"/>
                      <w:marTop w:val="0"/>
                      <w:marBottom w:val="0"/>
                      <w:divBdr>
                        <w:top w:val="none" w:sz="0" w:space="0" w:color="auto"/>
                        <w:left w:val="none" w:sz="0" w:space="0" w:color="auto"/>
                        <w:bottom w:val="none" w:sz="0" w:space="0" w:color="auto"/>
                        <w:right w:val="none" w:sz="0" w:space="0" w:color="auto"/>
                      </w:divBdr>
                      <w:divsChild>
                        <w:div w:id="14813389">
                          <w:marLeft w:val="0"/>
                          <w:marRight w:val="0"/>
                          <w:marTop w:val="0"/>
                          <w:marBottom w:val="0"/>
                          <w:divBdr>
                            <w:top w:val="none" w:sz="0" w:space="0" w:color="auto"/>
                            <w:left w:val="none" w:sz="0" w:space="0" w:color="auto"/>
                            <w:bottom w:val="none" w:sz="0" w:space="0" w:color="auto"/>
                            <w:right w:val="none" w:sz="0" w:space="0" w:color="auto"/>
                          </w:divBdr>
                          <w:divsChild>
                            <w:div w:id="294410570">
                              <w:marLeft w:val="0"/>
                              <w:marRight w:val="0"/>
                              <w:marTop w:val="0"/>
                              <w:marBottom w:val="0"/>
                              <w:divBdr>
                                <w:top w:val="none" w:sz="0" w:space="0" w:color="auto"/>
                                <w:left w:val="none" w:sz="0" w:space="0" w:color="auto"/>
                                <w:bottom w:val="none" w:sz="0" w:space="0" w:color="auto"/>
                                <w:right w:val="none" w:sz="0" w:space="0" w:color="auto"/>
                              </w:divBdr>
                              <w:divsChild>
                                <w:div w:id="177819007">
                                  <w:marLeft w:val="0"/>
                                  <w:marRight w:val="0"/>
                                  <w:marTop w:val="0"/>
                                  <w:marBottom w:val="0"/>
                                  <w:divBdr>
                                    <w:top w:val="none" w:sz="0" w:space="0" w:color="auto"/>
                                    <w:left w:val="none" w:sz="0" w:space="0" w:color="auto"/>
                                    <w:bottom w:val="none" w:sz="0" w:space="0" w:color="auto"/>
                                    <w:right w:val="none" w:sz="0" w:space="0" w:color="auto"/>
                                  </w:divBdr>
                                  <w:divsChild>
                                    <w:div w:id="13142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31374054">
          <w:marLeft w:val="0"/>
          <w:marRight w:val="0"/>
          <w:marTop w:val="0"/>
          <w:marBottom w:val="0"/>
          <w:divBdr>
            <w:top w:val="none" w:sz="0" w:space="0" w:color="auto"/>
            <w:left w:val="none" w:sz="0" w:space="0" w:color="auto"/>
            <w:bottom w:val="none" w:sz="0" w:space="0" w:color="auto"/>
            <w:right w:val="none" w:sz="0" w:space="0" w:color="auto"/>
          </w:divBdr>
          <w:divsChild>
            <w:div w:id="1267731018">
              <w:marLeft w:val="0"/>
              <w:marRight w:val="0"/>
              <w:marTop w:val="0"/>
              <w:marBottom w:val="0"/>
              <w:divBdr>
                <w:top w:val="none" w:sz="0" w:space="0" w:color="auto"/>
                <w:left w:val="none" w:sz="0" w:space="0" w:color="auto"/>
                <w:bottom w:val="none" w:sz="0" w:space="0" w:color="auto"/>
                <w:right w:val="none" w:sz="0" w:space="0" w:color="auto"/>
              </w:divBdr>
              <w:divsChild>
                <w:div w:id="1677271711">
                  <w:marLeft w:val="0"/>
                  <w:marRight w:val="0"/>
                  <w:marTop w:val="0"/>
                  <w:marBottom w:val="0"/>
                  <w:divBdr>
                    <w:top w:val="none" w:sz="0" w:space="0" w:color="auto"/>
                    <w:left w:val="none" w:sz="0" w:space="0" w:color="auto"/>
                    <w:bottom w:val="none" w:sz="0" w:space="0" w:color="auto"/>
                    <w:right w:val="none" w:sz="0" w:space="0" w:color="auto"/>
                  </w:divBdr>
                  <w:divsChild>
                    <w:div w:id="1089160492">
                      <w:marLeft w:val="0"/>
                      <w:marRight w:val="0"/>
                      <w:marTop w:val="0"/>
                      <w:marBottom w:val="0"/>
                      <w:divBdr>
                        <w:top w:val="none" w:sz="0" w:space="0" w:color="auto"/>
                        <w:left w:val="none" w:sz="0" w:space="0" w:color="auto"/>
                        <w:bottom w:val="none" w:sz="0" w:space="0" w:color="auto"/>
                        <w:right w:val="none" w:sz="0" w:space="0" w:color="auto"/>
                      </w:divBdr>
                      <w:divsChild>
                        <w:div w:id="1711803564">
                          <w:marLeft w:val="0"/>
                          <w:marRight w:val="0"/>
                          <w:marTop w:val="0"/>
                          <w:marBottom w:val="0"/>
                          <w:divBdr>
                            <w:top w:val="none" w:sz="0" w:space="0" w:color="auto"/>
                            <w:left w:val="none" w:sz="0" w:space="0" w:color="auto"/>
                            <w:bottom w:val="none" w:sz="0" w:space="0" w:color="auto"/>
                            <w:right w:val="none" w:sz="0" w:space="0" w:color="auto"/>
                          </w:divBdr>
                          <w:divsChild>
                            <w:div w:id="1061635056">
                              <w:marLeft w:val="0"/>
                              <w:marRight w:val="0"/>
                              <w:marTop w:val="0"/>
                              <w:marBottom w:val="0"/>
                              <w:divBdr>
                                <w:top w:val="none" w:sz="0" w:space="0" w:color="auto"/>
                                <w:left w:val="none" w:sz="0" w:space="0" w:color="auto"/>
                                <w:bottom w:val="none" w:sz="0" w:space="0" w:color="auto"/>
                                <w:right w:val="none" w:sz="0" w:space="0" w:color="auto"/>
                              </w:divBdr>
                              <w:divsChild>
                                <w:div w:id="147134424">
                                  <w:marLeft w:val="0"/>
                                  <w:marRight w:val="0"/>
                                  <w:marTop w:val="0"/>
                                  <w:marBottom w:val="0"/>
                                  <w:divBdr>
                                    <w:top w:val="none" w:sz="0" w:space="0" w:color="auto"/>
                                    <w:left w:val="none" w:sz="0" w:space="0" w:color="auto"/>
                                    <w:bottom w:val="none" w:sz="0" w:space="0" w:color="auto"/>
                                    <w:right w:val="none" w:sz="0" w:space="0" w:color="auto"/>
                                  </w:divBdr>
                                  <w:divsChild>
                                    <w:div w:id="164084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4944744">
                      <w:marLeft w:val="0"/>
                      <w:marRight w:val="0"/>
                      <w:marTop w:val="0"/>
                      <w:marBottom w:val="0"/>
                      <w:divBdr>
                        <w:top w:val="none" w:sz="0" w:space="0" w:color="auto"/>
                        <w:left w:val="none" w:sz="0" w:space="0" w:color="auto"/>
                        <w:bottom w:val="none" w:sz="0" w:space="0" w:color="auto"/>
                        <w:right w:val="none" w:sz="0" w:space="0" w:color="auto"/>
                      </w:divBdr>
                      <w:divsChild>
                        <w:div w:id="1305086539">
                          <w:marLeft w:val="0"/>
                          <w:marRight w:val="0"/>
                          <w:marTop w:val="0"/>
                          <w:marBottom w:val="0"/>
                          <w:divBdr>
                            <w:top w:val="none" w:sz="0" w:space="0" w:color="auto"/>
                            <w:left w:val="none" w:sz="0" w:space="0" w:color="auto"/>
                            <w:bottom w:val="none" w:sz="0" w:space="0" w:color="auto"/>
                            <w:right w:val="none" w:sz="0" w:space="0" w:color="auto"/>
                          </w:divBdr>
                          <w:divsChild>
                            <w:div w:id="887717704">
                              <w:marLeft w:val="0"/>
                              <w:marRight w:val="0"/>
                              <w:marTop w:val="0"/>
                              <w:marBottom w:val="0"/>
                              <w:divBdr>
                                <w:top w:val="none" w:sz="0" w:space="0" w:color="auto"/>
                                <w:left w:val="none" w:sz="0" w:space="0" w:color="auto"/>
                                <w:bottom w:val="none" w:sz="0" w:space="0" w:color="auto"/>
                                <w:right w:val="none" w:sz="0" w:space="0" w:color="auto"/>
                              </w:divBdr>
                              <w:divsChild>
                                <w:div w:id="1972589719">
                                  <w:marLeft w:val="0"/>
                                  <w:marRight w:val="0"/>
                                  <w:marTop w:val="0"/>
                                  <w:marBottom w:val="0"/>
                                  <w:divBdr>
                                    <w:top w:val="none" w:sz="0" w:space="0" w:color="auto"/>
                                    <w:left w:val="none" w:sz="0" w:space="0" w:color="auto"/>
                                    <w:bottom w:val="none" w:sz="0" w:space="0" w:color="auto"/>
                                    <w:right w:val="none" w:sz="0" w:space="0" w:color="auto"/>
                                  </w:divBdr>
                                  <w:divsChild>
                                    <w:div w:id="1322391086">
                                      <w:marLeft w:val="0"/>
                                      <w:marRight w:val="0"/>
                                      <w:marTop w:val="0"/>
                                      <w:marBottom w:val="0"/>
                                      <w:divBdr>
                                        <w:top w:val="none" w:sz="0" w:space="0" w:color="auto"/>
                                        <w:left w:val="none" w:sz="0" w:space="0" w:color="auto"/>
                                        <w:bottom w:val="none" w:sz="0" w:space="0" w:color="auto"/>
                                        <w:right w:val="none" w:sz="0" w:space="0" w:color="auto"/>
                                      </w:divBdr>
                                      <w:divsChild>
                                        <w:div w:id="81686504">
                                          <w:marLeft w:val="0"/>
                                          <w:marRight w:val="0"/>
                                          <w:marTop w:val="0"/>
                                          <w:marBottom w:val="0"/>
                                          <w:divBdr>
                                            <w:top w:val="none" w:sz="0" w:space="0" w:color="auto"/>
                                            <w:left w:val="none" w:sz="0" w:space="0" w:color="auto"/>
                                            <w:bottom w:val="none" w:sz="0" w:space="0" w:color="auto"/>
                                            <w:right w:val="none" w:sz="0" w:space="0" w:color="auto"/>
                                          </w:divBdr>
                                          <w:divsChild>
                                            <w:div w:id="1266155662">
                                              <w:marLeft w:val="0"/>
                                              <w:marRight w:val="0"/>
                                              <w:marTop w:val="0"/>
                                              <w:marBottom w:val="0"/>
                                              <w:divBdr>
                                                <w:top w:val="none" w:sz="0" w:space="0" w:color="auto"/>
                                                <w:left w:val="none" w:sz="0" w:space="0" w:color="auto"/>
                                                <w:bottom w:val="none" w:sz="0" w:space="0" w:color="auto"/>
                                                <w:right w:val="none" w:sz="0" w:space="0" w:color="auto"/>
                                              </w:divBdr>
                                              <w:divsChild>
                                                <w:div w:id="1326469376">
                                                  <w:marLeft w:val="0"/>
                                                  <w:marRight w:val="0"/>
                                                  <w:marTop w:val="0"/>
                                                  <w:marBottom w:val="0"/>
                                                  <w:divBdr>
                                                    <w:top w:val="none" w:sz="0" w:space="0" w:color="auto"/>
                                                    <w:left w:val="none" w:sz="0" w:space="0" w:color="auto"/>
                                                    <w:bottom w:val="none" w:sz="0" w:space="0" w:color="auto"/>
                                                    <w:right w:val="none" w:sz="0" w:space="0" w:color="auto"/>
                                                  </w:divBdr>
                                                  <w:divsChild>
                                                    <w:div w:id="1136680435">
                                                      <w:marLeft w:val="0"/>
                                                      <w:marRight w:val="0"/>
                                                      <w:marTop w:val="0"/>
                                                      <w:marBottom w:val="0"/>
                                                      <w:divBdr>
                                                        <w:top w:val="none" w:sz="0" w:space="0" w:color="auto"/>
                                                        <w:left w:val="none" w:sz="0" w:space="0" w:color="auto"/>
                                                        <w:bottom w:val="none" w:sz="0" w:space="0" w:color="auto"/>
                                                        <w:right w:val="none" w:sz="0" w:space="0" w:color="auto"/>
                                                      </w:divBdr>
                                                    </w:div>
                                                  </w:divsChild>
                                                </w:div>
                                                <w:div w:id="208287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7886616">
                              <w:marLeft w:val="0"/>
                              <w:marRight w:val="0"/>
                              <w:marTop w:val="0"/>
                              <w:marBottom w:val="0"/>
                              <w:divBdr>
                                <w:top w:val="none" w:sz="0" w:space="0" w:color="auto"/>
                                <w:left w:val="none" w:sz="0" w:space="0" w:color="auto"/>
                                <w:bottom w:val="none" w:sz="0" w:space="0" w:color="auto"/>
                                <w:right w:val="none" w:sz="0" w:space="0" w:color="auto"/>
                              </w:divBdr>
                              <w:divsChild>
                                <w:div w:id="483545099">
                                  <w:marLeft w:val="0"/>
                                  <w:marRight w:val="0"/>
                                  <w:marTop w:val="0"/>
                                  <w:marBottom w:val="0"/>
                                  <w:divBdr>
                                    <w:top w:val="none" w:sz="0" w:space="0" w:color="auto"/>
                                    <w:left w:val="none" w:sz="0" w:space="0" w:color="auto"/>
                                    <w:bottom w:val="none" w:sz="0" w:space="0" w:color="auto"/>
                                    <w:right w:val="none" w:sz="0" w:space="0" w:color="auto"/>
                                  </w:divBdr>
                                  <w:divsChild>
                                    <w:div w:id="267272377">
                                      <w:marLeft w:val="0"/>
                                      <w:marRight w:val="0"/>
                                      <w:marTop w:val="0"/>
                                      <w:marBottom w:val="0"/>
                                      <w:divBdr>
                                        <w:top w:val="none" w:sz="0" w:space="0" w:color="auto"/>
                                        <w:left w:val="none" w:sz="0" w:space="0" w:color="auto"/>
                                        <w:bottom w:val="none" w:sz="0" w:space="0" w:color="auto"/>
                                        <w:right w:val="none" w:sz="0" w:space="0" w:color="auto"/>
                                      </w:divBdr>
                                      <w:divsChild>
                                        <w:div w:id="50351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46636311">
          <w:marLeft w:val="0"/>
          <w:marRight w:val="0"/>
          <w:marTop w:val="0"/>
          <w:marBottom w:val="0"/>
          <w:divBdr>
            <w:top w:val="none" w:sz="0" w:space="0" w:color="auto"/>
            <w:left w:val="none" w:sz="0" w:space="0" w:color="auto"/>
            <w:bottom w:val="none" w:sz="0" w:space="0" w:color="auto"/>
            <w:right w:val="none" w:sz="0" w:space="0" w:color="auto"/>
          </w:divBdr>
          <w:divsChild>
            <w:div w:id="215043583">
              <w:marLeft w:val="0"/>
              <w:marRight w:val="0"/>
              <w:marTop w:val="0"/>
              <w:marBottom w:val="0"/>
              <w:divBdr>
                <w:top w:val="none" w:sz="0" w:space="0" w:color="auto"/>
                <w:left w:val="none" w:sz="0" w:space="0" w:color="auto"/>
                <w:bottom w:val="none" w:sz="0" w:space="0" w:color="auto"/>
                <w:right w:val="none" w:sz="0" w:space="0" w:color="auto"/>
              </w:divBdr>
              <w:divsChild>
                <w:div w:id="271741627">
                  <w:marLeft w:val="0"/>
                  <w:marRight w:val="0"/>
                  <w:marTop w:val="0"/>
                  <w:marBottom w:val="0"/>
                  <w:divBdr>
                    <w:top w:val="none" w:sz="0" w:space="0" w:color="auto"/>
                    <w:left w:val="none" w:sz="0" w:space="0" w:color="auto"/>
                    <w:bottom w:val="none" w:sz="0" w:space="0" w:color="auto"/>
                    <w:right w:val="none" w:sz="0" w:space="0" w:color="auto"/>
                  </w:divBdr>
                  <w:divsChild>
                    <w:div w:id="305352670">
                      <w:marLeft w:val="0"/>
                      <w:marRight w:val="0"/>
                      <w:marTop w:val="0"/>
                      <w:marBottom w:val="0"/>
                      <w:divBdr>
                        <w:top w:val="none" w:sz="0" w:space="0" w:color="auto"/>
                        <w:left w:val="none" w:sz="0" w:space="0" w:color="auto"/>
                        <w:bottom w:val="none" w:sz="0" w:space="0" w:color="auto"/>
                        <w:right w:val="none" w:sz="0" w:space="0" w:color="auto"/>
                      </w:divBdr>
                      <w:divsChild>
                        <w:div w:id="994992289">
                          <w:marLeft w:val="0"/>
                          <w:marRight w:val="0"/>
                          <w:marTop w:val="0"/>
                          <w:marBottom w:val="0"/>
                          <w:divBdr>
                            <w:top w:val="none" w:sz="0" w:space="0" w:color="auto"/>
                            <w:left w:val="none" w:sz="0" w:space="0" w:color="auto"/>
                            <w:bottom w:val="none" w:sz="0" w:space="0" w:color="auto"/>
                            <w:right w:val="none" w:sz="0" w:space="0" w:color="auto"/>
                          </w:divBdr>
                          <w:divsChild>
                            <w:div w:id="358626319">
                              <w:marLeft w:val="0"/>
                              <w:marRight w:val="0"/>
                              <w:marTop w:val="0"/>
                              <w:marBottom w:val="0"/>
                              <w:divBdr>
                                <w:top w:val="none" w:sz="0" w:space="0" w:color="auto"/>
                                <w:left w:val="none" w:sz="0" w:space="0" w:color="auto"/>
                                <w:bottom w:val="none" w:sz="0" w:space="0" w:color="auto"/>
                                <w:right w:val="none" w:sz="0" w:space="0" w:color="auto"/>
                              </w:divBdr>
                              <w:divsChild>
                                <w:div w:id="959072682">
                                  <w:marLeft w:val="0"/>
                                  <w:marRight w:val="0"/>
                                  <w:marTop w:val="0"/>
                                  <w:marBottom w:val="0"/>
                                  <w:divBdr>
                                    <w:top w:val="none" w:sz="0" w:space="0" w:color="auto"/>
                                    <w:left w:val="none" w:sz="0" w:space="0" w:color="auto"/>
                                    <w:bottom w:val="none" w:sz="0" w:space="0" w:color="auto"/>
                                    <w:right w:val="none" w:sz="0" w:space="0" w:color="auto"/>
                                  </w:divBdr>
                                  <w:divsChild>
                                    <w:div w:id="1241868560">
                                      <w:marLeft w:val="0"/>
                                      <w:marRight w:val="0"/>
                                      <w:marTop w:val="0"/>
                                      <w:marBottom w:val="0"/>
                                      <w:divBdr>
                                        <w:top w:val="none" w:sz="0" w:space="0" w:color="auto"/>
                                        <w:left w:val="none" w:sz="0" w:space="0" w:color="auto"/>
                                        <w:bottom w:val="none" w:sz="0" w:space="0" w:color="auto"/>
                                        <w:right w:val="none" w:sz="0" w:space="0" w:color="auto"/>
                                      </w:divBdr>
                                      <w:divsChild>
                                        <w:div w:id="447162356">
                                          <w:marLeft w:val="0"/>
                                          <w:marRight w:val="0"/>
                                          <w:marTop w:val="0"/>
                                          <w:marBottom w:val="0"/>
                                          <w:divBdr>
                                            <w:top w:val="none" w:sz="0" w:space="0" w:color="auto"/>
                                            <w:left w:val="none" w:sz="0" w:space="0" w:color="auto"/>
                                            <w:bottom w:val="none" w:sz="0" w:space="0" w:color="auto"/>
                                            <w:right w:val="none" w:sz="0" w:space="0" w:color="auto"/>
                                          </w:divBdr>
                                          <w:divsChild>
                                            <w:div w:id="210680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48408968">
          <w:marLeft w:val="0"/>
          <w:marRight w:val="0"/>
          <w:marTop w:val="0"/>
          <w:marBottom w:val="0"/>
          <w:divBdr>
            <w:top w:val="none" w:sz="0" w:space="0" w:color="auto"/>
            <w:left w:val="none" w:sz="0" w:space="0" w:color="auto"/>
            <w:bottom w:val="none" w:sz="0" w:space="0" w:color="auto"/>
            <w:right w:val="none" w:sz="0" w:space="0" w:color="auto"/>
          </w:divBdr>
          <w:divsChild>
            <w:div w:id="238752414">
              <w:marLeft w:val="0"/>
              <w:marRight w:val="0"/>
              <w:marTop w:val="0"/>
              <w:marBottom w:val="0"/>
              <w:divBdr>
                <w:top w:val="none" w:sz="0" w:space="0" w:color="auto"/>
                <w:left w:val="none" w:sz="0" w:space="0" w:color="auto"/>
                <w:bottom w:val="none" w:sz="0" w:space="0" w:color="auto"/>
                <w:right w:val="none" w:sz="0" w:space="0" w:color="auto"/>
              </w:divBdr>
              <w:divsChild>
                <w:div w:id="906382355">
                  <w:marLeft w:val="0"/>
                  <w:marRight w:val="0"/>
                  <w:marTop w:val="0"/>
                  <w:marBottom w:val="0"/>
                  <w:divBdr>
                    <w:top w:val="none" w:sz="0" w:space="0" w:color="auto"/>
                    <w:left w:val="none" w:sz="0" w:space="0" w:color="auto"/>
                    <w:bottom w:val="none" w:sz="0" w:space="0" w:color="auto"/>
                    <w:right w:val="none" w:sz="0" w:space="0" w:color="auto"/>
                  </w:divBdr>
                  <w:divsChild>
                    <w:div w:id="215510705">
                      <w:marLeft w:val="0"/>
                      <w:marRight w:val="0"/>
                      <w:marTop w:val="0"/>
                      <w:marBottom w:val="0"/>
                      <w:divBdr>
                        <w:top w:val="none" w:sz="0" w:space="0" w:color="auto"/>
                        <w:left w:val="none" w:sz="0" w:space="0" w:color="auto"/>
                        <w:bottom w:val="none" w:sz="0" w:space="0" w:color="auto"/>
                        <w:right w:val="none" w:sz="0" w:space="0" w:color="auto"/>
                      </w:divBdr>
                      <w:divsChild>
                        <w:div w:id="1372459703">
                          <w:marLeft w:val="0"/>
                          <w:marRight w:val="0"/>
                          <w:marTop w:val="0"/>
                          <w:marBottom w:val="0"/>
                          <w:divBdr>
                            <w:top w:val="none" w:sz="0" w:space="0" w:color="auto"/>
                            <w:left w:val="none" w:sz="0" w:space="0" w:color="auto"/>
                            <w:bottom w:val="none" w:sz="0" w:space="0" w:color="auto"/>
                            <w:right w:val="none" w:sz="0" w:space="0" w:color="auto"/>
                          </w:divBdr>
                          <w:divsChild>
                            <w:div w:id="1640724153">
                              <w:marLeft w:val="0"/>
                              <w:marRight w:val="0"/>
                              <w:marTop w:val="0"/>
                              <w:marBottom w:val="0"/>
                              <w:divBdr>
                                <w:top w:val="none" w:sz="0" w:space="0" w:color="auto"/>
                                <w:left w:val="none" w:sz="0" w:space="0" w:color="auto"/>
                                <w:bottom w:val="none" w:sz="0" w:space="0" w:color="auto"/>
                                <w:right w:val="none" w:sz="0" w:space="0" w:color="auto"/>
                              </w:divBdr>
                              <w:divsChild>
                                <w:div w:id="1528253001">
                                  <w:marLeft w:val="0"/>
                                  <w:marRight w:val="0"/>
                                  <w:marTop w:val="0"/>
                                  <w:marBottom w:val="0"/>
                                  <w:divBdr>
                                    <w:top w:val="none" w:sz="0" w:space="0" w:color="auto"/>
                                    <w:left w:val="none" w:sz="0" w:space="0" w:color="auto"/>
                                    <w:bottom w:val="none" w:sz="0" w:space="0" w:color="auto"/>
                                    <w:right w:val="none" w:sz="0" w:space="0" w:color="auto"/>
                                  </w:divBdr>
                                  <w:divsChild>
                                    <w:div w:id="1653437707">
                                      <w:marLeft w:val="0"/>
                                      <w:marRight w:val="0"/>
                                      <w:marTop w:val="0"/>
                                      <w:marBottom w:val="0"/>
                                      <w:divBdr>
                                        <w:top w:val="none" w:sz="0" w:space="0" w:color="auto"/>
                                        <w:left w:val="none" w:sz="0" w:space="0" w:color="auto"/>
                                        <w:bottom w:val="none" w:sz="0" w:space="0" w:color="auto"/>
                                        <w:right w:val="none" w:sz="0" w:space="0" w:color="auto"/>
                                      </w:divBdr>
                                      <w:divsChild>
                                        <w:div w:id="403648338">
                                          <w:marLeft w:val="0"/>
                                          <w:marRight w:val="0"/>
                                          <w:marTop w:val="0"/>
                                          <w:marBottom w:val="0"/>
                                          <w:divBdr>
                                            <w:top w:val="none" w:sz="0" w:space="0" w:color="auto"/>
                                            <w:left w:val="none" w:sz="0" w:space="0" w:color="auto"/>
                                            <w:bottom w:val="none" w:sz="0" w:space="0" w:color="auto"/>
                                            <w:right w:val="none" w:sz="0" w:space="0" w:color="auto"/>
                                          </w:divBdr>
                                          <w:divsChild>
                                            <w:div w:id="2002006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0033023">
          <w:marLeft w:val="0"/>
          <w:marRight w:val="0"/>
          <w:marTop w:val="0"/>
          <w:marBottom w:val="0"/>
          <w:divBdr>
            <w:top w:val="none" w:sz="0" w:space="0" w:color="auto"/>
            <w:left w:val="none" w:sz="0" w:space="0" w:color="auto"/>
            <w:bottom w:val="none" w:sz="0" w:space="0" w:color="auto"/>
            <w:right w:val="none" w:sz="0" w:space="0" w:color="auto"/>
          </w:divBdr>
          <w:divsChild>
            <w:div w:id="785462655">
              <w:marLeft w:val="0"/>
              <w:marRight w:val="0"/>
              <w:marTop w:val="0"/>
              <w:marBottom w:val="0"/>
              <w:divBdr>
                <w:top w:val="none" w:sz="0" w:space="0" w:color="auto"/>
                <w:left w:val="none" w:sz="0" w:space="0" w:color="auto"/>
                <w:bottom w:val="none" w:sz="0" w:space="0" w:color="auto"/>
                <w:right w:val="none" w:sz="0" w:space="0" w:color="auto"/>
              </w:divBdr>
              <w:divsChild>
                <w:div w:id="1436289539">
                  <w:marLeft w:val="0"/>
                  <w:marRight w:val="0"/>
                  <w:marTop w:val="0"/>
                  <w:marBottom w:val="0"/>
                  <w:divBdr>
                    <w:top w:val="none" w:sz="0" w:space="0" w:color="auto"/>
                    <w:left w:val="none" w:sz="0" w:space="0" w:color="auto"/>
                    <w:bottom w:val="none" w:sz="0" w:space="0" w:color="auto"/>
                    <w:right w:val="none" w:sz="0" w:space="0" w:color="auto"/>
                  </w:divBdr>
                  <w:divsChild>
                    <w:div w:id="961886371">
                      <w:marLeft w:val="0"/>
                      <w:marRight w:val="0"/>
                      <w:marTop w:val="0"/>
                      <w:marBottom w:val="0"/>
                      <w:divBdr>
                        <w:top w:val="none" w:sz="0" w:space="0" w:color="auto"/>
                        <w:left w:val="none" w:sz="0" w:space="0" w:color="auto"/>
                        <w:bottom w:val="none" w:sz="0" w:space="0" w:color="auto"/>
                        <w:right w:val="none" w:sz="0" w:space="0" w:color="auto"/>
                      </w:divBdr>
                      <w:divsChild>
                        <w:div w:id="1110199449">
                          <w:marLeft w:val="0"/>
                          <w:marRight w:val="0"/>
                          <w:marTop w:val="0"/>
                          <w:marBottom w:val="0"/>
                          <w:divBdr>
                            <w:top w:val="none" w:sz="0" w:space="0" w:color="auto"/>
                            <w:left w:val="none" w:sz="0" w:space="0" w:color="auto"/>
                            <w:bottom w:val="none" w:sz="0" w:space="0" w:color="auto"/>
                            <w:right w:val="none" w:sz="0" w:space="0" w:color="auto"/>
                          </w:divBdr>
                          <w:divsChild>
                            <w:div w:id="1096167542">
                              <w:marLeft w:val="0"/>
                              <w:marRight w:val="0"/>
                              <w:marTop w:val="0"/>
                              <w:marBottom w:val="0"/>
                              <w:divBdr>
                                <w:top w:val="none" w:sz="0" w:space="0" w:color="auto"/>
                                <w:left w:val="none" w:sz="0" w:space="0" w:color="auto"/>
                                <w:bottom w:val="none" w:sz="0" w:space="0" w:color="auto"/>
                                <w:right w:val="none" w:sz="0" w:space="0" w:color="auto"/>
                              </w:divBdr>
                              <w:divsChild>
                                <w:div w:id="1655601636">
                                  <w:marLeft w:val="0"/>
                                  <w:marRight w:val="0"/>
                                  <w:marTop w:val="0"/>
                                  <w:marBottom w:val="0"/>
                                  <w:divBdr>
                                    <w:top w:val="none" w:sz="0" w:space="0" w:color="auto"/>
                                    <w:left w:val="none" w:sz="0" w:space="0" w:color="auto"/>
                                    <w:bottom w:val="none" w:sz="0" w:space="0" w:color="auto"/>
                                    <w:right w:val="none" w:sz="0" w:space="0" w:color="auto"/>
                                  </w:divBdr>
                                  <w:divsChild>
                                    <w:div w:id="1225946643">
                                      <w:marLeft w:val="0"/>
                                      <w:marRight w:val="0"/>
                                      <w:marTop w:val="0"/>
                                      <w:marBottom w:val="0"/>
                                      <w:divBdr>
                                        <w:top w:val="none" w:sz="0" w:space="0" w:color="auto"/>
                                        <w:left w:val="none" w:sz="0" w:space="0" w:color="auto"/>
                                        <w:bottom w:val="none" w:sz="0" w:space="0" w:color="auto"/>
                                        <w:right w:val="none" w:sz="0" w:space="0" w:color="auto"/>
                                      </w:divBdr>
                                      <w:divsChild>
                                        <w:div w:id="45818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0772061">
                              <w:marLeft w:val="0"/>
                              <w:marRight w:val="0"/>
                              <w:marTop w:val="0"/>
                              <w:marBottom w:val="0"/>
                              <w:divBdr>
                                <w:top w:val="none" w:sz="0" w:space="0" w:color="auto"/>
                                <w:left w:val="none" w:sz="0" w:space="0" w:color="auto"/>
                                <w:bottom w:val="none" w:sz="0" w:space="0" w:color="auto"/>
                                <w:right w:val="none" w:sz="0" w:space="0" w:color="auto"/>
                              </w:divBdr>
                              <w:divsChild>
                                <w:div w:id="1668292213">
                                  <w:marLeft w:val="0"/>
                                  <w:marRight w:val="0"/>
                                  <w:marTop w:val="0"/>
                                  <w:marBottom w:val="0"/>
                                  <w:divBdr>
                                    <w:top w:val="none" w:sz="0" w:space="0" w:color="auto"/>
                                    <w:left w:val="none" w:sz="0" w:space="0" w:color="auto"/>
                                    <w:bottom w:val="none" w:sz="0" w:space="0" w:color="auto"/>
                                    <w:right w:val="none" w:sz="0" w:space="0" w:color="auto"/>
                                  </w:divBdr>
                                  <w:divsChild>
                                    <w:div w:id="1307705390">
                                      <w:marLeft w:val="0"/>
                                      <w:marRight w:val="0"/>
                                      <w:marTop w:val="0"/>
                                      <w:marBottom w:val="0"/>
                                      <w:divBdr>
                                        <w:top w:val="none" w:sz="0" w:space="0" w:color="auto"/>
                                        <w:left w:val="none" w:sz="0" w:space="0" w:color="auto"/>
                                        <w:bottom w:val="none" w:sz="0" w:space="0" w:color="auto"/>
                                        <w:right w:val="none" w:sz="0" w:space="0" w:color="auto"/>
                                      </w:divBdr>
                                      <w:divsChild>
                                        <w:div w:id="770859807">
                                          <w:marLeft w:val="0"/>
                                          <w:marRight w:val="0"/>
                                          <w:marTop w:val="0"/>
                                          <w:marBottom w:val="0"/>
                                          <w:divBdr>
                                            <w:top w:val="none" w:sz="0" w:space="0" w:color="auto"/>
                                            <w:left w:val="none" w:sz="0" w:space="0" w:color="auto"/>
                                            <w:bottom w:val="none" w:sz="0" w:space="0" w:color="auto"/>
                                            <w:right w:val="none" w:sz="0" w:space="0" w:color="auto"/>
                                          </w:divBdr>
                                          <w:divsChild>
                                            <w:div w:id="323313852">
                                              <w:marLeft w:val="0"/>
                                              <w:marRight w:val="0"/>
                                              <w:marTop w:val="0"/>
                                              <w:marBottom w:val="0"/>
                                              <w:divBdr>
                                                <w:top w:val="none" w:sz="0" w:space="0" w:color="auto"/>
                                                <w:left w:val="none" w:sz="0" w:space="0" w:color="auto"/>
                                                <w:bottom w:val="none" w:sz="0" w:space="0" w:color="auto"/>
                                                <w:right w:val="none" w:sz="0" w:space="0" w:color="auto"/>
                                              </w:divBdr>
                                              <w:divsChild>
                                                <w:div w:id="388573606">
                                                  <w:marLeft w:val="0"/>
                                                  <w:marRight w:val="0"/>
                                                  <w:marTop w:val="0"/>
                                                  <w:marBottom w:val="0"/>
                                                  <w:divBdr>
                                                    <w:top w:val="none" w:sz="0" w:space="0" w:color="auto"/>
                                                    <w:left w:val="none" w:sz="0" w:space="0" w:color="auto"/>
                                                    <w:bottom w:val="none" w:sz="0" w:space="0" w:color="auto"/>
                                                    <w:right w:val="none" w:sz="0" w:space="0" w:color="auto"/>
                                                  </w:divBdr>
                                                  <w:divsChild>
                                                    <w:div w:id="720249996">
                                                      <w:marLeft w:val="0"/>
                                                      <w:marRight w:val="0"/>
                                                      <w:marTop w:val="0"/>
                                                      <w:marBottom w:val="0"/>
                                                      <w:divBdr>
                                                        <w:top w:val="none" w:sz="0" w:space="0" w:color="auto"/>
                                                        <w:left w:val="none" w:sz="0" w:space="0" w:color="auto"/>
                                                        <w:bottom w:val="none" w:sz="0" w:space="0" w:color="auto"/>
                                                        <w:right w:val="none" w:sz="0" w:space="0" w:color="auto"/>
                                                      </w:divBdr>
                                                    </w:div>
                                                  </w:divsChild>
                                                </w:div>
                                                <w:div w:id="1361659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36814821">
                      <w:marLeft w:val="0"/>
                      <w:marRight w:val="0"/>
                      <w:marTop w:val="0"/>
                      <w:marBottom w:val="0"/>
                      <w:divBdr>
                        <w:top w:val="none" w:sz="0" w:space="0" w:color="auto"/>
                        <w:left w:val="none" w:sz="0" w:space="0" w:color="auto"/>
                        <w:bottom w:val="none" w:sz="0" w:space="0" w:color="auto"/>
                        <w:right w:val="none" w:sz="0" w:space="0" w:color="auto"/>
                      </w:divBdr>
                      <w:divsChild>
                        <w:div w:id="1517647348">
                          <w:marLeft w:val="0"/>
                          <w:marRight w:val="0"/>
                          <w:marTop w:val="0"/>
                          <w:marBottom w:val="0"/>
                          <w:divBdr>
                            <w:top w:val="none" w:sz="0" w:space="0" w:color="auto"/>
                            <w:left w:val="none" w:sz="0" w:space="0" w:color="auto"/>
                            <w:bottom w:val="none" w:sz="0" w:space="0" w:color="auto"/>
                            <w:right w:val="none" w:sz="0" w:space="0" w:color="auto"/>
                          </w:divBdr>
                          <w:divsChild>
                            <w:div w:id="1623882092">
                              <w:marLeft w:val="0"/>
                              <w:marRight w:val="0"/>
                              <w:marTop w:val="0"/>
                              <w:marBottom w:val="0"/>
                              <w:divBdr>
                                <w:top w:val="none" w:sz="0" w:space="0" w:color="auto"/>
                                <w:left w:val="none" w:sz="0" w:space="0" w:color="auto"/>
                                <w:bottom w:val="none" w:sz="0" w:space="0" w:color="auto"/>
                                <w:right w:val="none" w:sz="0" w:space="0" w:color="auto"/>
                              </w:divBdr>
                              <w:divsChild>
                                <w:div w:id="212422220">
                                  <w:marLeft w:val="0"/>
                                  <w:marRight w:val="0"/>
                                  <w:marTop w:val="0"/>
                                  <w:marBottom w:val="0"/>
                                  <w:divBdr>
                                    <w:top w:val="none" w:sz="0" w:space="0" w:color="auto"/>
                                    <w:left w:val="none" w:sz="0" w:space="0" w:color="auto"/>
                                    <w:bottom w:val="none" w:sz="0" w:space="0" w:color="auto"/>
                                    <w:right w:val="none" w:sz="0" w:space="0" w:color="auto"/>
                                  </w:divBdr>
                                  <w:divsChild>
                                    <w:div w:id="1774085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80546391">
          <w:marLeft w:val="0"/>
          <w:marRight w:val="0"/>
          <w:marTop w:val="0"/>
          <w:marBottom w:val="0"/>
          <w:divBdr>
            <w:top w:val="none" w:sz="0" w:space="0" w:color="auto"/>
            <w:left w:val="none" w:sz="0" w:space="0" w:color="auto"/>
            <w:bottom w:val="none" w:sz="0" w:space="0" w:color="auto"/>
            <w:right w:val="none" w:sz="0" w:space="0" w:color="auto"/>
          </w:divBdr>
          <w:divsChild>
            <w:div w:id="1628657699">
              <w:marLeft w:val="0"/>
              <w:marRight w:val="0"/>
              <w:marTop w:val="0"/>
              <w:marBottom w:val="0"/>
              <w:divBdr>
                <w:top w:val="none" w:sz="0" w:space="0" w:color="auto"/>
                <w:left w:val="none" w:sz="0" w:space="0" w:color="auto"/>
                <w:bottom w:val="none" w:sz="0" w:space="0" w:color="auto"/>
                <w:right w:val="none" w:sz="0" w:space="0" w:color="auto"/>
              </w:divBdr>
              <w:divsChild>
                <w:div w:id="1390302046">
                  <w:marLeft w:val="0"/>
                  <w:marRight w:val="0"/>
                  <w:marTop w:val="0"/>
                  <w:marBottom w:val="0"/>
                  <w:divBdr>
                    <w:top w:val="none" w:sz="0" w:space="0" w:color="auto"/>
                    <w:left w:val="none" w:sz="0" w:space="0" w:color="auto"/>
                    <w:bottom w:val="none" w:sz="0" w:space="0" w:color="auto"/>
                    <w:right w:val="none" w:sz="0" w:space="0" w:color="auto"/>
                  </w:divBdr>
                  <w:divsChild>
                    <w:div w:id="1100687145">
                      <w:marLeft w:val="0"/>
                      <w:marRight w:val="0"/>
                      <w:marTop w:val="0"/>
                      <w:marBottom w:val="0"/>
                      <w:divBdr>
                        <w:top w:val="none" w:sz="0" w:space="0" w:color="auto"/>
                        <w:left w:val="none" w:sz="0" w:space="0" w:color="auto"/>
                        <w:bottom w:val="none" w:sz="0" w:space="0" w:color="auto"/>
                        <w:right w:val="none" w:sz="0" w:space="0" w:color="auto"/>
                      </w:divBdr>
                      <w:divsChild>
                        <w:div w:id="1346058409">
                          <w:marLeft w:val="0"/>
                          <w:marRight w:val="0"/>
                          <w:marTop w:val="0"/>
                          <w:marBottom w:val="0"/>
                          <w:divBdr>
                            <w:top w:val="none" w:sz="0" w:space="0" w:color="auto"/>
                            <w:left w:val="none" w:sz="0" w:space="0" w:color="auto"/>
                            <w:bottom w:val="none" w:sz="0" w:space="0" w:color="auto"/>
                            <w:right w:val="none" w:sz="0" w:space="0" w:color="auto"/>
                          </w:divBdr>
                          <w:divsChild>
                            <w:div w:id="2095778308">
                              <w:marLeft w:val="0"/>
                              <w:marRight w:val="0"/>
                              <w:marTop w:val="0"/>
                              <w:marBottom w:val="0"/>
                              <w:divBdr>
                                <w:top w:val="none" w:sz="0" w:space="0" w:color="auto"/>
                                <w:left w:val="none" w:sz="0" w:space="0" w:color="auto"/>
                                <w:bottom w:val="none" w:sz="0" w:space="0" w:color="auto"/>
                                <w:right w:val="none" w:sz="0" w:space="0" w:color="auto"/>
                              </w:divBdr>
                              <w:divsChild>
                                <w:div w:id="1231185754">
                                  <w:marLeft w:val="0"/>
                                  <w:marRight w:val="0"/>
                                  <w:marTop w:val="0"/>
                                  <w:marBottom w:val="0"/>
                                  <w:divBdr>
                                    <w:top w:val="none" w:sz="0" w:space="0" w:color="auto"/>
                                    <w:left w:val="none" w:sz="0" w:space="0" w:color="auto"/>
                                    <w:bottom w:val="none" w:sz="0" w:space="0" w:color="auto"/>
                                    <w:right w:val="none" w:sz="0" w:space="0" w:color="auto"/>
                                  </w:divBdr>
                                  <w:divsChild>
                                    <w:div w:id="158191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3764583">
                      <w:marLeft w:val="0"/>
                      <w:marRight w:val="0"/>
                      <w:marTop w:val="0"/>
                      <w:marBottom w:val="0"/>
                      <w:divBdr>
                        <w:top w:val="none" w:sz="0" w:space="0" w:color="auto"/>
                        <w:left w:val="none" w:sz="0" w:space="0" w:color="auto"/>
                        <w:bottom w:val="none" w:sz="0" w:space="0" w:color="auto"/>
                        <w:right w:val="none" w:sz="0" w:space="0" w:color="auto"/>
                      </w:divBdr>
                      <w:divsChild>
                        <w:div w:id="153452438">
                          <w:marLeft w:val="0"/>
                          <w:marRight w:val="0"/>
                          <w:marTop w:val="0"/>
                          <w:marBottom w:val="0"/>
                          <w:divBdr>
                            <w:top w:val="none" w:sz="0" w:space="0" w:color="auto"/>
                            <w:left w:val="none" w:sz="0" w:space="0" w:color="auto"/>
                            <w:bottom w:val="none" w:sz="0" w:space="0" w:color="auto"/>
                            <w:right w:val="none" w:sz="0" w:space="0" w:color="auto"/>
                          </w:divBdr>
                          <w:divsChild>
                            <w:div w:id="472068697">
                              <w:marLeft w:val="0"/>
                              <w:marRight w:val="0"/>
                              <w:marTop w:val="0"/>
                              <w:marBottom w:val="0"/>
                              <w:divBdr>
                                <w:top w:val="none" w:sz="0" w:space="0" w:color="auto"/>
                                <w:left w:val="none" w:sz="0" w:space="0" w:color="auto"/>
                                <w:bottom w:val="none" w:sz="0" w:space="0" w:color="auto"/>
                                <w:right w:val="none" w:sz="0" w:space="0" w:color="auto"/>
                              </w:divBdr>
                              <w:divsChild>
                                <w:div w:id="769004596">
                                  <w:marLeft w:val="0"/>
                                  <w:marRight w:val="0"/>
                                  <w:marTop w:val="0"/>
                                  <w:marBottom w:val="0"/>
                                  <w:divBdr>
                                    <w:top w:val="none" w:sz="0" w:space="0" w:color="auto"/>
                                    <w:left w:val="none" w:sz="0" w:space="0" w:color="auto"/>
                                    <w:bottom w:val="none" w:sz="0" w:space="0" w:color="auto"/>
                                    <w:right w:val="none" w:sz="0" w:space="0" w:color="auto"/>
                                  </w:divBdr>
                                  <w:divsChild>
                                    <w:div w:id="1997487396">
                                      <w:marLeft w:val="0"/>
                                      <w:marRight w:val="0"/>
                                      <w:marTop w:val="0"/>
                                      <w:marBottom w:val="0"/>
                                      <w:divBdr>
                                        <w:top w:val="none" w:sz="0" w:space="0" w:color="auto"/>
                                        <w:left w:val="none" w:sz="0" w:space="0" w:color="auto"/>
                                        <w:bottom w:val="none" w:sz="0" w:space="0" w:color="auto"/>
                                        <w:right w:val="none" w:sz="0" w:space="0" w:color="auto"/>
                                      </w:divBdr>
                                      <w:divsChild>
                                        <w:div w:id="200397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4793982">
                              <w:marLeft w:val="0"/>
                              <w:marRight w:val="0"/>
                              <w:marTop w:val="0"/>
                              <w:marBottom w:val="0"/>
                              <w:divBdr>
                                <w:top w:val="none" w:sz="0" w:space="0" w:color="auto"/>
                                <w:left w:val="none" w:sz="0" w:space="0" w:color="auto"/>
                                <w:bottom w:val="none" w:sz="0" w:space="0" w:color="auto"/>
                                <w:right w:val="none" w:sz="0" w:space="0" w:color="auto"/>
                              </w:divBdr>
                              <w:divsChild>
                                <w:div w:id="1788818214">
                                  <w:marLeft w:val="0"/>
                                  <w:marRight w:val="0"/>
                                  <w:marTop w:val="0"/>
                                  <w:marBottom w:val="0"/>
                                  <w:divBdr>
                                    <w:top w:val="none" w:sz="0" w:space="0" w:color="auto"/>
                                    <w:left w:val="none" w:sz="0" w:space="0" w:color="auto"/>
                                    <w:bottom w:val="none" w:sz="0" w:space="0" w:color="auto"/>
                                    <w:right w:val="none" w:sz="0" w:space="0" w:color="auto"/>
                                  </w:divBdr>
                                  <w:divsChild>
                                    <w:div w:id="601304577">
                                      <w:marLeft w:val="0"/>
                                      <w:marRight w:val="0"/>
                                      <w:marTop w:val="0"/>
                                      <w:marBottom w:val="0"/>
                                      <w:divBdr>
                                        <w:top w:val="none" w:sz="0" w:space="0" w:color="auto"/>
                                        <w:left w:val="none" w:sz="0" w:space="0" w:color="auto"/>
                                        <w:bottom w:val="none" w:sz="0" w:space="0" w:color="auto"/>
                                        <w:right w:val="none" w:sz="0" w:space="0" w:color="auto"/>
                                      </w:divBdr>
                                      <w:divsChild>
                                        <w:div w:id="1400637902">
                                          <w:marLeft w:val="0"/>
                                          <w:marRight w:val="0"/>
                                          <w:marTop w:val="0"/>
                                          <w:marBottom w:val="0"/>
                                          <w:divBdr>
                                            <w:top w:val="none" w:sz="0" w:space="0" w:color="auto"/>
                                            <w:left w:val="none" w:sz="0" w:space="0" w:color="auto"/>
                                            <w:bottom w:val="none" w:sz="0" w:space="0" w:color="auto"/>
                                            <w:right w:val="none" w:sz="0" w:space="0" w:color="auto"/>
                                          </w:divBdr>
                                          <w:divsChild>
                                            <w:div w:id="158621736">
                                              <w:marLeft w:val="0"/>
                                              <w:marRight w:val="0"/>
                                              <w:marTop w:val="0"/>
                                              <w:marBottom w:val="0"/>
                                              <w:divBdr>
                                                <w:top w:val="none" w:sz="0" w:space="0" w:color="auto"/>
                                                <w:left w:val="none" w:sz="0" w:space="0" w:color="auto"/>
                                                <w:bottom w:val="none" w:sz="0" w:space="0" w:color="auto"/>
                                                <w:right w:val="none" w:sz="0" w:space="0" w:color="auto"/>
                                              </w:divBdr>
                                              <w:divsChild>
                                                <w:div w:id="429357896">
                                                  <w:marLeft w:val="0"/>
                                                  <w:marRight w:val="0"/>
                                                  <w:marTop w:val="0"/>
                                                  <w:marBottom w:val="0"/>
                                                  <w:divBdr>
                                                    <w:top w:val="none" w:sz="0" w:space="0" w:color="auto"/>
                                                    <w:left w:val="none" w:sz="0" w:space="0" w:color="auto"/>
                                                    <w:bottom w:val="none" w:sz="0" w:space="0" w:color="auto"/>
                                                    <w:right w:val="none" w:sz="0" w:space="0" w:color="auto"/>
                                                  </w:divBdr>
                                                  <w:divsChild>
                                                    <w:div w:id="1952198707">
                                                      <w:marLeft w:val="0"/>
                                                      <w:marRight w:val="0"/>
                                                      <w:marTop w:val="0"/>
                                                      <w:marBottom w:val="0"/>
                                                      <w:divBdr>
                                                        <w:top w:val="none" w:sz="0" w:space="0" w:color="auto"/>
                                                        <w:left w:val="none" w:sz="0" w:space="0" w:color="auto"/>
                                                        <w:bottom w:val="none" w:sz="0" w:space="0" w:color="auto"/>
                                                        <w:right w:val="none" w:sz="0" w:space="0" w:color="auto"/>
                                                      </w:divBdr>
                                                    </w:div>
                                                  </w:divsChild>
                                                </w:div>
                                                <w:div w:id="553933397">
                                                  <w:marLeft w:val="0"/>
                                                  <w:marRight w:val="0"/>
                                                  <w:marTop w:val="0"/>
                                                  <w:marBottom w:val="0"/>
                                                  <w:divBdr>
                                                    <w:top w:val="none" w:sz="0" w:space="0" w:color="auto"/>
                                                    <w:left w:val="none" w:sz="0" w:space="0" w:color="auto"/>
                                                    <w:bottom w:val="none" w:sz="0" w:space="0" w:color="auto"/>
                                                    <w:right w:val="none" w:sz="0" w:space="0" w:color="auto"/>
                                                  </w:divBdr>
                                                </w:div>
                                              </w:divsChild>
                                            </w:div>
                                            <w:div w:id="1616592747">
                                              <w:marLeft w:val="0"/>
                                              <w:marRight w:val="0"/>
                                              <w:marTop w:val="0"/>
                                              <w:marBottom w:val="0"/>
                                              <w:divBdr>
                                                <w:top w:val="none" w:sz="0" w:space="0" w:color="auto"/>
                                                <w:left w:val="none" w:sz="0" w:space="0" w:color="auto"/>
                                                <w:bottom w:val="none" w:sz="0" w:space="0" w:color="auto"/>
                                                <w:right w:val="none" w:sz="0" w:space="0" w:color="auto"/>
                                              </w:divBdr>
                                              <w:divsChild>
                                                <w:div w:id="835532517">
                                                  <w:marLeft w:val="0"/>
                                                  <w:marRight w:val="0"/>
                                                  <w:marTop w:val="0"/>
                                                  <w:marBottom w:val="0"/>
                                                  <w:divBdr>
                                                    <w:top w:val="none" w:sz="0" w:space="0" w:color="auto"/>
                                                    <w:left w:val="none" w:sz="0" w:space="0" w:color="auto"/>
                                                    <w:bottom w:val="none" w:sz="0" w:space="0" w:color="auto"/>
                                                    <w:right w:val="none" w:sz="0" w:space="0" w:color="auto"/>
                                                  </w:divBdr>
                                                  <w:divsChild>
                                                    <w:div w:id="349987211">
                                                      <w:marLeft w:val="0"/>
                                                      <w:marRight w:val="0"/>
                                                      <w:marTop w:val="0"/>
                                                      <w:marBottom w:val="0"/>
                                                      <w:divBdr>
                                                        <w:top w:val="none" w:sz="0" w:space="0" w:color="auto"/>
                                                        <w:left w:val="none" w:sz="0" w:space="0" w:color="auto"/>
                                                        <w:bottom w:val="none" w:sz="0" w:space="0" w:color="auto"/>
                                                        <w:right w:val="none" w:sz="0" w:space="0" w:color="auto"/>
                                                      </w:divBdr>
                                                    </w:div>
                                                  </w:divsChild>
                                                </w:div>
                                                <w:div w:id="200889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85056801">
          <w:marLeft w:val="0"/>
          <w:marRight w:val="0"/>
          <w:marTop w:val="0"/>
          <w:marBottom w:val="0"/>
          <w:divBdr>
            <w:top w:val="none" w:sz="0" w:space="0" w:color="auto"/>
            <w:left w:val="none" w:sz="0" w:space="0" w:color="auto"/>
            <w:bottom w:val="none" w:sz="0" w:space="0" w:color="auto"/>
            <w:right w:val="none" w:sz="0" w:space="0" w:color="auto"/>
          </w:divBdr>
          <w:divsChild>
            <w:div w:id="2078749061">
              <w:marLeft w:val="0"/>
              <w:marRight w:val="0"/>
              <w:marTop w:val="0"/>
              <w:marBottom w:val="0"/>
              <w:divBdr>
                <w:top w:val="none" w:sz="0" w:space="0" w:color="auto"/>
                <w:left w:val="none" w:sz="0" w:space="0" w:color="auto"/>
                <w:bottom w:val="none" w:sz="0" w:space="0" w:color="auto"/>
                <w:right w:val="none" w:sz="0" w:space="0" w:color="auto"/>
              </w:divBdr>
              <w:divsChild>
                <w:div w:id="1378385675">
                  <w:marLeft w:val="0"/>
                  <w:marRight w:val="0"/>
                  <w:marTop w:val="0"/>
                  <w:marBottom w:val="0"/>
                  <w:divBdr>
                    <w:top w:val="none" w:sz="0" w:space="0" w:color="auto"/>
                    <w:left w:val="none" w:sz="0" w:space="0" w:color="auto"/>
                    <w:bottom w:val="none" w:sz="0" w:space="0" w:color="auto"/>
                    <w:right w:val="none" w:sz="0" w:space="0" w:color="auto"/>
                  </w:divBdr>
                  <w:divsChild>
                    <w:div w:id="1133209293">
                      <w:marLeft w:val="0"/>
                      <w:marRight w:val="0"/>
                      <w:marTop w:val="0"/>
                      <w:marBottom w:val="0"/>
                      <w:divBdr>
                        <w:top w:val="none" w:sz="0" w:space="0" w:color="auto"/>
                        <w:left w:val="none" w:sz="0" w:space="0" w:color="auto"/>
                        <w:bottom w:val="none" w:sz="0" w:space="0" w:color="auto"/>
                        <w:right w:val="none" w:sz="0" w:space="0" w:color="auto"/>
                      </w:divBdr>
                      <w:divsChild>
                        <w:div w:id="808017521">
                          <w:marLeft w:val="0"/>
                          <w:marRight w:val="0"/>
                          <w:marTop w:val="0"/>
                          <w:marBottom w:val="0"/>
                          <w:divBdr>
                            <w:top w:val="none" w:sz="0" w:space="0" w:color="auto"/>
                            <w:left w:val="none" w:sz="0" w:space="0" w:color="auto"/>
                            <w:bottom w:val="none" w:sz="0" w:space="0" w:color="auto"/>
                            <w:right w:val="none" w:sz="0" w:space="0" w:color="auto"/>
                          </w:divBdr>
                          <w:divsChild>
                            <w:div w:id="242109823">
                              <w:marLeft w:val="0"/>
                              <w:marRight w:val="0"/>
                              <w:marTop w:val="0"/>
                              <w:marBottom w:val="0"/>
                              <w:divBdr>
                                <w:top w:val="none" w:sz="0" w:space="0" w:color="auto"/>
                                <w:left w:val="none" w:sz="0" w:space="0" w:color="auto"/>
                                <w:bottom w:val="none" w:sz="0" w:space="0" w:color="auto"/>
                                <w:right w:val="none" w:sz="0" w:space="0" w:color="auto"/>
                              </w:divBdr>
                              <w:divsChild>
                                <w:div w:id="1993869096">
                                  <w:marLeft w:val="0"/>
                                  <w:marRight w:val="0"/>
                                  <w:marTop w:val="0"/>
                                  <w:marBottom w:val="0"/>
                                  <w:divBdr>
                                    <w:top w:val="none" w:sz="0" w:space="0" w:color="auto"/>
                                    <w:left w:val="none" w:sz="0" w:space="0" w:color="auto"/>
                                    <w:bottom w:val="none" w:sz="0" w:space="0" w:color="auto"/>
                                    <w:right w:val="none" w:sz="0" w:space="0" w:color="auto"/>
                                  </w:divBdr>
                                  <w:divsChild>
                                    <w:div w:id="129186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134700">
                      <w:marLeft w:val="0"/>
                      <w:marRight w:val="0"/>
                      <w:marTop w:val="0"/>
                      <w:marBottom w:val="0"/>
                      <w:divBdr>
                        <w:top w:val="none" w:sz="0" w:space="0" w:color="auto"/>
                        <w:left w:val="none" w:sz="0" w:space="0" w:color="auto"/>
                        <w:bottom w:val="none" w:sz="0" w:space="0" w:color="auto"/>
                        <w:right w:val="none" w:sz="0" w:space="0" w:color="auto"/>
                      </w:divBdr>
                      <w:divsChild>
                        <w:div w:id="1383794217">
                          <w:marLeft w:val="0"/>
                          <w:marRight w:val="0"/>
                          <w:marTop w:val="0"/>
                          <w:marBottom w:val="0"/>
                          <w:divBdr>
                            <w:top w:val="none" w:sz="0" w:space="0" w:color="auto"/>
                            <w:left w:val="none" w:sz="0" w:space="0" w:color="auto"/>
                            <w:bottom w:val="none" w:sz="0" w:space="0" w:color="auto"/>
                            <w:right w:val="none" w:sz="0" w:space="0" w:color="auto"/>
                          </w:divBdr>
                          <w:divsChild>
                            <w:div w:id="973411788">
                              <w:marLeft w:val="0"/>
                              <w:marRight w:val="0"/>
                              <w:marTop w:val="0"/>
                              <w:marBottom w:val="0"/>
                              <w:divBdr>
                                <w:top w:val="none" w:sz="0" w:space="0" w:color="auto"/>
                                <w:left w:val="none" w:sz="0" w:space="0" w:color="auto"/>
                                <w:bottom w:val="none" w:sz="0" w:space="0" w:color="auto"/>
                                <w:right w:val="none" w:sz="0" w:space="0" w:color="auto"/>
                              </w:divBdr>
                              <w:divsChild>
                                <w:div w:id="239102448">
                                  <w:marLeft w:val="0"/>
                                  <w:marRight w:val="0"/>
                                  <w:marTop w:val="0"/>
                                  <w:marBottom w:val="0"/>
                                  <w:divBdr>
                                    <w:top w:val="none" w:sz="0" w:space="0" w:color="auto"/>
                                    <w:left w:val="none" w:sz="0" w:space="0" w:color="auto"/>
                                    <w:bottom w:val="none" w:sz="0" w:space="0" w:color="auto"/>
                                    <w:right w:val="none" w:sz="0" w:space="0" w:color="auto"/>
                                  </w:divBdr>
                                  <w:divsChild>
                                    <w:div w:id="623266481">
                                      <w:marLeft w:val="0"/>
                                      <w:marRight w:val="0"/>
                                      <w:marTop w:val="0"/>
                                      <w:marBottom w:val="0"/>
                                      <w:divBdr>
                                        <w:top w:val="none" w:sz="0" w:space="0" w:color="auto"/>
                                        <w:left w:val="none" w:sz="0" w:space="0" w:color="auto"/>
                                        <w:bottom w:val="none" w:sz="0" w:space="0" w:color="auto"/>
                                        <w:right w:val="none" w:sz="0" w:space="0" w:color="auto"/>
                                      </w:divBdr>
                                      <w:divsChild>
                                        <w:div w:id="84150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614871">
                              <w:marLeft w:val="0"/>
                              <w:marRight w:val="0"/>
                              <w:marTop w:val="0"/>
                              <w:marBottom w:val="0"/>
                              <w:divBdr>
                                <w:top w:val="none" w:sz="0" w:space="0" w:color="auto"/>
                                <w:left w:val="none" w:sz="0" w:space="0" w:color="auto"/>
                                <w:bottom w:val="none" w:sz="0" w:space="0" w:color="auto"/>
                                <w:right w:val="none" w:sz="0" w:space="0" w:color="auto"/>
                              </w:divBdr>
                              <w:divsChild>
                                <w:div w:id="1104300696">
                                  <w:marLeft w:val="0"/>
                                  <w:marRight w:val="0"/>
                                  <w:marTop w:val="0"/>
                                  <w:marBottom w:val="0"/>
                                  <w:divBdr>
                                    <w:top w:val="none" w:sz="0" w:space="0" w:color="auto"/>
                                    <w:left w:val="none" w:sz="0" w:space="0" w:color="auto"/>
                                    <w:bottom w:val="none" w:sz="0" w:space="0" w:color="auto"/>
                                    <w:right w:val="none" w:sz="0" w:space="0" w:color="auto"/>
                                  </w:divBdr>
                                  <w:divsChild>
                                    <w:div w:id="1968580873">
                                      <w:marLeft w:val="0"/>
                                      <w:marRight w:val="0"/>
                                      <w:marTop w:val="0"/>
                                      <w:marBottom w:val="0"/>
                                      <w:divBdr>
                                        <w:top w:val="none" w:sz="0" w:space="0" w:color="auto"/>
                                        <w:left w:val="none" w:sz="0" w:space="0" w:color="auto"/>
                                        <w:bottom w:val="none" w:sz="0" w:space="0" w:color="auto"/>
                                        <w:right w:val="none" w:sz="0" w:space="0" w:color="auto"/>
                                      </w:divBdr>
                                      <w:divsChild>
                                        <w:div w:id="1346403186">
                                          <w:marLeft w:val="0"/>
                                          <w:marRight w:val="0"/>
                                          <w:marTop w:val="0"/>
                                          <w:marBottom w:val="0"/>
                                          <w:divBdr>
                                            <w:top w:val="none" w:sz="0" w:space="0" w:color="auto"/>
                                            <w:left w:val="none" w:sz="0" w:space="0" w:color="auto"/>
                                            <w:bottom w:val="none" w:sz="0" w:space="0" w:color="auto"/>
                                            <w:right w:val="none" w:sz="0" w:space="0" w:color="auto"/>
                                          </w:divBdr>
                                          <w:divsChild>
                                            <w:div w:id="1371959976">
                                              <w:marLeft w:val="0"/>
                                              <w:marRight w:val="0"/>
                                              <w:marTop w:val="0"/>
                                              <w:marBottom w:val="0"/>
                                              <w:divBdr>
                                                <w:top w:val="none" w:sz="0" w:space="0" w:color="auto"/>
                                                <w:left w:val="none" w:sz="0" w:space="0" w:color="auto"/>
                                                <w:bottom w:val="none" w:sz="0" w:space="0" w:color="auto"/>
                                                <w:right w:val="none" w:sz="0" w:space="0" w:color="auto"/>
                                              </w:divBdr>
                                              <w:divsChild>
                                                <w:div w:id="1786268669">
                                                  <w:marLeft w:val="0"/>
                                                  <w:marRight w:val="0"/>
                                                  <w:marTop w:val="0"/>
                                                  <w:marBottom w:val="0"/>
                                                  <w:divBdr>
                                                    <w:top w:val="none" w:sz="0" w:space="0" w:color="auto"/>
                                                    <w:left w:val="none" w:sz="0" w:space="0" w:color="auto"/>
                                                    <w:bottom w:val="none" w:sz="0" w:space="0" w:color="auto"/>
                                                    <w:right w:val="none" w:sz="0" w:space="0" w:color="auto"/>
                                                  </w:divBdr>
                                                </w:div>
                                                <w:div w:id="1943804525">
                                                  <w:marLeft w:val="0"/>
                                                  <w:marRight w:val="0"/>
                                                  <w:marTop w:val="0"/>
                                                  <w:marBottom w:val="0"/>
                                                  <w:divBdr>
                                                    <w:top w:val="none" w:sz="0" w:space="0" w:color="auto"/>
                                                    <w:left w:val="none" w:sz="0" w:space="0" w:color="auto"/>
                                                    <w:bottom w:val="none" w:sz="0" w:space="0" w:color="auto"/>
                                                    <w:right w:val="none" w:sz="0" w:space="0" w:color="auto"/>
                                                  </w:divBdr>
                                                  <w:divsChild>
                                                    <w:div w:id="157315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6414832">
          <w:marLeft w:val="0"/>
          <w:marRight w:val="0"/>
          <w:marTop w:val="0"/>
          <w:marBottom w:val="0"/>
          <w:divBdr>
            <w:top w:val="none" w:sz="0" w:space="0" w:color="auto"/>
            <w:left w:val="none" w:sz="0" w:space="0" w:color="auto"/>
            <w:bottom w:val="none" w:sz="0" w:space="0" w:color="auto"/>
            <w:right w:val="none" w:sz="0" w:space="0" w:color="auto"/>
          </w:divBdr>
          <w:divsChild>
            <w:div w:id="1463959532">
              <w:marLeft w:val="0"/>
              <w:marRight w:val="0"/>
              <w:marTop w:val="0"/>
              <w:marBottom w:val="0"/>
              <w:divBdr>
                <w:top w:val="none" w:sz="0" w:space="0" w:color="auto"/>
                <w:left w:val="none" w:sz="0" w:space="0" w:color="auto"/>
                <w:bottom w:val="none" w:sz="0" w:space="0" w:color="auto"/>
                <w:right w:val="none" w:sz="0" w:space="0" w:color="auto"/>
              </w:divBdr>
              <w:divsChild>
                <w:div w:id="967593378">
                  <w:marLeft w:val="0"/>
                  <w:marRight w:val="0"/>
                  <w:marTop w:val="0"/>
                  <w:marBottom w:val="0"/>
                  <w:divBdr>
                    <w:top w:val="none" w:sz="0" w:space="0" w:color="auto"/>
                    <w:left w:val="none" w:sz="0" w:space="0" w:color="auto"/>
                    <w:bottom w:val="none" w:sz="0" w:space="0" w:color="auto"/>
                    <w:right w:val="none" w:sz="0" w:space="0" w:color="auto"/>
                  </w:divBdr>
                  <w:divsChild>
                    <w:div w:id="203062387">
                      <w:marLeft w:val="0"/>
                      <w:marRight w:val="0"/>
                      <w:marTop w:val="0"/>
                      <w:marBottom w:val="0"/>
                      <w:divBdr>
                        <w:top w:val="none" w:sz="0" w:space="0" w:color="auto"/>
                        <w:left w:val="none" w:sz="0" w:space="0" w:color="auto"/>
                        <w:bottom w:val="none" w:sz="0" w:space="0" w:color="auto"/>
                        <w:right w:val="none" w:sz="0" w:space="0" w:color="auto"/>
                      </w:divBdr>
                      <w:divsChild>
                        <w:div w:id="829830535">
                          <w:marLeft w:val="0"/>
                          <w:marRight w:val="0"/>
                          <w:marTop w:val="0"/>
                          <w:marBottom w:val="0"/>
                          <w:divBdr>
                            <w:top w:val="none" w:sz="0" w:space="0" w:color="auto"/>
                            <w:left w:val="none" w:sz="0" w:space="0" w:color="auto"/>
                            <w:bottom w:val="none" w:sz="0" w:space="0" w:color="auto"/>
                            <w:right w:val="none" w:sz="0" w:space="0" w:color="auto"/>
                          </w:divBdr>
                          <w:divsChild>
                            <w:div w:id="368457660">
                              <w:marLeft w:val="0"/>
                              <w:marRight w:val="0"/>
                              <w:marTop w:val="0"/>
                              <w:marBottom w:val="0"/>
                              <w:divBdr>
                                <w:top w:val="none" w:sz="0" w:space="0" w:color="auto"/>
                                <w:left w:val="none" w:sz="0" w:space="0" w:color="auto"/>
                                <w:bottom w:val="none" w:sz="0" w:space="0" w:color="auto"/>
                                <w:right w:val="none" w:sz="0" w:space="0" w:color="auto"/>
                              </w:divBdr>
                              <w:divsChild>
                                <w:div w:id="1517309167">
                                  <w:marLeft w:val="0"/>
                                  <w:marRight w:val="0"/>
                                  <w:marTop w:val="0"/>
                                  <w:marBottom w:val="0"/>
                                  <w:divBdr>
                                    <w:top w:val="none" w:sz="0" w:space="0" w:color="auto"/>
                                    <w:left w:val="none" w:sz="0" w:space="0" w:color="auto"/>
                                    <w:bottom w:val="none" w:sz="0" w:space="0" w:color="auto"/>
                                    <w:right w:val="none" w:sz="0" w:space="0" w:color="auto"/>
                                  </w:divBdr>
                                  <w:divsChild>
                                    <w:div w:id="110626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2100660">
                      <w:marLeft w:val="0"/>
                      <w:marRight w:val="0"/>
                      <w:marTop w:val="0"/>
                      <w:marBottom w:val="0"/>
                      <w:divBdr>
                        <w:top w:val="none" w:sz="0" w:space="0" w:color="auto"/>
                        <w:left w:val="none" w:sz="0" w:space="0" w:color="auto"/>
                        <w:bottom w:val="none" w:sz="0" w:space="0" w:color="auto"/>
                        <w:right w:val="none" w:sz="0" w:space="0" w:color="auto"/>
                      </w:divBdr>
                      <w:divsChild>
                        <w:div w:id="2102215116">
                          <w:marLeft w:val="0"/>
                          <w:marRight w:val="0"/>
                          <w:marTop w:val="0"/>
                          <w:marBottom w:val="0"/>
                          <w:divBdr>
                            <w:top w:val="none" w:sz="0" w:space="0" w:color="auto"/>
                            <w:left w:val="none" w:sz="0" w:space="0" w:color="auto"/>
                            <w:bottom w:val="none" w:sz="0" w:space="0" w:color="auto"/>
                            <w:right w:val="none" w:sz="0" w:space="0" w:color="auto"/>
                          </w:divBdr>
                          <w:divsChild>
                            <w:div w:id="562640099">
                              <w:marLeft w:val="0"/>
                              <w:marRight w:val="0"/>
                              <w:marTop w:val="0"/>
                              <w:marBottom w:val="0"/>
                              <w:divBdr>
                                <w:top w:val="none" w:sz="0" w:space="0" w:color="auto"/>
                                <w:left w:val="none" w:sz="0" w:space="0" w:color="auto"/>
                                <w:bottom w:val="none" w:sz="0" w:space="0" w:color="auto"/>
                                <w:right w:val="none" w:sz="0" w:space="0" w:color="auto"/>
                              </w:divBdr>
                              <w:divsChild>
                                <w:div w:id="959073563">
                                  <w:marLeft w:val="0"/>
                                  <w:marRight w:val="0"/>
                                  <w:marTop w:val="0"/>
                                  <w:marBottom w:val="0"/>
                                  <w:divBdr>
                                    <w:top w:val="none" w:sz="0" w:space="0" w:color="auto"/>
                                    <w:left w:val="none" w:sz="0" w:space="0" w:color="auto"/>
                                    <w:bottom w:val="none" w:sz="0" w:space="0" w:color="auto"/>
                                    <w:right w:val="none" w:sz="0" w:space="0" w:color="auto"/>
                                  </w:divBdr>
                                  <w:divsChild>
                                    <w:div w:id="1475105132">
                                      <w:marLeft w:val="0"/>
                                      <w:marRight w:val="0"/>
                                      <w:marTop w:val="0"/>
                                      <w:marBottom w:val="0"/>
                                      <w:divBdr>
                                        <w:top w:val="none" w:sz="0" w:space="0" w:color="auto"/>
                                        <w:left w:val="none" w:sz="0" w:space="0" w:color="auto"/>
                                        <w:bottom w:val="none" w:sz="0" w:space="0" w:color="auto"/>
                                        <w:right w:val="none" w:sz="0" w:space="0" w:color="auto"/>
                                      </w:divBdr>
                                      <w:divsChild>
                                        <w:div w:id="79456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578904">
                              <w:marLeft w:val="0"/>
                              <w:marRight w:val="0"/>
                              <w:marTop w:val="0"/>
                              <w:marBottom w:val="0"/>
                              <w:divBdr>
                                <w:top w:val="none" w:sz="0" w:space="0" w:color="auto"/>
                                <w:left w:val="none" w:sz="0" w:space="0" w:color="auto"/>
                                <w:bottom w:val="none" w:sz="0" w:space="0" w:color="auto"/>
                                <w:right w:val="none" w:sz="0" w:space="0" w:color="auto"/>
                              </w:divBdr>
                              <w:divsChild>
                                <w:div w:id="953295215">
                                  <w:marLeft w:val="0"/>
                                  <w:marRight w:val="0"/>
                                  <w:marTop w:val="0"/>
                                  <w:marBottom w:val="0"/>
                                  <w:divBdr>
                                    <w:top w:val="none" w:sz="0" w:space="0" w:color="auto"/>
                                    <w:left w:val="none" w:sz="0" w:space="0" w:color="auto"/>
                                    <w:bottom w:val="none" w:sz="0" w:space="0" w:color="auto"/>
                                    <w:right w:val="none" w:sz="0" w:space="0" w:color="auto"/>
                                  </w:divBdr>
                                  <w:divsChild>
                                    <w:div w:id="225796464">
                                      <w:marLeft w:val="0"/>
                                      <w:marRight w:val="0"/>
                                      <w:marTop w:val="0"/>
                                      <w:marBottom w:val="0"/>
                                      <w:divBdr>
                                        <w:top w:val="none" w:sz="0" w:space="0" w:color="auto"/>
                                        <w:left w:val="none" w:sz="0" w:space="0" w:color="auto"/>
                                        <w:bottom w:val="none" w:sz="0" w:space="0" w:color="auto"/>
                                        <w:right w:val="none" w:sz="0" w:space="0" w:color="auto"/>
                                      </w:divBdr>
                                      <w:divsChild>
                                        <w:div w:id="1218586260">
                                          <w:marLeft w:val="0"/>
                                          <w:marRight w:val="0"/>
                                          <w:marTop w:val="0"/>
                                          <w:marBottom w:val="0"/>
                                          <w:divBdr>
                                            <w:top w:val="none" w:sz="0" w:space="0" w:color="auto"/>
                                            <w:left w:val="none" w:sz="0" w:space="0" w:color="auto"/>
                                            <w:bottom w:val="none" w:sz="0" w:space="0" w:color="auto"/>
                                            <w:right w:val="none" w:sz="0" w:space="0" w:color="auto"/>
                                          </w:divBdr>
                                          <w:divsChild>
                                            <w:div w:id="688142875">
                                              <w:marLeft w:val="0"/>
                                              <w:marRight w:val="0"/>
                                              <w:marTop w:val="0"/>
                                              <w:marBottom w:val="0"/>
                                              <w:divBdr>
                                                <w:top w:val="none" w:sz="0" w:space="0" w:color="auto"/>
                                                <w:left w:val="none" w:sz="0" w:space="0" w:color="auto"/>
                                                <w:bottom w:val="none" w:sz="0" w:space="0" w:color="auto"/>
                                                <w:right w:val="none" w:sz="0" w:space="0" w:color="auto"/>
                                              </w:divBdr>
                                              <w:divsChild>
                                                <w:div w:id="1011567806">
                                                  <w:marLeft w:val="0"/>
                                                  <w:marRight w:val="0"/>
                                                  <w:marTop w:val="0"/>
                                                  <w:marBottom w:val="0"/>
                                                  <w:divBdr>
                                                    <w:top w:val="none" w:sz="0" w:space="0" w:color="auto"/>
                                                    <w:left w:val="none" w:sz="0" w:space="0" w:color="auto"/>
                                                    <w:bottom w:val="none" w:sz="0" w:space="0" w:color="auto"/>
                                                    <w:right w:val="none" w:sz="0" w:space="0" w:color="auto"/>
                                                  </w:divBdr>
                                                </w:div>
                                                <w:div w:id="1826627024">
                                                  <w:marLeft w:val="0"/>
                                                  <w:marRight w:val="0"/>
                                                  <w:marTop w:val="0"/>
                                                  <w:marBottom w:val="0"/>
                                                  <w:divBdr>
                                                    <w:top w:val="none" w:sz="0" w:space="0" w:color="auto"/>
                                                    <w:left w:val="none" w:sz="0" w:space="0" w:color="auto"/>
                                                    <w:bottom w:val="none" w:sz="0" w:space="0" w:color="auto"/>
                                                    <w:right w:val="none" w:sz="0" w:space="0" w:color="auto"/>
                                                  </w:divBdr>
                                                  <w:divsChild>
                                                    <w:div w:id="7432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88533221">
          <w:marLeft w:val="0"/>
          <w:marRight w:val="0"/>
          <w:marTop w:val="0"/>
          <w:marBottom w:val="0"/>
          <w:divBdr>
            <w:top w:val="none" w:sz="0" w:space="0" w:color="auto"/>
            <w:left w:val="none" w:sz="0" w:space="0" w:color="auto"/>
            <w:bottom w:val="none" w:sz="0" w:space="0" w:color="auto"/>
            <w:right w:val="none" w:sz="0" w:space="0" w:color="auto"/>
          </w:divBdr>
          <w:divsChild>
            <w:div w:id="1278026393">
              <w:marLeft w:val="0"/>
              <w:marRight w:val="0"/>
              <w:marTop w:val="0"/>
              <w:marBottom w:val="0"/>
              <w:divBdr>
                <w:top w:val="none" w:sz="0" w:space="0" w:color="auto"/>
                <w:left w:val="none" w:sz="0" w:space="0" w:color="auto"/>
                <w:bottom w:val="none" w:sz="0" w:space="0" w:color="auto"/>
                <w:right w:val="none" w:sz="0" w:space="0" w:color="auto"/>
              </w:divBdr>
              <w:divsChild>
                <w:div w:id="562368755">
                  <w:marLeft w:val="0"/>
                  <w:marRight w:val="0"/>
                  <w:marTop w:val="0"/>
                  <w:marBottom w:val="0"/>
                  <w:divBdr>
                    <w:top w:val="none" w:sz="0" w:space="0" w:color="auto"/>
                    <w:left w:val="none" w:sz="0" w:space="0" w:color="auto"/>
                    <w:bottom w:val="none" w:sz="0" w:space="0" w:color="auto"/>
                    <w:right w:val="none" w:sz="0" w:space="0" w:color="auto"/>
                  </w:divBdr>
                  <w:divsChild>
                    <w:div w:id="409277692">
                      <w:marLeft w:val="0"/>
                      <w:marRight w:val="0"/>
                      <w:marTop w:val="0"/>
                      <w:marBottom w:val="0"/>
                      <w:divBdr>
                        <w:top w:val="none" w:sz="0" w:space="0" w:color="auto"/>
                        <w:left w:val="none" w:sz="0" w:space="0" w:color="auto"/>
                        <w:bottom w:val="none" w:sz="0" w:space="0" w:color="auto"/>
                        <w:right w:val="none" w:sz="0" w:space="0" w:color="auto"/>
                      </w:divBdr>
                      <w:divsChild>
                        <w:div w:id="1819304364">
                          <w:marLeft w:val="0"/>
                          <w:marRight w:val="0"/>
                          <w:marTop w:val="0"/>
                          <w:marBottom w:val="0"/>
                          <w:divBdr>
                            <w:top w:val="none" w:sz="0" w:space="0" w:color="auto"/>
                            <w:left w:val="none" w:sz="0" w:space="0" w:color="auto"/>
                            <w:bottom w:val="none" w:sz="0" w:space="0" w:color="auto"/>
                            <w:right w:val="none" w:sz="0" w:space="0" w:color="auto"/>
                          </w:divBdr>
                          <w:divsChild>
                            <w:div w:id="1779132626">
                              <w:marLeft w:val="0"/>
                              <w:marRight w:val="0"/>
                              <w:marTop w:val="0"/>
                              <w:marBottom w:val="0"/>
                              <w:divBdr>
                                <w:top w:val="none" w:sz="0" w:space="0" w:color="auto"/>
                                <w:left w:val="none" w:sz="0" w:space="0" w:color="auto"/>
                                <w:bottom w:val="none" w:sz="0" w:space="0" w:color="auto"/>
                                <w:right w:val="none" w:sz="0" w:space="0" w:color="auto"/>
                              </w:divBdr>
                              <w:divsChild>
                                <w:div w:id="529298826">
                                  <w:marLeft w:val="0"/>
                                  <w:marRight w:val="0"/>
                                  <w:marTop w:val="0"/>
                                  <w:marBottom w:val="0"/>
                                  <w:divBdr>
                                    <w:top w:val="none" w:sz="0" w:space="0" w:color="auto"/>
                                    <w:left w:val="none" w:sz="0" w:space="0" w:color="auto"/>
                                    <w:bottom w:val="none" w:sz="0" w:space="0" w:color="auto"/>
                                    <w:right w:val="none" w:sz="0" w:space="0" w:color="auto"/>
                                  </w:divBdr>
                                  <w:divsChild>
                                    <w:div w:id="1591427204">
                                      <w:marLeft w:val="0"/>
                                      <w:marRight w:val="0"/>
                                      <w:marTop w:val="0"/>
                                      <w:marBottom w:val="0"/>
                                      <w:divBdr>
                                        <w:top w:val="none" w:sz="0" w:space="0" w:color="auto"/>
                                        <w:left w:val="none" w:sz="0" w:space="0" w:color="auto"/>
                                        <w:bottom w:val="none" w:sz="0" w:space="0" w:color="auto"/>
                                        <w:right w:val="none" w:sz="0" w:space="0" w:color="auto"/>
                                      </w:divBdr>
                                      <w:divsChild>
                                        <w:div w:id="2132820328">
                                          <w:marLeft w:val="0"/>
                                          <w:marRight w:val="0"/>
                                          <w:marTop w:val="0"/>
                                          <w:marBottom w:val="0"/>
                                          <w:divBdr>
                                            <w:top w:val="none" w:sz="0" w:space="0" w:color="auto"/>
                                            <w:left w:val="none" w:sz="0" w:space="0" w:color="auto"/>
                                            <w:bottom w:val="none" w:sz="0" w:space="0" w:color="auto"/>
                                            <w:right w:val="none" w:sz="0" w:space="0" w:color="auto"/>
                                          </w:divBdr>
                                          <w:divsChild>
                                            <w:div w:id="1180394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2410909">
          <w:marLeft w:val="0"/>
          <w:marRight w:val="0"/>
          <w:marTop w:val="0"/>
          <w:marBottom w:val="0"/>
          <w:divBdr>
            <w:top w:val="none" w:sz="0" w:space="0" w:color="auto"/>
            <w:left w:val="none" w:sz="0" w:space="0" w:color="auto"/>
            <w:bottom w:val="none" w:sz="0" w:space="0" w:color="auto"/>
            <w:right w:val="none" w:sz="0" w:space="0" w:color="auto"/>
          </w:divBdr>
          <w:divsChild>
            <w:div w:id="1803574170">
              <w:marLeft w:val="0"/>
              <w:marRight w:val="0"/>
              <w:marTop w:val="0"/>
              <w:marBottom w:val="0"/>
              <w:divBdr>
                <w:top w:val="none" w:sz="0" w:space="0" w:color="auto"/>
                <w:left w:val="none" w:sz="0" w:space="0" w:color="auto"/>
                <w:bottom w:val="none" w:sz="0" w:space="0" w:color="auto"/>
                <w:right w:val="none" w:sz="0" w:space="0" w:color="auto"/>
              </w:divBdr>
              <w:divsChild>
                <w:div w:id="34473994">
                  <w:marLeft w:val="0"/>
                  <w:marRight w:val="0"/>
                  <w:marTop w:val="0"/>
                  <w:marBottom w:val="0"/>
                  <w:divBdr>
                    <w:top w:val="none" w:sz="0" w:space="0" w:color="auto"/>
                    <w:left w:val="none" w:sz="0" w:space="0" w:color="auto"/>
                    <w:bottom w:val="none" w:sz="0" w:space="0" w:color="auto"/>
                    <w:right w:val="none" w:sz="0" w:space="0" w:color="auto"/>
                  </w:divBdr>
                  <w:divsChild>
                    <w:div w:id="1176731083">
                      <w:marLeft w:val="0"/>
                      <w:marRight w:val="0"/>
                      <w:marTop w:val="0"/>
                      <w:marBottom w:val="0"/>
                      <w:divBdr>
                        <w:top w:val="none" w:sz="0" w:space="0" w:color="auto"/>
                        <w:left w:val="none" w:sz="0" w:space="0" w:color="auto"/>
                        <w:bottom w:val="none" w:sz="0" w:space="0" w:color="auto"/>
                        <w:right w:val="none" w:sz="0" w:space="0" w:color="auto"/>
                      </w:divBdr>
                      <w:divsChild>
                        <w:div w:id="791366016">
                          <w:marLeft w:val="0"/>
                          <w:marRight w:val="0"/>
                          <w:marTop w:val="0"/>
                          <w:marBottom w:val="0"/>
                          <w:divBdr>
                            <w:top w:val="none" w:sz="0" w:space="0" w:color="auto"/>
                            <w:left w:val="none" w:sz="0" w:space="0" w:color="auto"/>
                            <w:bottom w:val="none" w:sz="0" w:space="0" w:color="auto"/>
                            <w:right w:val="none" w:sz="0" w:space="0" w:color="auto"/>
                          </w:divBdr>
                          <w:divsChild>
                            <w:div w:id="1809122849">
                              <w:marLeft w:val="0"/>
                              <w:marRight w:val="0"/>
                              <w:marTop w:val="0"/>
                              <w:marBottom w:val="0"/>
                              <w:divBdr>
                                <w:top w:val="none" w:sz="0" w:space="0" w:color="auto"/>
                                <w:left w:val="none" w:sz="0" w:space="0" w:color="auto"/>
                                <w:bottom w:val="none" w:sz="0" w:space="0" w:color="auto"/>
                                <w:right w:val="none" w:sz="0" w:space="0" w:color="auto"/>
                              </w:divBdr>
                              <w:divsChild>
                                <w:div w:id="1341081184">
                                  <w:marLeft w:val="0"/>
                                  <w:marRight w:val="0"/>
                                  <w:marTop w:val="0"/>
                                  <w:marBottom w:val="0"/>
                                  <w:divBdr>
                                    <w:top w:val="none" w:sz="0" w:space="0" w:color="auto"/>
                                    <w:left w:val="none" w:sz="0" w:space="0" w:color="auto"/>
                                    <w:bottom w:val="none" w:sz="0" w:space="0" w:color="auto"/>
                                    <w:right w:val="none" w:sz="0" w:space="0" w:color="auto"/>
                                  </w:divBdr>
                                  <w:divsChild>
                                    <w:div w:id="1860926872">
                                      <w:marLeft w:val="0"/>
                                      <w:marRight w:val="0"/>
                                      <w:marTop w:val="0"/>
                                      <w:marBottom w:val="0"/>
                                      <w:divBdr>
                                        <w:top w:val="none" w:sz="0" w:space="0" w:color="auto"/>
                                        <w:left w:val="none" w:sz="0" w:space="0" w:color="auto"/>
                                        <w:bottom w:val="none" w:sz="0" w:space="0" w:color="auto"/>
                                        <w:right w:val="none" w:sz="0" w:space="0" w:color="auto"/>
                                      </w:divBdr>
                                      <w:divsChild>
                                        <w:div w:id="1026567427">
                                          <w:marLeft w:val="0"/>
                                          <w:marRight w:val="0"/>
                                          <w:marTop w:val="0"/>
                                          <w:marBottom w:val="0"/>
                                          <w:divBdr>
                                            <w:top w:val="none" w:sz="0" w:space="0" w:color="auto"/>
                                            <w:left w:val="none" w:sz="0" w:space="0" w:color="auto"/>
                                            <w:bottom w:val="none" w:sz="0" w:space="0" w:color="auto"/>
                                            <w:right w:val="none" w:sz="0" w:space="0" w:color="auto"/>
                                          </w:divBdr>
                                          <w:divsChild>
                                            <w:div w:id="437721478">
                                              <w:marLeft w:val="0"/>
                                              <w:marRight w:val="0"/>
                                              <w:marTop w:val="0"/>
                                              <w:marBottom w:val="0"/>
                                              <w:divBdr>
                                                <w:top w:val="none" w:sz="0" w:space="0" w:color="auto"/>
                                                <w:left w:val="none" w:sz="0" w:space="0" w:color="auto"/>
                                                <w:bottom w:val="none" w:sz="0" w:space="0" w:color="auto"/>
                                                <w:right w:val="none" w:sz="0" w:space="0" w:color="auto"/>
                                              </w:divBdr>
                                              <w:divsChild>
                                                <w:div w:id="12728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394360">
                                          <w:marLeft w:val="0"/>
                                          <w:marRight w:val="0"/>
                                          <w:marTop w:val="0"/>
                                          <w:marBottom w:val="0"/>
                                          <w:divBdr>
                                            <w:top w:val="none" w:sz="0" w:space="0" w:color="auto"/>
                                            <w:left w:val="none" w:sz="0" w:space="0" w:color="auto"/>
                                            <w:bottom w:val="none" w:sz="0" w:space="0" w:color="auto"/>
                                            <w:right w:val="none" w:sz="0" w:space="0" w:color="auto"/>
                                          </w:divBdr>
                                          <w:divsChild>
                                            <w:div w:id="181837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04260520">
          <w:marLeft w:val="0"/>
          <w:marRight w:val="0"/>
          <w:marTop w:val="0"/>
          <w:marBottom w:val="0"/>
          <w:divBdr>
            <w:top w:val="none" w:sz="0" w:space="0" w:color="auto"/>
            <w:left w:val="none" w:sz="0" w:space="0" w:color="auto"/>
            <w:bottom w:val="none" w:sz="0" w:space="0" w:color="auto"/>
            <w:right w:val="none" w:sz="0" w:space="0" w:color="auto"/>
          </w:divBdr>
          <w:divsChild>
            <w:div w:id="453721525">
              <w:marLeft w:val="0"/>
              <w:marRight w:val="0"/>
              <w:marTop w:val="0"/>
              <w:marBottom w:val="0"/>
              <w:divBdr>
                <w:top w:val="none" w:sz="0" w:space="0" w:color="auto"/>
                <w:left w:val="none" w:sz="0" w:space="0" w:color="auto"/>
                <w:bottom w:val="none" w:sz="0" w:space="0" w:color="auto"/>
                <w:right w:val="none" w:sz="0" w:space="0" w:color="auto"/>
              </w:divBdr>
              <w:divsChild>
                <w:div w:id="2019309199">
                  <w:marLeft w:val="0"/>
                  <w:marRight w:val="0"/>
                  <w:marTop w:val="0"/>
                  <w:marBottom w:val="0"/>
                  <w:divBdr>
                    <w:top w:val="none" w:sz="0" w:space="0" w:color="auto"/>
                    <w:left w:val="none" w:sz="0" w:space="0" w:color="auto"/>
                    <w:bottom w:val="none" w:sz="0" w:space="0" w:color="auto"/>
                    <w:right w:val="none" w:sz="0" w:space="0" w:color="auto"/>
                  </w:divBdr>
                  <w:divsChild>
                    <w:div w:id="1088815621">
                      <w:marLeft w:val="0"/>
                      <w:marRight w:val="0"/>
                      <w:marTop w:val="0"/>
                      <w:marBottom w:val="0"/>
                      <w:divBdr>
                        <w:top w:val="none" w:sz="0" w:space="0" w:color="auto"/>
                        <w:left w:val="none" w:sz="0" w:space="0" w:color="auto"/>
                        <w:bottom w:val="none" w:sz="0" w:space="0" w:color="auto"/>
                        <w:right w:val="none" w:sz="0" w:space="0" w:color="auto"/>
                      </w:divBdr>
                      <w:divsChild>
                        <w:div w:id="87583276">
                          <w:marLeft w:val="0"/>
                          <w:marRight w:val="0"/>
                          <w:marTop w:val="0"/>
                          <w:marBottom w:val="0"/>
                          <w:divBdr>
                            <w:top w:val="none" w:sz="0" w:space="0" w:color="auto"/>
                            <w:left w:val="none" w:sz="0" w:space="0" w:color="auto"/>
                            <w:bottom w:val="none" w:sz="0" w:space="0" w:color="auto"/>
                            <w:right w:val="none" w:sz="0" w:space="0" w:color="auto"/>
                          </w:divBdr>
                          <w:divsChild>
                            <w:div w:id="247008127">
                              <w:marLeft w:val="0"/>
                              <w:marRight w:val="0"/>
                              <w:marTop w:val="0"/>
                              <w:marBottom w:val="0"/>
                              <w:divBdr>
                                <w:top w:val="none" w:sz="0" w:space="0" w:color="auto"/>
                                <w:left w:val="none" w:sz="0" w:space="0" w:color="auto"/>
                                <w:bottom w:val="none" w:sz="0" w:space="0" w:color="auto"/>
                                <w:right w:val="none" w:sz="0" w:space="0" w:color="auto"/>
                              </w:divBdr>
                              <w:divsChild>
                                <w:div w:id="1704211113">
                                  <w:marLeft w:val="0"/>
                                  <w:marRight w:val="0"/>
                                  <w:marTop w:val="0"/>
                                  <w:marBottom w:val="0"/>
                                  <w:divBdr>
                                    <w:top w:val="none" w:sz="0" w:space="0" w:color="auto"/>
                                    <w:left w:val="none" w:sz="0" w:space="0" w:color="auto"/>
                                    <w:bottom w:val="none" w:sz="0" w:space="0" w:color="auto"/>
                                    <w:right w:val="none" w:sz="0" w:space="0" w:color="auto"/>
                                  </w:divBdr>
                                  <w:divsChild>
                                    <w:div w:id="583030919">
                                      <w:marLeft w:val="0"/>
                                      <w:marRight w:val="0"/>
                                      <w:marTop w:val="0"/>
                                      <w:marBottom w:val="0"/>
                                      <w:divBdr>
                                        <w:top w:val="none" w:sz="0" w:space="0" w:color="auto"/>
                                        <w:left w:val="none" w:sz="0" w:space="0" w:color="auto"/>
                                        <w:bottom w:val="none" w:sz="0" w:space="0" w:color="auto"/>
                                        <w:right w:val="none" w:sz="0" w:space="0" w:color="auto"/>
                                      </w:divBdr>
                                      <w:divsChild>
                                        <w:div w:id="1003358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042443">
                              <w:marLeft w:val="0"/>
                              <w:marRight w:val="0"/>
                              <w:marTop w:val="0"/>
                              <w:marBottom w:val="0"/>
                              <w:divBdr>
                                <w:top w:val="none" w:sz="0" w:space="0" w:color="auto"/>
                                <w:left w:val="none" w:sz="0" w:space="0" w:color="auto"/>
                                <w:bottom w:val="none" w:sz="0" w:space="0" w:color="auto"/>
                                <w:right w:val="none" w:sz="0" w:space="0" w:color="auto"/>
                              </w:divBdr>
                              <w:divsChild>
                                <w:div w:id="813524591">
                                  <w:marLeft w:val="0"/>
                                  <w:marRight w:val="0"/>
                                  <w:marTop w:val="0"/>
                                  <w:marBottom w:val="0"/>
                                  <w:divBdr>
                                    <w:top w:val="none" w:sz="0" w:space="0" w:color="auto"/>
                                    <w:left w:val="none" w:sz="0" w:space="0" w:color="auto"/>
                                    <w:bottom w:val="none" w:sz="0" w:space="0" w:color="auto"/>
                                    <w:right w:val="none" w:sz="0" w:space="0" w:color="auto"/>
                                  </w:divBdr>
                                  <w:divsChild>
                                    <w:div w:id="159740954">
                                      <w:marLeft w:val="0"/>
                                      <w:marRight w:val="0"/>
                                      <w:marTop w:val="0"/>
                                      <w:marBottom w:val="0"/>
                                      <w:divBdr>
                                        <w:top w:val="none" w:sz="0" w:space="0" w:color="auto"/>
                                        <w:left w:val="none" w:sz="0" w:space="0" w:color="auto"/>
                                        <w:bottom w:val="none" w:sz="0" w:space="0" w:color="auto"/>
                                        <w:right w:val="none" w:sz="0" w:space="0" w:color="auto"/>
                                      </w:divBdr>
                                      <w:divsChild>
                                        <w:div w:id="31809566">
                                          <w:marLeft w:val="0"/>
                                          <w:marRight w:val="0"/>
                                          <w:marTop w:val="0"/>
                                          <w:marBottom w:val="0"/>
                                          <w:divBdr>
                                            <w:top w:val="none" w:sz="0" w:space="0" w:color="auto"/>
                                            <w:left w:val="none" w:sz="0" w:space="0" w:color="auto"/>
                                            <w:bottom w:val="none" w:sz="0" w:space="0" w:color="auto"/>
                                            <w:right w:val="none" w:sz="0" w:space="0" w:color="auto"/>
                                          </w:divBdr>
                                          <w:divsChild>
                                            <w:div w:id="781992317">
                                              <w:marLeft w:val="0"/>
                                              <w:marRight w:val="0"/>
                                              <w:marTop w:val="0"/>
                                              <w:marBottom w:val="0"/>
                                              <w:divBdr>
                                                <w:top w:val="none" w:sz="0" w:space="0" w:color="auto"/>
                                                <w:left w:val="none" w:sz="0" w:space="0" w:color="auto"/>
                                                <w:bottom w:val="none" w:sz="0" w:space="0" w:color="auto"/>
                                                <w:right w:val="none" w:sz="0" w:space="0" w:color="auto"/>
                                              </w:divBdr>
                                              <w:divsChild>
                                                <w:div w:id="604462862">
                                                  <w:marLeft w:val="0"/>
                                                  <w:marRight w:val="0"/>
                                                  <w:marTop w:val="0"/>
                                                  <w:marBottom w:val="0"/>
                                                  <w:divBdr>
                                                    <w:top w:val="none" w:sz="0" w:space="0" w:color="auto"/>
                                                    <w:left w:val="none" w:sz="0" w:space="0" w:color="auto"/>
                                                    <w:bottom w:val="none" w:sz="0" w:space="0" w:color="auto"/>
                                                    <w:right w:val="none" w:sz="0" w:space="0" w:color="auto"/>
                                                  </w:divBdr>
                                                </w:div>
                                                <w:div w:id="1929147247">
                                                  <w:marLeft w:val="0"/>
                                                  <w:marRight w:val="0"/>
                                                  <w:marTop w:val="0"/>
                                                  <w:marBottom w:val="0"/>
                                                  <w:divBdr>
                                                    <w:top w:val="none" w:sz="0" w:space="0" w:color="auto"/>
                                                    <w:left w:val="none" w:sz="0" w:space="0" w:color="auto"/>
                                                    <w:bottom w:val="none" w:sz="0" w:space="0" w:color="auto"/>
                                                    <w:right w:val="none" w:sz="0" w:space="0" w:color="auto"/>
                                                  </w:divBdr>
                                                  <w:divsChild>
                                                    <w:div w:id="109073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743635">
                      <w:marLeft w:val="0"/>
                      <w:marRight w:val="0"/>
                      <w:marTop w:val="0"/>
                      <w:marBottom w:val="0"/>
                      <w:divBdr>
                        <w:top w:val="none" w:sz="0" w:space="0" w:color="auto"/>
                        <w:left w:val="none" w:sz="0" w:space="0" w:color="auto"/>
                        <w:bottom w:val="none" w:sz="0" w:space="0" w:color="auto"/>
                        <w:right w:val="none" w:sz="0" w:space="0" w:color="auto"/>
                      </w:divBdr>
                      <w:divsChild>
                        <w:div w:id="1089808128">
                          <w:marLeft w:val="0"/>
                          <w:marRight w:val="0"/>
                          <w:marTop w:val="0"/>
                          <w:marBottom w:val="0"/>
                          <w:divBdr>
                            <w:top w:val="none" w:sz="0" w:space="0" w:color="auto"/>
                            <w:left w:val="none" w:sz="0" w:space="0" w:color="auto"/>
                            <w:bottom w:val="none" w:sz="0" w:space="0" w:color="auto"/>
                            <w:right w:val="none" w:sz="0" w:space="0" w:color="auto"/>
                          </w:divBdr>
                          <w:divsChild>
                            <w:div w:id="1468821587">
                              <w:marLeft w:val="0"/>
                              <w:marRight w:val="0"/>
                              <w:marTop w:val="0"/>
                              <w:marBottom w:val="0"/>
                              <w:divBdr>
                                <w:top w:val="none" w:sz="0" w:space="0" w:color="auto"/>
                                <w:left w:val="none" w:sz="0" w:space="0" w:color="auto"/>
                                <w:bottom w:val="none" w:sz="0" w:space="0" w:color="auto"/>
                                <w:right w:val="none" w:sz="0" w:space="0" w:color="auto"/>
                              </w:divBdr>
                              <w:divsChild>
                                <w:div w:id="713043216">
                                  <w:marLeft w:val="0"/>
                                  <w:marRight w:val="0"/>
                                  <w:marTop w:val="0"/>
                                  <w:marBottom w:val="0"/>
                                  <w:divBdr>
                                    <w:top w:val="none" w:sz="0" w:space="0" w:color="auto"/>
                                    <w:left w:val="none" w:sz="0" w:space="0" w:color="auto"/>
                                    <w:bottom w:val="none" w:sz="0" w:space="0" w:color="auto"/>
                                    <w:right w:val="none" w:sz="0" w:space="0" w:color="auto"/>
                                  </w:divBdr>
                                  <w:divsChild>
                                    <w:div w:id="1584408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5644934">
          <w:marLeft w:val="0"/>
          <w:marRight w:val="0"/>
          <w:marTop w:val="0"/>
          <w:marBottom w:val="0"/>
          <w:divBdr>
            <w:top w:val="none" w:sz="0" w:space="0" w:color="auto"/>
            <w:left w:val="none" w:sz="0" w:space="0" w:color="auto"/>
            <w:bottom w:val="none" w:sz="0" w:space="0" w:color="auto"/>
            <w:right w:val="none" w:sz="0" w:space="0" w:color="auto"/>
          </w:divBdr>
          <w:divsChild>
            <w:div w:id="1632437264">
              <w:marLeft w:val="0"/>
              <w:marRight w:val="0"/>
              <w:marTop w:val="0"/>
              <w:marBottom w:val="0"/>
              <w:divBdr>
                <w:top w:val="none" w:sz="0" w:space="0" w:color="auto"/>
                <w:left w:val="none" w:sz="0" w:space="0" w:color="auto"/>
                <w:bottom w:val="none" w:sz="0" w:space="0" w:color="auto"/>
                <w:right w:val="none" w:sz="0" w:space="0" w:color="auto"/>
              </w:divBdr>
              <w:divsChild>
                <w:div w:id="973483567">
                  <w:marLeft w:val="0"/>
                  <w:marRight w:val="0"/>
                  <w:marTop w:val="0"/>
                  <w:marBottom w:val="0"/>
                  <w:divBdr>
                    <w:top w:val="none" w:sz="0" w:space="0" w:color="auto"/>
                    <w:left w:val="none" w:sz="0" w:space="0" w:color="auto"/>
                    <w:bottom w:val="none" w:sz="0" w:space="0" w:color="auto"/>
                    <w:right w:val="none" w:sz="0" w:space="0" w:color="auto"/>
                  </w:divBdr>
                  <w:divsChild>
                    <w:div w:id="210655476">
                      <w:marLeft w:val="0"/>
                      <w:marRight w:val="0"/>
                      <w:marTop w:val="0"/>
                      <w:marBottom w:val="0"/>
                      <w:divBdr>
                        <w:top w:val="none" w:sz="0" w:space="0" w:color="auto"/>
                        <w:left w:val="none" w:sz="0" w:space="0" w:color="auto"/>
                        <w:bottom w:val="none" w:sz="0" w:space="0" w:color="auto"/>
                        <w:right w:val="none" w:sz="0" w:space="0" w:color="auto"/>
                      </w:divBdr>
                      <w:divsChild>
                        <w:div w:id="418527767">
                          <w:marLeft w:val="0"/>
                          <w:marRight w:val="0"/>
                          <w:marTop w:val="0"/>
                          <w:marBottom w:val="0"/>
                          <w:divBdr>
                            <w:top w:val="none" w:sz="0" w:space="0" w:color="auto"/>
                            <w:left w:val="none" w:sz="0" w:space="0" w:color="auto"/>
                            <w:bottom w:val="none" w:sz="0" w:space="0" w:color="auto"/>
                            <w:right w:val="none" w:sz="0" w:space="0" w:color="auto"/>
                          </w:divBdr>
                          <w:divsChild>
                            <w:div w:id="1348946968">
                              <w:marLeft w:val="0"/>
                              <w:marRight w:val="0"/>
                              <w:marTop w:val="0"/>
                              <w:marBottom w:val="0"/>
                              <w:divBdr>
                                <w:top w:val="none" w:sz="0" w:space="0" w:color="auto"/>
                                <w:left w:val="none" w:sz="0" w:space="0" w:color="auto"/>
                                <w:bottom w:val="none" w:sz="0" w:space="0" w:color="auto"/>
                                <w:right w:val="none" w:sz="0" w:space="0" w:color="auto"/>
                              </w:divBdr>
                              <w:divsChild>
                                <w:div w:id="1801874592">
                                  <w:marLeft w:val="0"/>
                                  <w:marRight w:val="0"/>
                                  <w:marTop w:val="0"/>
                                  <w:marBottom w:val="0"/>
                                  <w:divBdr>
                                    <w:top w:val="none" w:sz="0" w:space="0" w:color="auto"/>
                                    <w:left w:val="none" w:sz="0" w:space="0" w:color="auto"/>
                                    <w:bottom w:val="none" w:sz="0" w:space="0" w:color="auto"/>
                                    <w:right w:val="none" w:sz="0" w:space="0" w:color="auto"/>
                                  </w:divBdr>
                                  <w:divsChild>
                                    <w:div w:id="152068039">
                                      <w:marLeft w:val="0"/>
                                      <w:marRight w:val="0"/>
                                      <w:marTop w:val="0"/>
                                      <w:marBottom w:val="0"/>
                                      <w:divBdr>
                                        <w:top w:val="none" w:sz="0" w:space="0" w:color="auto"/>
                                        <w:left w:val="none" w:sz="0" w:space="0" w:color="auto"/>
                                        <w:bottom w:val="none" w:sz="0" w:space="0" w:color="auto"/>
                                        <w:right w:val="none" w:sz="0" w:space="0" w:color="auto"/>
                                      </w:divBdr>
                                      <w:divsChild>
                                        <w:div w:id="1073745721">
                                          <w:marLeft w:val="0"/>
                                          <w:marRight w:val="0"/>
                                          <w:marTop w:val="0"/>
                                          <w:marBottom w:val="0"/>
                                          <w:divBdr>
                                            <w:top w:val="none" w:sz="0" w:space="0" w:color="auto"/>
                                            <w:left w:val="none" w:sz="0" w:space="0" w:color="auto"/>
                                            <w:bottom w:val="none" w:sz="0" w:space="0" w:color="auto"/>
                                            <w:right w:val="none" w:sz="0" w:space="0" w:color="auto"/>
                                          </w:divBdr>
                                          <w:divsChild>
                                            <w:div w:id="1255086774">
                                              <w:marLeft w:val="0"/>
                                              <w:marRight w:val="0"/>
                                              <w:marTop w:val="0"/>
                                              <w:marBottom w:val="0"/>
                                              <w:divBdr>
                                                <w:top w:val="none" w:sz="0" w:space="0" w:color="auto"/>
                                                <w:left w:val="none" w:sz="0" w:space="0" w:color="auto"/>
                                                <w:bottom w:val="none" w:sz="0" w:space="0" w:color="auto"/>
                                                <w:right w:val="none" w:sz="0" w:space="0" w:color="auto"/>
                                              </w:divBdr>
                                              <w:divsChild>
                                                <w:div w:id="871766406">
                                                  <w:marLeft w:val="0"/>
                                                  <w:marRight w:val="0"/>
                                                  <w:marTop w:val="0"/>
                                                  <w:marBottom w:val="0"/>
                                                  <w:divBdr>
                                                    <w:top w:val="none" w:sz="0" w:space="0" w:color="auto"/>
                                                    <w:left w:val="none" w:sz="0" w:space="0" w:color="auto"/>
                                                    <w:bottom w:val="none" w:sz="0" w:space="0" w:color="auto"/>
                                                    <w:right w:val="none" w:sz="0" w:space="0" w:color="auto"/>
                                                  </w:divBdr>
                                                </w:div>
                                                <w:div w:id="1672753390">
                                                  <w:marLeft w:val="0"/>
                                                  <w:marRight w:val="0"/>
                                                  <w:marTop w:val="0"/>
                                                  <w:marBottom w:val="0"/>
                                                  <w:divBdr>
                                                    <w:top w:val="none" w:sz="0" w:space="0" w:color="auto"/>
                                                    <w:left w:val="none" w:sz="0" w:space="0" w:color="auto"/>
                                                    <w:bottom w:val="none" w:sz="0" w:space="0" w:color="auto"/>
                                                    <w:right w:val="none" w:sz="0" w:space="0" w:color="auto"/>
                                                  </w:divBdr>
                                                  <w:divsChild>
                                                    <w:div w:id="13804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109278">
                                              <w:marLeft w:val="0"/>
                                              <w:marRight w:val="0"/>
                                              <w:marTop w:val="0"/>
                                              <w:marBottom w:val="0"/>
                                              <w:divBdr>
                                                <w:top w:val="none" w:sz="0" w:space="0" w:color="auto"/>
                                                <w:left w:val="none" w:sz="0" w:space="0" w:color="auto"/>
                                                <w:bottom w:val="none" w:sz="0" w:space="0" w:color="auto"/>
                                                <w:right w:val="none" w:sz="0" w:space="0" w:color="auto"/>
                                              </w:divBdr>
                                              <w:divsChild>
                                                <w:div w:id="1559708482">
                                                  <w:marLeft w:val="0"/>
                                                  <w:marRight w:val="0"/>
                                                  <w:marTop w:val="0"/>
                                                  <w:marBottom w:val="0"/>
                                                  <w:divBdr>
                                                    <w:top w:val="none" w:sz="0" w:space="0" w:color="auto"/>
                                                    <w:left w:val="none" w:sz="0" w:space="0" w:color="auto"/>
                                                    <w:bottom w:val="none" w:sz="0" w:space="0" w:color="auto"/>
                                                    <w:right w:val="none" w:sz="0" w:space="0" w:color="auto"/>
                                                  </w:divBdr>
                                                </w:div>
                                                <w:div w:id="1842505364">
                                                  <w:marLeft w:val="0"/>
                                                  <w:marRight w:val="0"/>
                                                  <w:marTop w:val="0"/>
                                                  <w:marBottom w:val="0"/>
                                                  <w:divBdr>
                                                    <w:top w:val="none" w:sz="0" w:space="0" w:color="auto"/>
                                                    <w:left w:val="none" w:sz="0" w:space="0" w:color="auto"/>
                                                    <w:bottom w:val="none" w:sz="0" w:space="0" w:color="auto"/>
                                                    <w:right w:val="none" w:sz="0" w:space="0" w:color="auto"/>
                                                  </w:divBdr>
                                                  <w:divsChild>
                                                    <w:div w:id="16216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2315350">
                              <w:marLeft w:val="0"/>
                              <w:marRight w:val="0"/>
                              <w:marTop w:val="0"/>
                              <w:marBottom w:val="0"/>
                              <w:divBdr>
                                <w:top w:val="none" w:sz="0" w:space="0" w:color="auto"/>
                                <w:left w:val="none" w:sz="0" w:space="0" w:color="auto"/>
                                <w:bottom w:val="none" w:sz="0" w:space="0" w:color="auto"/>
                                <w:right w:val="none" w:sz="0" w:space="0" w:color="auto"/>
                              </w:divBdr>
                              <w:divsChild>
                                <w:div w:id="248122461">
                                  <w:marLeft w:val="0"/>
                                  <w:marRight w:val="0"/>
                                  <w:marTop w:val="0"/>
                                  <w:marBottom w:val="0"/>
                                  <w:divBdr>
                                    <w:top w:val="none" w:sz="0" w:space="0" w:color="auto"/>
                                    <w:left w:val="none" w:sz="0" w:space="0" w:color="auto"/>
                                    <w:bottom w:val="none" w:sz="0" w:space="0" w:color="auto"/>
                                    <w:right w:val="none" w:sz="0" w:space="0" w:color="auto"/>
                                  </w:divBdr>
                                  <w:divsChild>
                                    <w:div w:id="1956056609">
                                      <w:marLeft w:val="0"/>
                                      <w:marRight w:val="0"/>
                                      <w:marTop w:val="0"/>
                                      <w:marBottom w:val="0"/>
                                      <w:divBdr>
                                        <w:top w:val="none" w:sz="0" w:space="0" w:color="auto"/>
                                        <w:left w:val="none" w:sz="0" w:space="0" w:color="auto"/>
                                        <w:bottom w:val="none" w:sz="0" w:space="0" w:color="auto"/>
                                        <w:right w:val="none" w:sz="0" w:space="0" w:color="auto"/>
                                      </w:divBdr>
                                      <w:divsChild>
                                        <w:div w:id="1259484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9936381">
                      <w:marLeft w:val="0"/>
                      <w:marRight w:val="0"/>
                      <w:marTop w:val="0"/>
                      <w:marBottom w:val="0"/>
                      <w:divBdr>
                        <w:top w:val="none" w:sz="0" w:space="0" w:color="auto"/>
                        <w:left w:val="none" w:sz="0" w:space="0" w:color="auto"/>
                        <w:bottom w:val="none" w:sz="0" w:space="0" w:color="auto"/>
                        <w:right w:val="none" w:sz="0" w:space="0" w:color="auto"/>
                      </w:divBdr>
                      <w:divsChild>
                        <w:div w:id="428502096">
                          <w:marLeft w:val="0"/>
                          <w:marRight w:val="0"/>
                          <w:marTop w:val="0"/>
                          <w:marBottom w:val="0"/>
                          <w:divBdr>
                            <w:top w:val="none" w:sz="0" w:space="0" w:color="auto"/>
                            <w:left w:val="none" w:sz="0" w:space="0" w:color="auto"/>
                            <w:bottom w:val="none" w:sz="0" w:space="0" w:color="auto"/>
                            <w:right w:val="none" w:sz="0" w:space="0" w:color="auto"/>
                          </w:divBdr>
                          <w:divsChild>
                            <w:div w:id="1753698527">
                              <w:marLeft w:val="0"/>
                              <w:marRight w:val="0"/>
                              <w:marTop w:val="0"/>
                              <w:marBottom w:val="0"/>
                              <w:divBdr>
                                <w:top w:val="none" w:sz="0" w:space="0" w:color="auto"/>
                                <w:left w:val="none" w:sz="0" w:space="0" w:color="auto"/>
                                <w:bottom w:val="none" w:sz="0" w:space="0" w:color="auto"/>
                                <w:right w:val="none" w:sz="0" w:space="0" w:color="auto"/>
                              </w:divBdr>
                              <w:divsChild>
                                <w:div w:id="1299068691">
                                  <w:marLeft w:val="0"/>
                                  <w:marRight w:val="0"/>
                                  <w:marTop w:val="0"/>
                                  <w:marBottom w:val="0"/>
                                  <w:divBdr>
                                    <w:top w:val="none" w:sz="0" w:space="0" w:color="auto"/>
                                    <w:left w:val="none" w:sz="0" w:space="0" w:color="auto"/>
                                    <w:bottom w:val="none" w:sz="0" w:space="0" w:color="auto"/>
                                    <w:right w:val="none" w:sz="0" w:space="0" w:color="auto"/>
                                  </w:divBdr>
                                  <w:divsChild>
                                    <w:div w:id="212148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8596641">
          <w:marLeft w:val="0"/>
          <w:marRight w:val="0"/>
          <w:marTop w:val="0"/>
          <w:marBottom w:val="0"/>
          <w:divBdr>
            <w:top w:val="none" w:sz="0" w:space="0" w:color="auto"/>
            <w:left w:val="none" w:sz="0" w:space="0" w:color="auto"/>
            <w:bottom w:val="none" w:sz="0" w:space="0" w:color="auto"/>
            <w:right w:val="none" w:sz="0" w:space="0" w:color="auto"/>
          </w:divBdr>
          <w:divsChild>
            <w:div w:id="481313075">
              <w:marLeft w:val="0"/>
              <w:marRight w:val="0"/>
              <w:marTop w:val="0"/>
              <w:marBottom w:val="0"/>
              <w:divBdr>
                <w:top w:val="none" w:sz="0" w:space="0" w:color="auto"/>
                <w:left w:val="none" w:sz="0" w:space="0" w:color="auto"/>
                <w:bottom w:val="none" w:sz="0" w:space="0" w:color="auto"/>
                <w:right w:val="none" w:sz="0" w:space="0" w:color="auto"/>
              </w:divBdr>
              <w:divsChild>
                <w:div w:id="14156884">
                  <w:marLeft w:val="0"/>
                  <w:marRight w:val="0"/>
                  <w:marTop w:val="0"/>
                  <w:marBottom w:val="0"/>
                  <w:divBdr>
                    <w:top w:val="none" w:sz="0" w:space="0" w:color="auto"/>
                    <w:left w:val="none" w:sz="0" w:space="0" w:color="auto"/>
                    <w:bottom w:val="none" w:sz="0" w:space="0" w:color="auto"/>
                    <w:right w:val="none" w:sz="0" w:space="0" w:color="auto"/>
                  </w:divBdr>
                  <w:divsChild>
                    <w:div w:id="1091316969">
                      <w:marLeft w:val="0"/>
                      <w:marRight w:val="0"/>
                      <w:marTop w:val="0"/>
                      <w:marBottom w:val="0"/>
                      <w:divBdr>
                        <w:top w:val="none" w:sz="0" w:space="0" w:color="auto"/>
                        <w:left w:val="none" w:sz="0" w:space="0" w:color="auto"/>
                        <w:bottom w:val="none" w:sz="0" w:space="0" w:color="auto"/>
                        <w:right w:val="none" w:sz="0" w:space="0" w:color="auto"/>
                      </w:divBdr>
                      <w:divsChild>
                        <w:div w:id="1394041231">
                          <w:marLeft w:val="0"/>
                          <w:marRight w:val="0"/>
                          <w:marTop w:val="0"/>
                          <w:marBottom w:val="0"/>
                          <w:divBdr>
                            <w:top w:val="none" w:sz="0" w:space="0" w:color="auto"/>
                            <w:left w:val="none" w:sz="0" w:space="0" w:color="auto"/>
                            <w:bottom w:val="none" w:sz="0" w:space="0" w:color="auto"/>
                            <w:right w:val="none" w:sz="0" w:space="0" w:color="auto"/>
                          </w:divBdr>
                          <w:divsChild>
                            <w:div w:id="233319730">
                              <w:marLeft w:val="0"/>
                              <w:marRight w:val="0"/>
                              <w:marTop w:val="0"/>
                              <w:marBottom w:val="0"/>
                              <w:divBdr>
                                <w:top w:val="none" w:sz="0" w:space="0" w:color="auto"/>
                                <w:left w:val="none" w:sz="0" w:space="0" w:color="auto"/>
                                <w:bottom w:val="none" w:sz="0" w:space="0" w:color="auto"/>
                                <w:right w:val="none" w:sz="0" w:space="0" w:color="auto"/>
                              </w:divBdr>
                              <w:divsChild>
                                <w:div w:id="1733961804">
                                  <w:marLeft w:val="0"/>
                                  <w:marRight w:val="0"/>
                                  <w:marTop w:val="0"/>
                                  <w:marBottom w:val="0"/>
                                  <w:divBdr>
                                    <w:top w:val="none" w:sz="0" w:space="0" w:color="auto"/>
                                    <w:left w:val="none" w:sz="0" w:space="0" w:color="auto"/>
                                    <w:bottom w:val="none" w:sz="0" w:space="0" w:color="auto"/>
                                    <w:right w:val="none" w:sz="0" w:space="0" w:color="auto"/>
                                  </w:divBdr>
                                  <w:divsChild>
                                    <w:div w:id="1143499663">
                                      <w:marLeft w:val="0"/>
                                      <w:marRight w:val="0"/>
                                      <w:marTop w:val="0"/>
                                      <w:marBottom w:val="0"/>
                                      <w:divBdr>
                                        <w:top w:val="none" w:sz="0" w:space="0" w:color="auto"/>
                                        <w:left w:val="none" w:sz="0" w:space="0" w:color="auto"/>
                                        <w:bottom w:val="none" w:sz="0" w:space="0" w:color="auto"/>
                                        <w:right w:val="none" w:sz="0" w:space="0" w:color="auto"/>
                                      </w:divBdr>
                                      <w:divsChild>
                                        <w:div w:id="1660108142">
                                          <w:marLeft w:val="0"/>
                                          <w:marRight w:val="0"/>
                                          <w:marTop w:val="0"/>
                                          <w:marBottom w:val="0"/>
                                          <w:divBdr>
                                            <w:top w:val="none" w:sz="0" w:space="0" w:color="auto"/>
                                            <w:left w:val="none" w:sz="0" w:space="0" w:color="auto"/>
                                            <w:bottom w:val="none" w:sz="0" w:space="0" w:color="auto"/>
                                            <w:right w:val="none" w:sz="0" w:space="0" w:color="auto"/>
                                          </w:divBdr>
                                          <w:divsChild>
                                            <w:div w:id="900600384">
                                              <w:marLeft w:val="0"/>
                                              <w:marRight w:val="0"/>
                                              <w:marTop w:val="0"/>
                                              <w:marBottom w:val="0"/>
                                              <w:divBdr>
                                                <w:top w:val="none" w:sz="0" w:space="0" w:color="auto"/>
                                                <w:left w:val="none" w:sz="0" w:space="0" w:color="auto"/>
                                                <w:bottom w:val="none" w:sz="0" w:space="0" w:color="auto"/>
                                                <w:right w:val="none" w:sz="0" w:space="0" w:color="auto"/>
                                              </w:divBdr>
                                              <w:divsChild>
                                                <w:div w:id="538905499">
                                                  <w:marLeft w:val="0"/>
                                                  <w:marRight w:val="0"/>
                                                  <w:marTop w:val="0"/>
                                                  <w:marBottom w:val="0"/>
                                                  <w:divBdr>
                                                    <w:top w:val="none" w:sz="0" w:space="0" w:color="auto"/>
                                                    <w:left w:val="none" w:sz="0" w:space="0" w:color="auto"/>
                                                    <w:bottom w:val="none" w:sz="0" w:space="0" w:color="auto"/>
                                                    <w:right w:val="none" w:sz="0" w:space="0" w:color="auto"/>
                                                  </w:divBdr>
                                                </w:div>
                                                <w:div w:id="1800490801">
                                                  <w:marLeft w:val="0"/>
                                                  <w:marRight w:val="0"/>
                                                  <w:marTop w:val="0"/>
                                                  <w:marBottom w:val="0"/>
                                                  <w:divBdr>
                                                    <w:top w:val="none" w:sz="0" w:space="0" w:color="auto"/>
                                                    <w:left w:val="none" w:sz="0" w:space="0" w:color="auto"/>
                                                    <w:bottom w:val="none" w:sz="0" w:space="0" w:color="auto"/>
                                                    <w:right w:val="none" w:sz="0" w:space="0" w:color="auto"/>
                                                  </w:divBdr>
                                                  <w:divsChild>
                                                    <w:div w:id="11162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7698176">
                              <w:marLeft w:val="0"/>
                              <w:marRight w:val="0"/>
                              <w:marTop w:val="0"/>
                              <w:marBottom w:val="0"/>
                              <w:divBdr>
                                <w:top w:val="none" w:sz="0" w:space="0" w:color="auto"/>
                                <w:left w:val="none" w:sz="0" w:space="0" w:color="auto"/>
                                <w:bottom w:val="none" w:sz="0" w:space="0" w:color="auto"/>
                                <w:right w:val="none" w:sz="0" w:space="0" w:color="auto"/>
                              </w:divBdr>
                              <w:divsChild>
                                <w:div w:id="670984384">
                                  <w:marLeft w:val="0"/>
                                  <w:marRight w:val="0"/>
                                  <w:marTop w:val="0"/>
                                  <w:marBottom w:val="0"/>
                                  <w:divBdr>
                                    <w:top w:val="none" w:sz="0" w:space="0" w:color="auto"/>
                                    <w:left w:val="none" w:sz="0" w:space="0" w:color="auto"/>
                                    <w:bottom w:val="none" w:sz="0" w:space="0" w:color="auto"/>
                                    <w:right w:val="none" w:sz="0" w:space="0" w:color="auto"/>
                                  </w:divBdr>
                                  <w:divsChild>
                                    <w:div w:id="541986161">
                                      <w:marLeft w:val="0"/>
                                      <w:marRight w:val="0"/>
                                      <w:marTop w:val="0"/>
                                      <w:marBottom w:val="0"/>
                                      <w:divBdr>
                                        <w:top w:val="none" w:sz="0" w:space="0" w:color="auto"/>
                                        <w:left w:val="none" w:sz="0" w:space="0" w:color="auto"/>
                                        <w:bottom w:val="none" w:sz="0" w:space="0" w:color="auto"/>
                                        <w:right w:val="none" w:sz="0" w:space="0" w:color="auto"/>
                                      </w:divBdr>
                                      <w:divsChild>
                                        <w:div w:id="180538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4981855">
                      <w:marLeft w:val="0"/>
                      <w:marRight w:val="0"/>
                      <w:marTop w:val="0"/>
                      <w:marBottom w:val="0"/>
                      <w:divBdr>
                        <w:top w:val="none" w:sz="0" w:space="0" w:color="auto"/>
                        <w:left w:val="none" w:sz="0" w:space="0" w:color="auto"/>
                        <w:bottom w:val="none" w:sz="0" w:space="0" w:color="auto"/>
                        <w:right w:val="none" w:sz="0" w:space="0" w:color="auto"/>
                      </w:divBdr>
                      <w:divsChild>
                        <w:div w:id="314381203">
                          <w:marLeft w:val="0"/>
                          <w:marRight w:val="0"/>
                          <w:marTop w:val="0"/>
                          <w:marBottom w:val="0"/>
                          <w:divBdr>
                            <w:top w:val="none" w:sz="0" w:space="0" w:color="auto"/>
                            <w:left w:val="none" w:sz="0" w:space="0" w:color="auto"/>
                            <w:bottom w:val="none" w:sz="0" w:space="0" w:color="auto"/>
                            <w:right w:val="none" w:sz="0" w:space="0" w:color="auto"/>
                          </w:divBdr>
                          <w:divsChild>
                            <w:div w:id="180171353">
                              <w:marLeft w:val="0"/>
                              <w:marRight w:val="0"/>
                              <w:marTop w:val="0"/>
                              <w:marBottom w:val="0"/>
                              <w:divBdr>
                                <w:top w:val="none" w:sz="0" w:space="0" w:color="auto"/>
                                <w:left w:val="none" w:sz="0" w:space="0" w:color="auto"/>
                                <w:bottom w:val="none" w:sz="0" w:space="0" w:color="auto"/>
                                <w:right w:val="none" w:sz="0" w:space="0" w:color="auto"/>
                              </w:divBdr>
                              <w:divsChild>
                                <w:div w:id="1339969722">
                                  <w:marLeft w:val="0"/>
                                  <w:marRight w:val="0"/>
                                  <w:marTop w:val="0"/>
                                  <w:marBottom w:val="0"/>
                                  <w:divBdr>
                                    <w:top w:val="none" w:sz="0" w:space="0" w:color="auto"/>
                                    <w:left w:val="none" w:sz="0" w:space="0" w:color="auto"/>
                                    <w:bottom w:val="none" w:sz="0" w:space="0" w:color="auto"/>
                                    <w:right w:val="none" w:sz="0" w:space="0" w:color="auto"/>
                                  </w:divBdr>
                                  <w:divsChild>
                                    <w:div w:id="595671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6536109">
          <w:marLeft w:val="0"/>
          <w:marRight w:val="0"/>
          <w:marTop w:val="0"/>
          <w:marBottom w:val="0"/>
          <w:divBdr>
            <w:top w:val="none" w:sz="0" w:space="0" w:color="auto"/>
            <w:left w:val="none" w:sz="0" w:space="0" w:color="auto"/>
            <w:bottom w:val="none" w:sz="0" w:space="0" w:color="auto"/>
            <w:right w:val="none" w:sz="0" w:space="0" w:color="auto"/>
          </w:divBdr>
          <w:divsChild>
            <w:div w:id="1449549436">
              <w:marLeft w:val="0"/>
              <w:marRight w:val="0"/>
              <w:marTop w:val="0"/>
              <w:marBottom w:val="0"/>
              <w:divBdr>
                <w:top w:val="none" w:sz="0" w:space="0" w:color="auto"/>
                <w:left w:val="none" w:sz="0" w:space="0" w:color="auto"/>
                <w:bottom w:val="none" w:sz="0" w:space="0" w:color="auto"/>
                <w:right w:val="none" w:sz="0" w:space="0" w:color="auto"/>
              </w:divBdr>
              <w:divsChild>
                <w:div w:id="458839552">
                  <w:marLeft w:val="0"/>
                  <w:marRight w:val="0"/>
                  <w:marTop w:val="0"/>
                  <w:marBottom w:val="0"/>
                  <w:divBdr>
                    <w:top w:val="none" w:sz="0" w:space="0" w:color="auto"/>
                    <w:left w:val="none" w:sz="0" w:space="0" w:color="auto"/>
                    <w:bottom w:val="none" w:sz="0" w:space="0" w:color="auto"/>
                    <w:right w:val="none" w:sz="0" w:space="0" w:color="auto"/>
                  </w:divBdr>
                  <w:divsChild>
                    <w:div w:id="41952433">
                      <w:marLeft w:val="0"/>
                      <w:marRight w:val="0"/>
                      <w:marTop w:val="0"/>
                      <w:marBottom w:val="0"/>
                      <w:divBdr>
                        <w:top w:val="none" w:sz="0" w:space="0" w:color="auto"/>
                        <w:left w:val="none" w:sz="0" w:space="0" w:color="auto"/>
                        <w:bottom w:val="none" w:sz="0" w:space="0" w:color="auto"/>
                        <w:right w:val="none" w:sz="0" w:space="0" w:color="auto"/>
                      </w:divBdr>
                      <w:divsChild>
                        <w:div w:id="1364791194">
                          <w:marLeft w:val="0"/>
                          <w:marRight w:val="0"/>
                          <w:marTop w:val="0"/>
                          <w:marBottom w:val="0"/>
                          <w:divBdr>
                            <w:top w:val="none" w:sz="0" w:space="0" w:color="auto"/>
                            <w:left w:val="none" w:sz="0" w:space="0" w:color="auto"/>
                            <w:bottom w:val="none" w:sz="0" w:space="0" w:color="auto"/>
                            <w:right w:val="none" w:sz="0" w:space="0" w:color="auto"/>
                          </w:divBdr>
                          <w:divsChild>
                            <w:div w:id="920674646">
                              <w:marLeft w:val="0"/>
                              <w:marRight w:val="0"/>
                              <w:marTop w:val="0"/>
                              <w:marBottom w:val="0"/>
                              <w:divBdr>
                                <w:top w:val="none" w:sz="0" w:space="0" w:color="auto"/>
                                <w:left w:val="none" w:sz="0" w:space="0" w:color="auto"/>
                                <w:bottom w:val="none" w:sz="0" w:space="0" w:color="auto"/>
                                <w:right w:val="none" w:sz="0" w:space="0" w:color="auto"/>
                              </w:divBdr>
                              <w:divsChild>
                                <w:div w:id="2020617751">
                                  <w:marLeft w:val="0"/>
                                  <w:marRight w:val="0"/>
                                  <w:marTop w:val="0"/>
                                  <w:marBottom w:val="0"/>
                                  <w:divBdr>
                                    <w:top w:val="none" w:sz="0" w:space="0" w:color="auto"/>
                                    <w:left w:val="none" w:sz="0" w:space="0" w:color="auto"/>
                                    <w:bottom w:val="none" w:sz="0" w:space="0" w:color="auto"/>
                                    <w:right w:val="none" w:sz="0" w:space="0" w:color="auto"/>
                                  </w:divBdr>
                                  <w:divsChild>
                                    <w:div w:id="507212681">
                                      <w:marLeft w:val="0"/>
                                      <w:marRight w:val="0"/>
                                      <w:marTop w:val="0"/>
                                      <w:marBottom w:val="0"/>
                                      <w:divBdr>
                                        <w:top w:val="none" w:sz="0" w:space="0" w:color="auto"/>
                                        <w:left w:val="none" w:sz="0" w:space="0" w:color="auto"/>
                                        <w:bottom w:val="none" w:sz="0" w:space="0" w:color="auto"/>
                                        <w:right w:val="none" w:sz="0" w:space="0" w:color="auto"/>
                                      </w:divBdr>
                                      <w:divsChild>
                                        <w:div w:id="1285162042">
                                          <w:marLeft w:val="0"/>
                                          <w:marRight w:val="0"/>
                                          <w:marTop w:val="0"/>
                                          <w:marBottom w:val="0"/>
                                          <w:divBdr>
                                            <w:top w:val="none" w:sz="0" w:space="0" w:color="auto"/>
                                            <w:left w:val="none" w:sz="0" w:space="0" w:color="auto"/>
                                            <w:bottom w:val="none" w:sz="0" w:space="0" w:color="auto"/>
                                            <w:right w:val="none" w:sz="0" w:space="0" w:color="auto"/>
                                          </w:divBdr>
                                          <w:divsChild>
                                            <w:div w:id="1857890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1220009">
          <w:marLeft w:val="0"/>
          <w:marRight w:val="0"/>
          <w:marTop w:val="0"/>
          <w:marBottom w:val="0"/>
          <w:divBdr>
            <w:top w:val="none" w:sz="0" w:space="0" w:color="auto"/>
            <w:left w:val="none" w:sz="0" w:space="0" w:color="auto"/>
            <w:bottom w:val="none" w:sz="0" w:space="0" w:color="auto"/>
            <w:right w:val="none" w:sz="0" w:space="0" w:color="auto"/>
          </w:divBdr>
          <w:divsChild>
            <w:div w:id="816337191">
              <w:marLeft w:val="0"/>
              <w:marRight w:val="0"/>
              <w:marTop w:val="0"/>
              <w:marBottom w:val="0"/>
              <w:divBdr>
                <w:top w:val="none" w:sz="0" w:space="0" w:color="auto"/>
                <w:left w:val="none" w:sz="0" w:space="0" w:color="auto"/>
                <w:bottom w:val="none" w:sz="0" w:space="0" w:color="auto"/>
                <w:right w:val="none" w:sz="0" w:space="0" w:color="auto"/>
              </w:divBdr>
              <w:divsChild>
                <w:div w:id="1391997750">
                  <w:marLeft w:val="0"/>
                  <w:marRight w:val="0"/>
                  <w:marTop w:val="0"/>
                  <w:marBottom w:val="0"/>
                  <w:divBdr>
                    <w:top w:val="none" w:sz="0" w:space="0" w:color="auto"/>
                    <w:left w:val="none" w:sz="0" w:space="0" w:color="auto"/>
                    <w:bottom w:val="none" w:sz="0" w:space="0" w:color="auto"/>
                    <w:right w:val="none" w:sz="0" w:space="0" w:color="auto"/>
                  </w:divBdr>
                  <w:divsChild>
                    <w:div w:id="1145077084">
                      <w:marLeft w:val="0"/>
                      <w:marRight w:val="0"/>
                      <w:marTop w:val="0"/>
                      <w:marBottom w:val="0"/>
                      <w:divBdr>
                        <w:top w:val="none" w:sz="0" w:space="0" w:color="auto"/>
                        <w:left w:val="none" w:sz="0" w:space="0" w:color="auto"/>
                        <w:bottom w:val="none" w:sz="0" w:space="0" w:color="auto"/>
                        <w:right w:val="none" w:sz="0" w:space="0" w:color="auto"/>
                      </w:divBdr>
                      <w:divsChild>
                        <w:div w:id="1219898333">
                          <w:marLeft w:val="0"/>
                          <w:marRight w:val="0"/>
                          <w:marTop w:val="0"/>
                          <w:marBottom w:val="0"/>
                          <w:divBdr>
                            <w:top w:val="none" w:sz="0" w:space="0" w:color="auto"/>
                            <w:left w:val="none" w:sz="0" w:space="0" w:color="auto"/>
                            <w:bottom w:val="none" w:sz="0" w:space="0" w:color="auto"/>
                            <w:right w:val="none" w:sz="0" w:space="0" w:color="auto"/>
                          </w:divBdr>
                          <w:divsChild>
                            <w:div w:id="64887895">
                              <w:marLeft w:val="0"/>
                              <w:marRight w:val="0"/>
                              <w:marTop w:val="0"/>
                              <w:marBottom w:val="0"/>
                              <w:divBdr>
                                <w:top w:val="none" w:sz="0" w:space="0" w:color="auto"/>
                                <w:left w:val="none" w:sz="0" w:space="0" w:color="auto"/>
                                <w:bottom w:val="none" w:sz="0" w:space="0" w:color="auto"/>
                                <w:right w:val="none" w:sz="0" w:space="0" w:color="auto"/>
                              </w:divBdr>
                              <w:divsChild>
                                <w:div w:id="260726957">
                                  <w:marLeft w:val="0"/>
                                  <w:marRight w:val="0"/>
                                  <w:marTop w:val="0"/>
                                  <w:marBottom w:val="0"/>
                                  <w:divBdr>
                                    <w:top w:val="none" w:sz="0" w:space="0" w:color="auto"/>
                                    <w:left w:val="none" w:sz="0" w:space="0" w:color="auto"/>
                                    <w:bottom w:val="none" w:sz="0" w:space="0" w:color="auto"/>
                                    <w:right w:val="none" w:sz="0" w:space="0" w:color="auto"/>
                                  </w:divBdr>
                                  <w:divsChild>
                                    <w:div w:id="1946302375">
                                      <w:marLeft w:val="0"/>
                                      <w:marRight w:val="0"/>
                                      <w:marTop w:val="0"/>
                                      <w:marBottom w:val="0"/>
                                      <w:divBdr>
                                        <w:top w:val="none" w:sz="0" w:space="0" w:color="auto"/>
                                        <w:left w:val="none" w:sz="0" w:space="0" w:color="auto"/>
                                        <w:bottom w:val="none" w:sz="0" w:space="0" w:color="auto"/>
                                        <w:right w:val="none" w:sz="0" w:space="0" w:color="auto"/>
                                      </w:divBdr>
                                      <w:divsChild>
                                        <w:div w:id="1710641307">
                                          <w:marLeft w:val="0"/>
                                          <w:marRight w:val="0"/>
                                          <w:marTop w:val="0"/>
                                          <w:marBottom w:val="0"/>
                                          <w:divBdr>
                                            <w:top w:val="none" w:sz="0" w:space="0" w:color="auto"/>
                                            <w:left w:val="none" w:sz="0" w:space="0" w:color="auto"/>
                                            <w:bottom w:val="none" w:sz="0" w:space="0" w:color="auto"/>
                                            <w:right w:val="none" w:sz="0" w:space="0" w:color="auto"/>
                                          </w:divBdr>
                                          <w:divsChild>
                                            <w:div w:id="121065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64276685">
          <w:marLeft w:val="0"/>
          <w:marRight w:val="0"/>
          <w:marTop w:val="0"/>
          <w:marBottom w:val="0"/>
          <w:divBdr>
            <w:top w:val="none" w:sz="0" w:space="0" w:color="auto"/>
            <w:left w:val="none" w:sz="0" w:space="0" w:color="auto"/>
            <w:bottom w:val="none" w:sz="0" w:space="0" w:color="auto"/>
            <w:right w:val="none" w:sz="0" w:space="0" w:color="auto"/>
          </w:divBdr>
          <w:divsChild>
            <w:div w:id="494762151">
              <w:marLeft w:val="0"/>
              <w:marRight w:val="0"/>
              <w:marTop w:val="0"/>
              <w:marBottom w:val="0"/>
              <w:divBdr>
                <w:top w:val="none" w:sz="0" w:space="0" w:color="auto"/>
                <w:left w:val="none" w:sz="0" w:space="0" w:color="auto"/>
                <w:bottom w:val="none" w:sz="0" w:space="0" w:color="auto"/>
                <w:right w:val="none" w:sz="0" w:space="0" w:color="auto"/>
              </w:divBdr>
              <w:divsChild>
                <w:div w:id="1484544040">
                  <w:marLeft w:val="0"/>
                  <w:marRight w:val="0"/>
                  <w:marTop w:val="0"/>
                  <w:marBottom w:val="0"/>
                  <w:divBdr>
                    <w:top w:val="none" w:sz="0" w:space="0" w:color="auto"/>
                    <w:left w:val="none" w:sz="0" w:space="0" w:color="auto"/>
                    <w:bottom w:val="none" w:sz="0" w:space="0" w:color="auto"/>
                    <w:right w:val="none" w:sz="0" w:space="0" w:color="auto"/>
                  </w:divBdr>
                  <w:divsChild>
                    <w:div w:id="872041776">
                      <w:marLeft w:val="0"/>
                      <w:marRight w:val="0"/>
                      <w:marTop w:val="0"/>
                      <w:marBottom w:val="0"/>
                      <w:divBdr>
                        <w:top w:val="none" w:sz="0" w:space="0" w:color="auto"/>
                        <w:left w:val="none" w:sz="0" w:space="0" w:color="auto"/>
                        <w:bottom w:val="none" w:sz="0" w:space="0" w:color="auto"/>
                        <w:right w:val="none" w:sz="0" w:space="0" w:color="auto"/>
                      </w:divBdr>
                      <w:divsChild>
                        <w:div w:id="937442389">
                          <w:marLeft w:val="0"/>
                          <w:marRight w:val="0"/>
                          <w:marTop w:val="0"/>
                          <w:marBottom w:val="0"/>
                          <w:divBdr>
                            <w:top w:val="none" w:sz="0" w:space="0" w:color="auto"/>
                            <w:left w:val="none" w:sz="0" w:space="0" w:color="auto"/>
                            <w:bottom w:val="none" w:sz="0" w:space="0" w:color="auto"/>
                            <w:right w:val="none" w:sz="0" w:space="0" w:color="auto"/>
                          </w:divBdr>
                          <w:divsChild>
                            <w:div w:id="85807721">
                              <w:marLeft w:val="0"/>
                              <w:marRight w:val="0"/>
                              <w:marTop w:val="0"/>
                              <w:marBottom w:val="0"/>
                              <w:divBdr>
                                <w:top w:val="none" w:sz="0" w:space="0" w:color="auto"/>
                                <w:left w:val="none" w:sz="0" w:space="0" w:color="auto"/>
                                <w:bottom w:val="none" w:sz="0" w:space="0" w:color="auto"/>
                                <w:right w:val="none" w:sz="0" w:space="0" w:color="auto"/>
                              </w:divBdr>
                              <w:divsChild>
                                <w:div w:id="1130126799">
                                  <w:marLeft w:val="0"/>
                                  <w:marRight w:val="0"/>
                                  <w:marTop w:val="0"/>
                                  <w:marBottom w:val="0"/>
                                  <w:divBdr>
                                    <w:top w:val="none" w:sz="0" w:space="0" w:color="auto"/>
                                    <w:left w:val="none" w:sz="0" w:space="0" w:color="auto"/>
                                    <w:bottom w:val="none" w:sz="0" w:space="0" w:color="auto"/>
                                    <w:right w:val="none" w:sz="0" w:space="0" w:color="auto"/>
                                  </w:divBdr>
                                  <w:divsChild>
                                    <w:div w:id="775176899">
                                      <w:marLeft w:val="0"/>
                                      <w:marRight w:val="0"/>
                                      <w:marTop w:val="0"/>
                                      <w:marBottom w:val="0"/>
                                      <w:divBdr>
                                        <w:top w:val="none" w:sz="0" w:space="0" w:color="auto"/>
                                        <w:left w:val="none" w:sz="0" w:space="0" w:color="auto"/>
                                        <w:bottom w:val="none" w:sz="0" w:space="0" w:color="auto"/>
                                        <w:right w:val="none" w:sz="0" w:space="0" w:color="auto"/>
                                      </w:divBdr>
                                      <w:divsChild>
                                        <w:div w:id="1231228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774454">
                              <w:marLeft w:val="0"/>
                              <w:marRight w:val="0"/>
                              <w:marTop w:val="0"/>
                              <w:marBottom w:val="0"/>
                              <w:divBdr>
                                <w:top w:val="none" w:sz="0" w:space="0" w:color="auto"/>
                                <w:left w:val="none" w:sz="0" w:space="0" w:color="auto"/>
                                <w:bottom w:val="none" w:sz="0" w:space="0" w:color="auto"/>
                                <w:right w:val="none" w:sz="0" w:space="0" w:color="auto"/>
                              </w:divBdr>
                              <w:divsChild>
                                <w:div w:id="1112894529">
                                  <w:marLeft w:val="0"/>
                                  <w:marRight w:val="0"/>
                                  <w:marTop w:val="0"/>
                                  <w:marBottom w:val="0"/>
                                  <w:divBdr>
                                    <w:top w:val="none" w:sz="0" w:space="0" w:color="auto"/>
                                    <w:left w:val="none" w:sz="0" w:space="0" w:color="auto"/>
                                    <w:bottom w:val="none" w:sz="0" w:space="0" w:color="auto"/>
                                    <w:right w:val="none" w:sz="0" w:space="0" w:color="auto"/>
                                  </w:divBdr>
                                  <w:divsChild>
                                    <w:div w:id="859271054">
                                      <w:marLeft w:val="0"/>
                                      <w:marRight w:val="0"/>
                                      <w:marTop w:val="0"/>
                                      <w:marBottom w:val="0"/>
                                      <w:divBdr>
                                        <w:top w:val="none" w:sz="0" w:space="0" w:color="auto"/>
                                        <w:left w:val="none" w:sz="0" w:space="0" w:color="auto"/>
                                        <w:bottom w:val="none" w:sz="0" w:space="0" w:color="auto"/>
                                        <w:right w:val="none" w:sz="0" w:space="0" w:color="auto"/>
                                      </w:divBdr>
                                      <w:divsChild>
                                        <w:div w:id="830946433">
                                          <w:marLeft w:val="0"/>
                                          <w:marRight w:val="0"/>
                                          <w:marTop w:val="0"/>
                                          <w:marBottom w:val="0"/>
                                          <w:divBdr>
                                            <w:top w:val="none" w:sz="0" w:space="0" w:color="auto"/>
                                            <w:left w:val="none" w:sz="0" w:space="0" w:color="auto"/>
                                            <w:bottom w:val="none" w:sz="0" w:space="0" w:color="auto"/>
                                            <w:right w:val="none" w:sz="0" w:space="0" w:color="auto"/>
                                          </w:divBdr>
                                          <w:divsChild>
                                            <w:div w:id="802120058">
                                              <w:marLeft w:val="0"/>
                                              <w:marRight w:val="0"/>
                                              <w:marTop w:val="0"/>
                                              <w:marBottom w:val="0"/>
                                              <w:divBdr>
                                                <w:top w:val="none" w:sz="0" w:space="0" w:color="auto"/>
                                                <w:left w:val="none" w:sz="0" w:space="0" w:color="auto"/>
                                                <w:bottom w:val="none" w:sz="0" w:space="0" w:color="auto"/>
                                                <w:right w:val="none" w:sz="0" w:space="0" w:color="auto"/>
                                              </w:divBdr>
                                              <w:divsChild>
                                                <w:div w:id="1219436090">
                                                  <w:marLeft w:val="0"/>
                                                  <w:marRight w:val="0"/>
                                                  <w:marTop w:val="0"/>
                                                  <w:marBottom w:val="0"/>
                                                  <w:divBdr>
                                                    <w:top w:val="none" w:sz="0" w:space="0" w:color="auto"/>
                                                    <w:left w:val="none" w:sz="0" w:space="0" w:color="auto"/>
                                                    <w:bottom w:val="none" w:sz="0" w:space="0" w:color="auto"/>
                                                    <w:right w:val="none" w:sz="0" w:space="0" w:color="auto"/>
                                                  </w:divBdr>
                                                </w:div>
                                                <w:div w:id="1769539803">
                                                  <w:marLeft w:val="0"/>
                                                  <w:marRight w:val="0"/>
                                                  <w:marTop w:val="0"/>
                                                  <w:marBottom w:val="0"/>
                                                  <w:divBdr>
                                                    <w:top w:val="none" w:sz="0" w:space="0" w:color="auto"/>
                                                    <w:left w:val="none" w:sz="0" w:space="0" w:color="auto"/>
                                                    <w:bottom w:val="none" w:sz="0" w:space="0" w:color="auto"/>
                                                    <w:right w:val="none" w:sz="0" w:space="0" w:color="auto"/>
                                                  </w:divBdr>
                                                  <w:divsChild>
                                                    <w:div w:id="22094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91967047">
                      <w:marLeft w:val="0"/>
                      <w:marRight w:val="0"/>
                      <w:marTop w:val="0"/>
                      <w:marBottom w:val="0"/>
                      <w:divBdr>
                        <w:top w:val="none" w:sz="0" w:space="0" w:color="auto"/>
                        <w:left w:val="none" w:sz="0" w:space="0" w:color="auto"/>
                        <w:bottom w:val="none" w:sz="0" w:space="0" w:color="auto"/>
                        <w:right w:val="none" w:sz="0" w:space="0" w:color="auto"/>
                      </w:divBdr>
                      <w:divsChild>
                        <w:div w:id="1489401502">
                          <w:marLeft w:val="0"/>
                          <w:marRight w:val="0"/>
                          <w:marTop w:val="0"/>
                          <w:marBottom w:val="0"/>
                          <w:divBdr>
                            <w:top w:val="none" w:sz="0" w:space="0" w:color="auto"/>
                            <w:left w:val="none" w:sz="0" w:space="0" w:color="auto"/>
                            <w:bottom w:val="none" w:sz="0" w:space="0" w:color="auto"/>
                            <w:right w:val="none" w:sz="0" w:space="0" w:color="auto"/>
                          </w:divBdr>
                          <w:divsChild>
                            <w:div w:id="780996621">
                              <w:marLeft w:val="0"/>
                              <w:marRight w:val="0"/>
                              <w:marTop w:val="0"/>
                              <w:marBottom w:val="0"/>
                              <w:divBdr>
                                <w:top w:val="none" w:sz="0" w:space="0" w:color="auto"/>
                                <w:left w:val="none" w:sz="0" w:space="0" w:color="auto"/>
                                <w:bottom w:val="none" w:sz="0" w:space="0" w:color="auto"/>
                                <w:right w:val="none" w:sz="0" w:space="0" w:color="auto"/>
                              </w:divBdr>
                              <w:divsChild>
                                <w:div w:id="293486681">
                                  <w:marLeft w:val="0"/>
                                  <w:marRight w:val="0"/>
                                  <w:marTop w:val="0"/>
                                  <w:marBottom w:val="0"/>
                                  <w:divBdr>
                                    <w:top w:val="none" w:sz="0" w:space="0" w:color="auto"/>
                                    <w:left w:val="none" w:sz="0" w:space="0" w:color="auto"/>
                                    <w:bottom w:val="none" w:sz="0" w:space="0" w:color="auto"/>
                                    <w:right w:val="none" w:sz="0" w:space="0" w:color="auto"/>
                                  </w:divBdr>
                                  <w:divsChild>
                                    <w:div w:id="126033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6966195">
          <w:marLeft w:val="0"/>
          <w:marRight w:val="0"/>
          <w:marTop w:val="0"/>
          <w:marBottom w:val="0"/>
          <w:divBdr>
            <w:top w:val="none" w:sz="0" w:space="0" w:color="auto"/>
            <w:left w:val="none" w:sz="0" w:space="0" w:color="auto"/>
            <w:bottom w:val="none" w:sz="0" w:space="0" w:color="auto"/>
            <w:right w:val="none" w:sz="0" w:space="0" w:color="auto"/>
          </w:divBdr>
          <w:divsChild>
            <w:div w:id="284654983">
              <w:marLeft w:val="0"/>
              <w:marRight w:val="0"/>
              <w:marTop w:val="0"/>
              <w:marBottom w:val="0"/>
              <w:divBdr>
                <w:top w:val="none" w:sz="0" w:space="0" w:color="auto"/>
                <w:left w:val="none" w:sz="0" w:space="0" w:color="auto"/>
                <w:bottom w:val="none" w:sz="0" w:space="0" w:color="auto"/>
                <w:right w:val="none" w:sz="0" w:space="0" w:color="auto"/>
              </w:divBdr>
              <w:divsChild>
                <w:div w:id="364251871">
                  <w:marLeft w:val="0"/>
                  <w:marRight w:val="0"/>
                  <w:marTop w:val="0"/>
                  <w:marBottom w:val="0"/>
                  <w:divBdr>
                    <w:top w:val="none" w:sz="0" w:space="0" w:color="auto"/>
                    <w:left w:val="none" w:sz="0" w:space="0" w:color="auto"/>
                    <w:bottom w:val="none" w:sz="0" w:space="0" w:color="auto"/>
                    <w:right w:val="none" w:sz="0" w:space="0" w:color="auto"/>
                  </w:divBdr>
                  <w:divsChild>
                    <w:div w:id="561526875">
                      <w:marLeft w:val="0"/>
                      <w:marRight w:val="0"/>
                      <w:marTop w:val="0"/>
                      <w:marBottom w:val="0"/>
                      <w:divBdr>
                        <w:top w:val="none" w:sz="0" w:space="0" w:color="auto"/>
                        <w:left w:val="none" w:sz="0" w:space="0" w:color="auto"/>
                        <w:bottom w:val="none" w:sz="0" w:space="0" w:color="auto"/>
                        <w:right w:val="none" w:sz="0" w:space="0" w:color="auto"/>
                      </w:divBdr>
                      <w:divsChild>
                        <w:div w:id="1380937817">
                          <w:marLeft w:val="0"/>
                          <w:marRight w:val="0"/>
                          <w:marTop w:val="0"/>
                          <w:marBottom w:val="0"/>
                          <w:divBdr>
                            <w:top w:val="none" w:sz="0" w:space="0" w:color="auto"/>
                            <w:left w:val="none" w:sz="0" w:space="0" w:color="auto"/>
                            <w:bottom w:val="none" w:sz="0" w:space="0" w:color="auto"/>
                            <w:right w:val="none" w:sz="0" w:space="0" w:color="auto"/>
                          </w:divBdr>
                          <w:divsChild>
                            <w:div w:id="822895562">
                              <w:marLeft w:val="0"/>
                              <w:marRight w:val="0"/>
                              <w:marTop w:val="0"/>
                              <w:marBottom w:val="0"/>
                              <w:divBdr>
                                <w:top w:val="none" w:sz="0" w:space="0" w:color="auto"/>
                                <w:left w:val="none" w:sz="0" w:space="0" w:color="auto"/>
                                <w:bottom w:val="none" w:sz="0" w:space="0" w:color="auto"/>
                                <w:right w:val="none" w:sz="0" w:space="0" w:color="auto"/>
                              </w:divBdr>
                              <w:divsChild>
                                <w:div w:id="2067489523">
                                  <w:marLeft w:val="0"/>
                                  <w:marRight w:val="0"/>
                                  <w:marTop w:val="0"/>
                                  <w:marBottom w:val="0"/>
                                  <w:divBdr>
                                    <w:top w:val="none" w:sz="0" w:space="0" w:color="auto"/>
                                    <w:left w:val="none" w:sz="0" w:space="0" w:color="auto"/>
                                    <w:bottom w:val="none" w:sz="0" w:space="0" w:color="auto"/>
                                    <w:right w:val="none" w:sz="0" w:space="0" w:color="auto"/>
                                  </w:divBdr>
                                  <w:divsChild>
                                    <w:div w:id="1908881712">
                                      <w:marLeft w:val="0"/>
                                      <w:marRight w:val="0"/>
                                      <w:marTop w:val="0"/>
                                      <w:marBottom w:val="0"/>
                                      <w:divBdr>
                                        <w:top w:val="none" w:sz="0" w:space="0" w:color="auto"/>
                                        <w:left w:val="none" w:sz="0" w:space="0" w:color="auto"/>
                                        <w:bottom w:val="none" w:sz="0" w:space="0" w:color="auto"/>
                                        <w:right w:val="none" w:sz="0" w:space="0" w:color="auto"/>
                                      </w:divBdr>
                                      <w:divsChild>
                                        <w:div w:id="526060738">
                                          <w:marLeft w:val="0"/>
                                          <w:marRight w:val="0"/>
                                          <w:marTop w:val="0"/>
                                          <w:marBottom w:val="0"/>
                                          <w:divBdr>
                                            <w:top w:val="none" w:sz="0" w:space="0" w:color="auto"/>
                                            <w:left w:val="none" w:sz="0" w:space="0" w:color="auto"/>
                                            <w:bottom w:val="none" w:sz="0" w:space="0" w:color="auto"/>
                                            <w:right w:val="none" w:sz="0" w:space="0" w:color="auto"/>
                                          </w:divBdr>
                                          <w:divsChild>
                                            <w:div w:id="213556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4107027">
          <w:marLeft w:val="0"/>
          <w:marRight w:val="0"/>
          <w:marTop w:val="0"/>
          <w:marBottom w:val="0"/>
          <w:divBdr>
            <w:top w:val="none" w:sz="0" w:space="0" w:color="auto"/>
            <w:left w:val="none" w:sz="0" w:space="0" w:color="auto"/>
            <w:bottom w:val="none" w:sz="0" w:space="0" w:color="auto"/>
            <w:right w:val="none" w:sz="0" w:space="0" w:color="auto"/>
          </w:divBdr>
          <w:divsChild>
            <w:div w:id="1664628515">
              <w:marLeft w:val="0"/>
              <w:marRight w:val="0"/>
              <w:marTop w:val="0"/>
              <w:marBottom w:val="0"/>
              <w:divBdr>
                <w:top w:val="none" w:sz="0" w:space="0" w:color="auto"/>
                <w:left w:val="none" w:sz="0" w:space="0" w:color="auto"/>
                <w:bottom w:val="none" w:sz="0" w:space="0" w:color="auto"/>
                <w:right w:val="none" w:sz="0" w:space="0" w:color="auto"/>
              </w:divBdr>
              <w:divsChild>
                <w:div w:id="355887240">
                  <w:marLeft w:val="0"/>
                  <w:marRight w:val="0"/>
                  <w:marTop w:val="0"/>
                  <w:marBottom w:val="0"/>
                  <w:divBdr>
                    <w:top w:val="none" w:sz="0" w:space="0" w:color="auto"/>
                    <w:left w:val="none" w:sz="0" w:space="0" w:color="auto"/>
                    <w:bottom w:val="none" w:sz="0" w:space="0" w:color="auto"/>
                    <w:right w:val="none" w:sz="0" w:space="0" w:color="auto"/>
                  </w:divBdr>
                  <w:divsChild>
                    <w:div w:id="897546088">
                      <w:marLeft w:val="0"/>
                      <w:marRight w:val="0"/>
                      <w:marTop w:val="0"/>
                      <w:marBottom w:val="0"/>
                      <w:divBdr>
                        <w:top w:val="none" w:sz="0" w:space="0" w:color="auto"/>
                        <w:left w:val="none" w:sz="0" w:space="0" w:color="auto"/>
                        <w:bottom w:val="none" w:sz="0" w:space="0" w:color="auto"/>
                        <w:right w:val="none" w:sz="0" w:space="0" w:color="auto"/>
                      </w:divBdr>
                      <w:divsChild>
                        <w:div w:id="1509759092">
                          <w:marLeft w:val="0"/>
                          <w:marRight w:val="0"/>
                          <w:marTop w:val="0"/>
                          <w:marBottom w:val="0"/>
                          <w:divBdr>
                            <w:top w:val="none" w:sz="0" w:space="0" w:color="auto"/>
                            <w:left w:val="none" w:sz="0" w:space="0" w:color="auto"/>
                            <w:bottom w:val="none" w:sz="0" w:space="0" w:color="auto"/>
                            <w:right w:val="none" w:sz="0" w:space="0" w:color="auto"/>
                          </w:divBdr>
                          <w:divsChild>
                            <w:div w:id="2137137810">
                              <w:marLeft w:val="0"/>
                              <w:marRight w:val="0"/>
                              <w:marTop w:val="0"/>
                              <w:marBottom w:val="0"/>
                              <w:divBdr>
                                <w:top w:val="none" w:sz="0" w:space="0" w:color="auto"/>
                                <w:left w:val="none" w:sz="0" w:space="0" w:color="auto"/>
                                <w:bottom w:val="none" w:sz="0" w:space="0" w:color="auto"/>
                                <w:right w:val="none" w:sz="0" w:space="0" w:color="auto"/>
                              </w:divBdr>
                              <w:divsChild>
                                <w:div w:id="327102511">
                                  <w:marLeft w:val="0"/>
                                  <w:marRight w:val="0"/>
                                  <w:marTop w:val="0"/>
                                  <w:marBottom w:val="0"/>
                                  <w:divBdr>
                                    <w:top w:val="none" w:sz="0" w:space="0" w:color="auto"/>
                                    <w:left w:val="none" w:sz="0" w:space="0" w:color="auto"/>
                                    <w:bottom w:val="none" w:sz="0" w:space="0" w:color="auto"/>
                                    <w:right w:val="none" w:sz="0" w:space="0" w:color="auto"/>
                                  </w:divBdr>
                                  <w:divsChild>
                                    <w:div w:id="174374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29156">
                      <w:marLeft w:val="0"/>
                      <w:marRight w:val="0"/>
                      <w:marTop w:val="0"/>
                      <w:marBottom w:val="0"/>
                      <w:divBdr>
                        <w:top w:val="none" w:sz="0" w:space="0" w:color="auto"/>
                        <w:left w:val="none" w:sz="0" w:space="0" w:color="auto"/>
                        <w:bottom w:val="none" w:sz="0" w:space="0" w:color="auto"/>
                        <w:right w:val="none" w:sz="0" w:space="0" w:color="auto"/>
                      </w:divBdr>
                      <w:divsChild>
                        <w:div w:id="177158636">
                          <w:marLeft w:val="0"/>
                          <w:marRight w:val="0"/>
                          <w:marTop w:val="0"/>
                          <w:marBottom w:val="0"/>
                          <w:divBdr>
                            <w:top w:val="none" w:sz="0" w:space="0" w:color="auto"/>
                            <w:left w:val="none" w:sz="0" w:space="0" w:color="auto"/>
                            <w:bottom w:val="none" w:sz="0" w:space="0" w:color="auto"/>
                            <w:right w:val="none" w:sz="0" w:space="0" w:color="auto"/>
                          </w:divBdr>
                          <w:divsChild>
                            <w:div w:id="1024405441">
                              <w:marLeft w:val="0"/>
                              <w:marRight w:val="0"/>
                              <w:marTop w:val="0"/>
                              <w:marBottom w:val="0"/>
                              <w:divBdr>
                                <w:top w:val="none" w:sz="0" w:space="0" w:color="auto"/>
                                <w:left w:val="none" w:sz="0" w:space="0" w:color="auto"/>
                                <w:bottom w:val="none" w:sz="0" w:space="0" w:color="auto"/>
                                <w:right w:val="none" w:sz="0" w:space="0" w:color="auto"/>
                              </w:divBdr>
                              <w:divsChild>
                                <w:div w:id="1928222060">
                                  <w:marLeft w:val="0"/>
                                  <w:marRight w:val="0"/>
                                  <w:marTop w:val="0"/>
                                  <w:marBottom w:val="0"/>
                                  <w:divBdr>
                                    <w:top w:val="none" w:sz="0" w:space="0" w:color="auto"/>
                                    <w:left w:val="none" w:sz="0" w:space="0" w:color="auto"/>
                                    <w:bottom w:val="none" w:sz="0" w:space="0" w:color="auto"/>
                                    <w:right w:val="none" w:sz="0" w:space="0" w:color="auto"/>
                                  </w:divBdr>
                                  <w:divsChild>
                                    <w:div w:id="1155878156">
                                      <w:marLeft w:val="0"/>
                                      <w:marRight w:val="0"/>
                                      <w:marTop w:val="0"/>
                                      <w:marBottom w:val="0"/>
                                      <w:divBdr>
                                        <w:top w:val="none" w:sz="0" w:space="0" w:color="auto"/>
                                        <w:left w:val="none" w:sz="0" w:space="0" w:color="auto"/>
                                        <w:bottom w:val="none" w:sz="0" w:space="0" w:color="auto"/>
                                        <w:right w:val="none" w:sz="0" w:space="0" w:color="auto"/>
                                      </w:divBdr>
                                      <w:divsChild>
                                        <w:div w:id="199664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768850">
                              <w:marLeft w:val="0"/>
                              <w:marRight w:val="0"/>
                              <w:marTop w:val="0"/>
                              <w:marBottom w:val="0"/>
                              <w:divBdr>
                                <w:top w:val="none" w:sz="0" w:space="0" w:color="auto"/>
                                <w:left w:val="none" w:sz="0" w:space="0" w:color="auto"/>
                                <w:bottom w:val="none" w:sz="0" w:space="0" w:color="auto"/>
                                <w:right w:val="none" w:sz="0" w:space="0" w:color="auto"/>
                              </w:divBdr>
                              <w:divsChild>
                                <w:div w:id="1084647718">
                                  <w:marLeft w:val="0"/>
                                  <w:marRight w:val="0"/>
                                  <w:marTop w:val="0"/>
                                  <w:marBottom w:val="0"/>
                                  <w:divBdr>
                                    <w:top w:val="none" w:sz="0" w:space="0" w:color="auto"/>
                                    <w:left w:val="none" w:sz="0" w:space="0" w:color="auto"/>
                                    <w:bottom w:val="none" w:sz="0" w:space="0" w:color="auto"/>
                                    <w:right w:val="none" w:sz="0" w:space="0" w:color="auto"/>
                                  </w:divBdr>
                                  <w:divsChild>
                                    <w:div w:id="608439302">
                                      <w:marLeft w:val="0"/>
                                      <w:marRight w:val="0"/>
                                      <w:marTop w:val="0"/>
                                      <w:marBottom w:val="0"/>
                                      <w:divBdr>
                                        <w:top w:val="none" w:sz="0" w:space="0" w:color="auto"/>
                                        <w:left w:val="none" w:sz="0" w:space="0" w:color="auto"/>
                                        <w:bottom w:val="none" w:sz="0" w:space="0" w:color="auto"/>
                                        <w:right w:val="none" w:sz="0" w:space="0" w:color="auto"/>
                                      </w:divBdr>
                                      <w:divsChild>
                                        <w:div w:id="509757766">
                                          <w:marLeft w:val="0"/>
                                          <w:marRight w:val="0"/>
                                          <w:marTop w:val="0"/>
                                          <w:marBottom w:val="0"/>
                                          <w:divBdr>
                                            <w:top w:val="none" w:sz="0" w:space="0" w:color="auto"/>
                                            <w:left w:val="none" w:sz="0" w:space="0" w:color="auto"/>
                                            <w:bottom w:val="none" w:sz="0" w:space="0" w:color="auto"/>
                                            <w:right w:val="none" w:sz="0" w:space="0" w:color="auto"/>
                                          </w:divBdr>
                                          <w:divsChild>
                                            <w:div w:id="784466031">
                                              <w:marLeft w:val="0"/>
                                              <w:marRight w:val="0"/>
                                              <w:marTop w:val="0"/>
                                              <w:marBottom w:val="0"/>
                                              <w:divBdr>
                                                <w:top w:val="none" w:sz="0" w:space="0" w:color="auto"/>
                                                <w:left w:val="none" w:sz="0" w:space="0" w:color="auto"/>
                                                <w:bottom w:val="none" w:sz="0" w:space="0" w:color="auto"/>
                                                <w:right w:val="none" w:sz="0" w:space="0" w:color="auto"/>
                                              </w:divBdr>
                                              <w:divsChild>
                                                <w:div w:id="164707798">
                                                  <w:marLeft w:val="0"/>
                                                  <w:marRight w:val="0"/>
                                                  <w:marTop w:val="0"/>
                                                  <w:marBottom w:val="0"/>
                                                  <w:divBdr>
                                                    <w:top w:val="none" w:sz="0" w:space="0" w:color="auto"/>
                                                    <w:left w:val="none" w:sz="0" w:space="0" w:color="auto"/>
                                                    <w:bottom w:val="none" w:sz="0" w:space="0" w:color="auto"/>
                                                    <w:right w:val="none" w:sz="0" w:space="0" w:color="auto"/>
                                                  </w:divBdr>
                                                  <w:divsChild>
                                                    <w:div w:id="60954225">
                                                      <w:marLeft w:val="0"/>
                                                      <w:marRight w:val="0"/>
                                                      <w:marTop w:val="0"/>
                                                      <w:marBottom w:val="0"/>
                                                      <w:divBdr>
                                                        <w:top w:val="none" w:sz="0" w:space="0" w:color="auto"/>
                                                        <w:left w:val="none" w:sz="0" w:space="0" w:color="auto"/>
                                                        <w:bottom w:val="none" w:sz="0" w:space="0" w:color="auto"/>
                                                        <w:right w:val="none" w:sz="0" w:space="0" w:color="auto"/>
                                                      </w:divBdr>
                                                    </w:div>
                                                  </w:divsChild>
                                                </w:div>
                                                <w:div w:id="1273517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36892947">
          <w:marLeft w:val="0"/>
          <w:marRight w:val="0"/>
          <w:marTop w:val="0"/>
          <w:marBottom w:val="0"/>
          <w:divBdr>
            <w:top w:val="none" w:sz="0" w:space="0" w:color="auto"/>
            <w:left w:val="none" w:sz="0" w:space="0" w:color="auto"/>
            <w:bottom w:val="none" w:sz="0" w:space="0" w:color="auto"/>
            <w:right w:val="none" w:sz="0" w:space="0" w:color="auto"/>
          </w:divBdr>
          <w:divsChild>
            <w:div w:id="735250802">
              <w:marLeft w:val="0"/>
              <w:marRight w:val="0"/>
              <w:marTop w:val="0"/>
              <w:marBottom w:val="0"/>
              <w:divBdr>
                <w:top w:val="none" w:sz="0" w:space="0" w:color="auto"/>
                <w:left w:val="none" w:sz="0" w:space="0" w:color="auto"/>
                <w:bottom w:val="none" w:sz="0" w:space="0" w:color="auto"/>
                <w:right w:val="none" w:sz="0" w:space="0" w:color="auto"/>
              </w:divBdr>
              <w:divsChild>
                <w:div w:id="1073426897">
                  <w:marLeft w:val="0"/>
                  <w:marRight w:val="0"/>
                  <w:marTop w:val="0"/>
                  <w:marBottom w:val="0"/>
                  <w:divBdr>
                    <w:top w:val="none" w:sz="0" w:space="0" w:color="auto"/>
                    <w:left w:val="none" w:sz="0" w:space="0" w:color="auto"/>
                    <w:bottom w:val="none" w:sz="0" w:space="0" w:color="auto"/>
                    <w:right w:val="none" w:sz="0" w:space="0" w:color="auto"/>
                  </w:divBdr>
                  <w:divsChild>
                    <w:div w:id="1365668974">
                      <w:marLeft w:val="0"/>
                      <w:marRight w:val="0"/>
                      <w:marTop w:val="0"/>
                      <w:marBottom w:val="0"/>
                      <w:divBdr>
                        <w:top w:val="none" w:sz="0" w:space="0" w:color="auto"/>
                        <w:left w:val="none" w:sz="0" w:space="0" w:color="auto"/>
                        <w:bottom w:val="none" w:sz="0" w:space="0" w:color="auto"/>
                        <w:right w:val="none" w:sz="0" w:space="0" w:color="auto"/>
                      </w:divBdr>
                      <w:divsChild>
                        <w:div w:id="1502159406">
                          <w:marLeft w:val="0"/>
                          <w:marRight w:val="0"/>
                          <w:marTop w:val="0"/>
                          <w:marBottom w:val="0"/>
                          <w:divBdr>
                            <w:top w:val="none" w:sz="0" w:space="0" w:color="auto"/>
                            <w:left w:val="none" w:sz="0" w:space="0" w:color="auto"/>
                            <w:bottom w:val="none" w:sz="0" w:space="0" w:color="auto"/>
                            <w:right w:val="none" w:sz="0" w:space="0" w:color="auto"/>
                          </w:divBdr>
                          <w:divsChild>
                            <w:div w:id="636229856">
                              <w:marLeft w:val="0"/>
                              <w:marRight w:val="0"/>
                              <w:marTop w:val="0"/>
                              <w:marBottom w:val="0"/>
                              <w:divBdr>
                                <w:top w:val="none" w:sz="0" w:space="0" w:color="auto"/>
                                <w:left w:val="none" w:sz="0" w:space="0" w:color="auto"/>
                                <w:bottom w:val="none" w:sz="0" w:space="0" w:color="auto"/>
                                <w:right w:val="none" w:sz="0" w:space="0" w:color="auto"/>
                              </w:divBdr>
                              <w:divsChild>
                                <w:div w:id="1862164901">
                                  <w:marLeft w:val="0"/>
                                  <w:marRight w:val="0"/>
                                  <w:marTop w:val="0"/>
                                  <w:marBottom w:val="0"/>
                                  <w:divBdr>
                                    <w:top w:val="none" w:sz="0" w:space="0" w:color="auto"/>
                                    <w:left w:val="none" w:sz="0" w:space="0" w:color="auto"/>
                                    <w:bottom w:val="none" w:sz="0" w:space="0" w:color="auto"/>
                                    <w:right w:val="none" w:sz="0" w:space="0" w:color="auto"/>
                                  </w:divBdr>
                                  <w:divsChild>
                                    <w:div w:id="1182861866">
                                      <w:marLeft w:val="0"/>
                                      <w:marRight w:val="0"/>
                                      <w:marTop w:val="0"/>
                                      <w:marBottom w:val="0"/>
                                      <w:divBdr>
                                        <w:top w:val="none" w:sz="0" w:space="0" w:color="auto"/>
                                        <w:left w:val="none" w:sz="0" w:space="0" w:color="auto"/>
                                        <w:bottom w:val="none" w:sz="0" w:space="0" w:color="auto"/>
                                        <w:right w:val="none" w:sz="0" w:space="0" w:color="auto"/>
                                      </w:divBdr>
                                      <w:divsChild>
                                        <w:div w:id="688406824">
                                          <w:marLeft w:val="0"/>
                                          <w:marRight w:val="0"/>
                                          <w:marTop w:val="0"/>
                                          <w:marBottom w:val="0"/>
                                          <w:divBdr>
                                            <w:top w:val="none" w:sz="0" w:space="0" w:color="auto"/>
                                            <w:left w:val="none" w:sz="0" w:space="0" w:color="auto"/>
                                            <w:bottom w:val="none" w:sz="0" w:space="0" w:color="auto"/>
                                            <w:right w:val="none" w:sz="0" w:space="0" w:color="auto"/>
                                          </w:divBdr>
                                          <w:divsChild>
                                            <w:div w:id="884949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0240575">
          <w:marLeft w:val="0"/>
          <w:marRight w:val="0"/>
          <w:marTop w:val="0"/>
          <w:marBottom w:val="0"/>
          <w:divBdr>
            <w:top w:val="none" w:sz="0" w:space="0" w:color="auto"/>
            <w:left w:val="none" w:sz="0" w:space="0" w:color="auto"/>
            <w:bottom w:val="none" w:sz="0" w:space="0" w:color="auto"/>
            <w:right w:val="none" w:sz="0" w:space="0" w:color="auto"/>
          </w:divBdr>
          <w:divsChild>
            <w:div w:id="1735277454">
              <w:marLeft w:val="0"/>
              <w:marRight w:val="0"/>
              <w:marTop w:val="0"/>
              <w:marBottom w:val="0"/>
              <w:divBdr>
                <w:top w:val="none" w:sz="0" w:space="0" w:color="auto"/>
                <w:left w:val="none" w:sz="0" w:space="0" w:color="auto"/>
                <w:bottom w:val="none" w:sz="0" w:space="0" w:color="auto"/>
                <w:right w:val="none" w:sz="0" w:space="0" w:color="auto"/>
              </w:divBdr>
              <w:divsChild>
                <w:div w:id="1925796542">
                  <w:marLeft w:val="0"/>
                  <w:marRight w:val="0"/>
                  <w:marTop w:val="0"/>
                  <w:marBottom w:val="0"/>
                  <w:divBdr>
                    <w:top w:val="none" w:sz="0" w:space="0" w:color="auto"/>
                    <w:left w:val="none" w:sz="0" w:space="0" w:color="auto"/>
                    <w:bottom w:val="none" w:sz="0" w:space="0" w:color="auto"/>
                    <w:right w:val="none" w:sz="0" w:space="0" w:color="auto"/>
                  </w:divBdr>
                  <w:divsChild>
                    <w:div w:id="1401902406">
                      <w:marLeft w:val="0"/>
                      <w:marRight w:val="0"/>
                      <w:marTop w:val="0"/>
                      <w:marBottom w:val="0"/>
                      <w:divBdr>
                        <w:top w:val="none" w:sz="0" w:space="0" w:color="auto"/>
                        <w:left w:val="none" w:sz="0" w:space="0" w:color="auto"/>
                        <w:bottom w:val="none" w:sz="0" w:space="0" w:color="auto"/>
                        <w:right w:val="none" w:sz="0" w:space="0" w:color="auto"/>
                      </w:divBdr>
                      <w:divsChild>
                        <w:div w:id="1569263816">
                          <w:marLeft w:val="0"/>
                          <w:marRight w:val="0"/>
                          <w:marTop w:val="0"/>
                          <w:marBottom w:val="0"/>
                          <w:divBdr>
                            <w:top w:val="none" w:sz="0" w:space="0" w:color="auto"/>
                            <w:left w:val="none" w:sz="0" w:space="0" w:color="auto"/>
                            <w:bottom w:val="none" w:sz="0" w:space="0" w:color="auto"/>
                            <w:right w:val="none" w:sz="0" w:space="0" w:color="auto"/>
                          </w:divBdr>
                          <w:divsChild>
                            <w:div w:id="427702454">
                              <w:marLeft w:val="0"/>
                              <w:marRight w:val="0"/>
                              <w:marTop w:val="0"/>
                              <w:marBottom w:val="0"/>
                              <w:divBdr>
                                <w:top w:val="none" w:sz="0" w:space="0" w:color="auto"/>
                                <w:left w:val="none" w:sz="0" w:space="0" w:color="auto"/>
                                <w:bottom w:val="none" w:sz="0" w:space="0" w:color="auto"/>
                                <w:right w:val="none" w:sz="0" w:space="0" w:color="auto"/>
                              </w:divBdr>
                              <w:divsChild>
                                <w:div w:id="895313911">
                                  <w:marLeft w:val="0"/>
                                  <w:marRight w:val="0"/>
                                  <w:marTop w:val="0"/>
                                  <w:marBottom w:val="0"/>
                                  <w:divBdr>
                                    <w:top w:val="none" w:sz="0" w:space="0" w:color="auto"/>
                                    <w:left w:val="none" w:sz="0" w:space="0" w:color="auto"/>
                                    <w:bottom w:val="none" w:sz="0" w:space="0" w:color="auto"/>
                                    <w:right w:val="none" w:sz="0" w:space="0" w:color="auto"/>
                                  </w:divBdr>
                                  <w:divsChild>
                                    <w:div w:id="961183407">
                                      <w:marLeft w:val="0"/>
                                      <w:marRight w:val="0"/>
                                      <w:marTop w:val="0"/>
                                      <w:marBottom w:val="0"/>
                                      <w:divBdr>
                                        <w:top w:val="none" w:sz="0" w:space="0" w:color="auto"/>
                                        <w:left w:val="none" w:sz="0" w:space="0" w:color="auto"/>
                                        <w:bottom w:val="none" w:sz="0" w:space="0" w:color="auto"/>
                                        <w:right w:val="none" w:sz="0" w:space="0" w:color="auto"/>
                                      </w:divBdr>
                                      <w:divsChild>
                                        <w:div w:id="1662073908">
                                          <w:marLeft w:val="0"/>
                                          <w:marRight w:val="0"/>
                                          <w:marTop w:val="0"/>
                                          <w:marBottom w:val="0"/>
                                          <w:divBdr>
                                            <w:top w:val="none" w:sz="0" w:space="0" w:color="auto"/>
                                            <w:left w:val="none" w:sz="0" w:space="0" w:color="auto"/>
                                            <w:bottom w:val="none" w:sz="0" w:space="0" w:color="auto"/>
                                            <w:right w:val="none" w:sz="0" w:space="0" w:color="auto"/>
                                          </w:divBdr>
                                          <w:divsChild>
                                            <w:div w:id="2093696017">
                                              <w:marLeft w:val="0"/>
                                              <w:marRight w:val="0"/>
                                              <w:marTop w:val="0"/>
                                              <w:marBottom w:val="0"/>
                                              <w:divBdr>
                                                <w:top w:val="none" w:sz="0" w:space="0" w:color="auto"/>
                                                <w:left w:val="none" w:sz="0" w:space="0" w:color="auto"/>
                                                <w:bottom w:val="none" w:sz="0" w:space="0" w:color="auto"/>
                                                <w:right w:val="none" w:sz="0" w:space="0" w:color="auto"/>
                                              </w:divBdr>
                                              <w:divsChild>
                                                <w:div w:id="173963042">
                                                  <w:marLeft w:val="0"/>
                                                  <w:marRight w:val="0"/>
                                                  <w:marTop w:val="0"/>
                                                  <w:marBottom w:val="0"/>
                                                  <w:divBdr>
                                                    <w:top w:val="none" w:sz="0" w:space="0" w:color="auto"/>
                                                    <w:left w:val="none" w:sz="0" w:space="0" w:color="auto"/>
                                                    <w:bottom w:val="none" w:sz="0" w:space="0" w:color="auto"/>
                                                    <w:right w:val="none" w:sz="0" w:space="0" w:color="auto"/>
                                                  </w:divBdr>
                                                </w:div>
                                                <w:div w:id="1220170014">
                                                  <w:marLeft w:val="0"/>
                                                  <w:marRight w:val="0"/>
                                                  <w:marTop w:val="0"/>
                                                  <w:marBottom w:val="0"/>
                                                  <w:divBdr>
                                                    <w:top w:val="none" w:sz="0" w:space="0" w:color="auto"/>
                                                    <w:left w:val="none" w:sz="0" w:space="0" w:color="auto"/>
                                                    <w:bottom w:val="none" w:sz="0" w:space="0" w:color="auto"/>
                                                    <w:right w:val="none" w:sz="0" w:space="0" w:color="auto"/>
                                                  </w:divBdr>
                                                  <w:divsChild>
                                                    <w:div w:id="1678342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4049037">
                              <w:marLeft w:val="0"/>
                              <w:marRight w:val="0"/>
                              <w:marTop w:val="0"/>
                              <w:marBottom w:val="0"/>
                              <w:divBdr>
                                <w:top w:val="none" w:sz="0" w:space="0" w:color="auto"/>
                                <w:left w:val="none" w:sz="0" w:space="0" w:color="auto"/>
                                <w:bottom w:val="none" w:sz="0" w:space="0" w:color="auto"/>
                                <w:right w:val="none" w:sz="0" w:space="0" w:color="auto"/>
                              </w:divBdr>
                              <w:divsChild>
                                <w:div w:id="801920684">
                                  <w:marLeft w:val="0"/>
                                  <w:marRight w:val="0"/>
                                  <w:marTop w:val="0"/>
                                  <w:marBottom w:val="0"/>
                                  <w:divBdr>
                                    <w:top w:val="none" w:sz="0" w:space="0" w:color="auto"/>
                                    <w:left w:val="none" w:sz="0" w:space="0" w:color="auto"/>
                                    <w:bottom w:val="none" w:sz="0" w:space="0" w:color="auto"/>
                                    <w:right w:val="none" w:sz="0" w:space="0" w:color="auto"/>
                                  </w:divBdr>
                                  <w:divsChild>
                                    <w:div w:id="1257177513">
                                      <w:marLeft w:val="0"/>
                                      <w:marRight w:val="0"/>
                                      <w:marTop w:val="0"/>
                                      <w:marBottom w:val="0"/>
                                      <w:divBdr>
                                        <w:top w:val="none" w:sz="0" w:space="0" w:color="auto"/>
                                        <w:left w:val="none" w:sz="0" w:space="0" w:color="auto"/>
                                        <w:bottom w:val="none" w:sz="0" w:space="0" w:color="auto"/>
                                        <w:right w:val="none" w:sz="0" w:space="0" w:color="auto"/>
                                      </w:divBdr>
                                      <w:divsChild>
                                        <w:div w:id="65996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4414947">
                      <w:marLeft w:val="0"/>
                      <w:marRight w:val="0"/>
                      <w:marTop w:val="0"/>
                      <w:marBottom w:val="0"/>
                      <w:divBdr>
                        <w:top w:val="none" w:sz="0" w:space="0" w:color="auto"/>
                        <w:left w:val="none" w:sz="0" w:space="0" w:color="auto"/>
                        <w:bottom w:val="none" w:sz="0" w:space="0" w:color="auto"/>
                        <w:right w:val="none" w:sz="0" w:space="0" w:color="auto"/>
                      </w:divBdr>
                      <w:divsChild>
                        <w:div w:id="185142062">
                          <w:marLeft w:val="0"/>
                          <w:marRight w:val="0"/>
                          <w:marTop w:val="0"/>
                          <w:marBottom w:val="0"/>
                          <w:divBdr>
                            <w:top w:val="none" w:sz="0" w:space="0" w:color="auto"/>
                            <w:left w:val="none" w:sz="0" w:space="0" w:color="auto"/>
                            <w:bottom w:val="none" w:sz="0" w:space="0" w:color="auto"/>
                            <w:right w:val="none" w:sz="0" w:space="0" w:color="auto"/>
                          </w:divBdr>
                          <w:divsChild>
                            <w:div w:id="1724597577">
                              <w:marLeft w:val="0"/>
                              <w:marRight w:val="0"/>
                              <w:marTop w:val="0"/>
                              <w:marBottom w:val="0"/>
                              <w:divBdr>
                                <w:top w:val="none" w:sz="0" w:space="0" w:color="auto"/>
                                <w:left w:val="none" w:sz="0" w:space="0" w:color="auto"/>
                                <w:bottom w:val="none" w:sz="0" w:space="0" w:color="auto"/>
                                <w:right w:val="none" w:sz="0" w:space="0" w:color="auto"/>
                              </w:divBdr>
                              <w:divsChild>
                                <w:div w:id="367068360">
                                  <w:marLeft w:val="0"/>
                                  <w:marRight w:val="0"/>
                                  <w:marTop w:val="0"/>
                                  <w:marBottom w:val="0"/>
                                  <w:divBdr>
                                    <w:top w:val="none" w:sz="0" w:space="0" w:color="auto"/>
                                    <w:left w:val="none" w:sz="0" w:space="0" w:color="auto"/>
                                    <w:bottom w:val="none" w:sz="0" w:space="0" w:color="auto"/>
                                    <w:right w:val="none" w:sz="0" w:space="0" w:color="auto"/>
                                  </w:divBdr>
                                  <w:divsChild>
                                    <w:div w:id="81128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0823938">
          <w:marLeft w:val="0"/>
          <w:marRight w:val="0"/>
          <w:marTop w:val="0"/>
          <w:marBottom w:val="0"/>
          <w:divBdr>
            <w:top w:val="none" w:sz="0" w:space="0" w:color="auto"/>
            <w:left w:val="none" w:sz="0" w:space="0" w:color="auto"/>
            <w:bottom w:val="none" w:sz="0" w:space="0" w:color="auto"/>
            <w:right w:val="none" w:sz="0" w:space="0" w:color="auto"/>
          </w:divBdr>
          <w:divsChild>
            <w:div w:id="1441029356">
              <w:marLeft w:val="0"/>
              <w:marRight w:val="0"/>
              <w:marTop w:val="0"/>
              <w:marBottom w:val="0"/>
              <w:divBdr>
                <w:top w:val="none" w:sz="0" w:space="0" w:color="auto"/>
                <w:left w:val="none" w:sz="0" w:space="0" w:color="auto"/>
                <w:bottom w:val="none" w:sz="0" w:space="0" w:color="auto"/>
                <w:right w:val="none" w:sz="0" w:space="0" w:color="auto"/>
              </w:divBdr>
              <w:divsChild>
                <w:div w:id="42681611">
                  <w:marLeft w:val="0"/>
                  <w:marRight w:val="0"/>
                  <w:marTop w:val="0"/>
                  <w:marBottom w:val="0"/>
                  <w:divBdr>
                    <w:top w:val="none" w:sz="0" w:space="0" w:color="auto"/>
                    <w:left w:val="none" w:sz="0" w:space="0" w:color="auto"/>
                    <w:bottom w:val="none" w:sz="0" w:space="0" w:color="auto"/>
                    <w:right w:val="none" w:sz="0" w:space="0" w:color="auto"/>
                  </w:divBdr>
                  <w:divsChild>
                    <w:div w:id="571701800">
                      <w:marLeft w:val="0"/>
                      <w:marRight w:val="0"/>
                      <w:marTop w:val="0"/>
                      <w:marBottom w:val="0"/>
                      <w:divBdr>
                        <w:top w:val="none" w:sz="0" w:space="0" w:color="auto"/>
                        <w:left w:val="none" w:sz="0" w:space="0" w:color="auto"/>
                        <w:bottom w:val="none" w:sz="0" w:space="0" w:color="auto"/>
                        <w:right w:val="none" w:sz="0" w:space="0" w:color="auto"/>
                      </w:divBdr>
                      <w:divsChild>
                        <w:div w:id="691952954">
                          <w:marLeft w:val="0"/>
                          <w:marRight w:val="0"/>
                          <w:marTop w:val="0"/>
                          <w:marBottom w:val="0"/>
                          <w:divBdr>
                            <w:top w:val="none" w:sz="0" w:space="0" w:color="auto"/>
                            <w:left w:val="none" w:sz="0" w:space="0" w:color="auto"/>
                            <w:bottom w:val="none" w:sz="0" w:space="0" w:color="auto"/>
                            <w:right w:val="none" w:sz="0" w:space="0" w:color="auto"/>
                          </w:divBdr>
                          <w:divsChild>
                            <w:div w:id="1804039424">
                              <w:marLeft w:val="0"/>
                              <w:marRight w:val="0"/>
                              <w:marTop w:val="0"/>
                              <w:marBottom w:val="0"/>
                              <w:divBdr>
                                <w:top w:val="none" w:sz="0" w:space="0" w:color="auto"/>
                                <w:left w:val="none" w:sz="0" w:space="0" w:color="auto"/>
                                <w:bottom w:val="none" w:sz="0" w:space="0" w:color="auto"/>
                                <w:right w:val="none" w:sz="0" w:space="0" w:color="auto"/>
                              </w:divBdr>
                              <w:divsChild>
                                <w:div w:id="572735068">
                                  <w:marLeft w:val="0"/>
                                  <w:marRight w:val="0"/>
                                  <w:marTop w:val="0"/>
                                  <w:marBottom w:val="0"/>
                                  <w:divBdr>
                                    <w:top w:val="none" w:sz="0" w:space="0" w:color="auto"/>
                                    <w:left w:val="none" w:sz="0" w:space="0" w:color="auto"/>
                                    <w:bottom w:val="none" w:sz="0" w:space="0" w:color="auto"/>
                                    <w:right w:val="none" w:sz="0" w:space="0" w:color="auto"/>
                                  </w:divBdr>
                                  <w:divsChild>
                                    <w:div w:id="646863719">
                                      <w:marLeft w:val="0"/>
                                      <w:marRight w:val="0"/>
                                      <w:marTop w:val="0"/>
                                      <w:marBottom w:val="0"/>
                                      <w:divBdr>
                                        <w:top w:val="none" w:sz="0" w:space="0" w:color="auto"/>
                                        <w:left w:val="none" w:sz="0" w:space="0" w:color="auto"/>
                                        <w:bottom w:val="none" w:sz="0" w:space="0" w:color="auto"/>
                                        <w:right w:val="none" w:sz="0" w:space="0" w:color="auto"/>
                                      </w:divBdr>
                                      <w:divsChild>
                                        <w:div w:id="34239457">
                                          <w:marLeft w:val="0"/>
                                          <w:marRight w:val="0"/>
                                          <w:marTop w:val="0"/>
                                          <w:marBottom w:val="0"/>
                                          <w:divBdr>
                                            <w:top w:val="none" w:sz="0" w:space="0" w:color="auto"/>
                                            <w:left w:val="none" w:sz="0" w:space="0" w:color="auto"/>
                                            <w:bottom w:val="none" w:sz="0" w:space="0" w:color="auto"/>
                                            <w:right w:val="none" w:sz="0" w:space="0" w:color="auto"/>
                                          </w:divBdr>
                                          <w:divsChild>
                                            <w:div w:id="21362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41435970">
          <w:marLeft w:val="0"/>
          <w:marRight w:val="0"/>
          <w:marTop w:val="0"/>
          <w:marBottom w:val="0"/>
          <w:divBdr>
            <w:top w:val="none" w:sz="0" w:space="0" w:color="auto"/>
            <w:left w:val="none" w:sz="0" w:space="0" w:color="auto"/>
            <w:bottom w:val="none" w:sz="0" w:space="0" w:color="auto"/>
            <w:right w:val="none" w:sz="0" w:space="0" w:color="auto"/>
          </w:divBdr>
          <w:divsChild>
            <w:div w:id="2005080969">
              <w:marLeft w:val="0"/>
              <w:marRight w:val="0"/>
              <w:marTop w:val="0"/>
              <w:marBottom w:val="0"/>
              <w:divBdr>
                <w:top w:val="none" w:sz="0" w:space="0" w:color="auto"/>
                <w:left w:val="none" w:sz="0" w:space="0" w:color="auto"/>
                <w:bottom w:val="none" w:sz="0" w:space="0" w:color="auto"/>
                <w:right w:val="none" w:sz="0" w:space="0" w:color="auto"/>
              </w:divBdr>
              <w:divsChild>
                <w:div w:id="980236508">
                  <w:marLeft w:val="0"/>
                  <w:marRight w:val="0"/>
                  <w:marTop w:val="0"/>
                  <w:marBottom w:val="0"/>
                  <w:divBdr>
                    <w:top w:val="none" w:sz="0" w:space="0" w:color="auto"/>
                    <w:left w:val="none" w:sz="0" w:space="0" w:color="auto"/>
                    <w:bottom w:val="none" w:sz="0" w:space="0" w:color="auto"/>
                    <w:right w:val="none" w:sz="0" w:space="0" w:color="auto"/>
                  </w:divBdr>
                  <w:divsChild>
                    <w:div w:id="773790763">
                      <w:marLeft w:val="0"/>
                      <w:marRight w:val="0"/>
                      <w:marTop w:val="0"/>
                      <w:marBottom w:val="0"/>
                      <w:divBdr>
                        <w:top w:val="none" w:sz="0" w:space="0" w:color="auto"/>
                        <w:left w:val="none" w:sz="0" w:space="0" w:color="auto"/>
                        <w:bottom w:val="none" w:sz="0" w:space="0" w:color="auto"/>
                        <w:right w:val="none" w:sz="0" w:space="0" w:color="auto"/>
                      </w:divBdr>
                      <w:divsChild>
                        <w:div w:id="1995797900">
                          <w:marLeft w:val="0"/>
                          <w:marRight w:val="0"/>
                          <w:marTop w:val="0"/>
                          <w:marBottom w:val="0"/>
                          <w:divBdr>
                            <w:top w:val="none" w:sz="0" w:space="0" w:color="auto"/>
                            <w:left w:val="none" w:sz="0" w:space="0" w:color="auto"/>
                            <w:bottom w:val="none" w:sz="0" w:space="0" w:color="auto"/>
                            <w:right w:val="none" w:sz="0" w:space="0" w:color="auto"/>
                          </w:divBdr>
                          <w:divsChild>
                            <w:div w:id="619579165">
                              <w:marLeft w:val="0"/>
                              <w:marRight w:val="0"/>
                              <w:marTop w:val="0"/>
                              <w:marBottom w:val="0"/>
                              <w:divBdr>
                                <w:top w:val="none" w:sz="0" w:space="0" w:color="auto"/>
                                <w:left w:val="none" w:sz="0" w:space="0" w:color="auto"/>
                                <w:bottom w:val="none" w:sz="0" w:space="0" w:color="auto"/>
                                <w:right w:val="none" w:sz="0" w:space="0" w:color="auto"/>
                              </w:divBdr>
                              <w:divsChild>
                                <w:div w:id="1825659197">
                                  <w:marLeft w:val="0"/>
                                  <w:marRight w:val="0"/>
                                  <w:marTop w:val="0"/>
                                  <w:marBottom w:val="0"/>
                                  <w:divBdr>
                                    <w:top w:val="none" w:sz="0" w:space="0" w:color="auto"/>
                                    <w:left w:val="none" w:sz="0" w:space="0" w:color="auto"/>
                                    <w:bottom w:val="none" w:sz="0" w:space="0" w:color="auto"/>
                                    <w:right w:val="none" w:sz="0" w:space="0" w:color="auto"/>
                                  </w:divBdr>
                                  <w:divsChild>
                                    <w:div w:id="1410736336">
                                      <w:marLeft w:val="0"/>
                                      <w:marRight w:val="0"/>
                                      <w:marTop w:val="0"/>
                                      <w:marBottom w:val="0"/>
                                      <w:divBdr>
                                        <w:top w:val="none" w:sz="0" w:space="0" w:color="auto"/>
                                        <w:left w:val="none" w:sz="0" w:space="0" w:color="auto"/>
                                        <w:bottom w:val="none" w:sz="0" w:space="0" w:color="auto"/>
                                        <w:right w:val="none" w:sz="0" w:space="0" w:color="auto"/>
                                      </w:divBdr>
                                      <w:divsChild>
                                        <w:div w:id="1199321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2281984">
                              <w:marLeft w:val="0"/>
                              <w:marRight w:val="0"/>
                              <w:marTop w:val="0"/>
                              <w:marBottom w:val="0"/>
                              <w:divBdr>
                                <w:top w:val="none" w:sz="0" w:space="0" w:color="auto"/>
                                <w:left w:val="none" w:sz="0" w:space="0" w:color="auto"/>
                                <w:bottom w:val="none" w:sz="0" w:space="0" w:color="auto"/>
                                <w:right w:val="none" w:sz="0" w:space="0" w:color="auto"/>
                              </w:divBdr>
                              <w:divsChild>
                                <w:div w:id="1015961963">
                                  <w:marLeft w:val="0"/>
                                  <w:marRight w:val="0"/>
                                  <w:marTop w:val="0"/>
                                  <w:marBottom w:val="0"/>
                                  <w:divBdr>
                                    <w:top w:val="none" w:sz="0" w:space="0" w:color="auto"/>
                                    <w:left w:val="none" w:sz="0" w:space="0" w:color="auto"/>
                                    <w:bottom w:val="none" w:sz="0" w:space="0" w:color="auto"/>
                                    <w:right w:val="none" w:sz="0" w:space="0" w:color="auto"/>
                                  </w:divBdr>
                                  <w:divsChild>
                                    <w:div w:id="2015110728">
                                      <w:marLeft w:val="0"/>
                                      <w:marRight w:val="0"/>
                                      <w:marTop w:val="0"/>
                                      <w:marBottom w:val="0"/>
                                      <w:divBdr>
                                        <w:top w:val="none" w:sz="0" w:space="0" w:color="auto"/>
                                        <w:left w:val="none" w:sz="0" w:space="0" w:color="auto"/>
                                        <w:bottom w:val="none" w:sz="0" w:space="0" w:color="auto"/>
                                        <w:right w:val="none" w:sz="0" w:space="0" w:color="auto"/>
                                      </w:divBdr>
                                      <w:divsChild>
                                        <w:div w:id="1070621009">
                                          <w:marLeft w:val="0"/>
                                          <w:marRight w:val="0"/>
                                          <w:marTop w:val="0"/>
                                          <w:marBottom w:val="0"/>
                                          <w:divBdr>
                                            <w:top w:val="none" w:sz="0" w:space="0" w:color="auto"/>
                                            <w:left w:val="none" w:sz="0" w:space="0" w:color="auto"/>
                                            <w:bottom w:val="none" w:sz="0" w:space="0" w:color="auto"/>
                                            <w:right w:val="none" w:sz="0" w:space="0" w:color="auto"/>
                                          </w:divBdr>
                                          <w:divsChild>
                                            <w:div w:id="296565536">
                                              <w:marLeft w:val="0"/>
                                              <w:marRight w:val="0"/>
                                              <w:marTop w:val="0"/>
                                              <w:marBottom w:val="0"/>
                                              <w:divBdr>
                                                <w:top w:val="none" w:sz="0" w:space="0" w:color="auto"/>
                                                <w:left w:val="none" w:sz="0" w:space="0" w:color="auto"/>
                                                <w:bottom w:val="none" w:sz="0" w:space="0" w:color="auto"/>
                                                <w:right w:val="none" w:sz="0" w:space="0" w:color="auto"/>
                                              </w:divBdr>
                                              <w:divsChild>
                                                <w:div w:id="658001989">
                                                  <w:marLeft w:val="0"/>
                                                  <w:marRight w:val="0"/>
                                                  <w:marTop w:val="0"/>
                                                  <w:marBottom w:val="0"/>
                                                  <w:divBdr>
                                                    <w:top w:val="none" w:sz="0" w:space="0" w:color="auto"/>
                                                    <w:left w:val="none" w:sz="0" w:space="0" w:color="auto"/>
                                                    <w:bottom w:val="none" w:sz="0" w:space="0" w:color="auto"/>
                                                    <w:right w:val="none" w:sz="0" w:space="0" w:color="auto"/>
                                                  </w:divBdr>
                                                </w:div>
                                                <w:div w:id="1766417086">
                                                  <w:marLeft w:val="0"/>
                                                  <w:marRight w:val="0"/>
                                                  <w:marTop w:val="0"/>
                                                  <w:marBottom w:val="0"/>
                                                  <w:divBdr>
                                                    <w:top w:val="none" w:sz="0" w:space="0" w:color="auto"/>
                                                    <w:left w:val="none" w:sz="0" w:space="0" w:color="auto"/>
                                                    <w:bottom w:val="none" w:sz="0" w:space="0" w:color="auto"/>
                                                    <w:right w:val="none" w:sz="0" w:space="0" w:color="auto"/>
                                                  </w:divBdr>
                                                  <w:divsChild>
                                                    <w:div w:id="147740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10695">
                                              <w:marLeft w:val="0"/>
                                              <w:marRight w:val="0"/>
                                              <w:marTop w:val="0"/>
                                              <w:marBottom w:val="0"/>
                                              <w:divBdr>
                                                <w:top w:val="none" w:sz="0" w:space="0" w:color="auto"/>
                                                <w:left w:val="none" w:sz="0" w:space="0" w:color="auto"/>
                                                <w:bottom w:val="none" w:sz="0" w:space="0" w:color="auto"/>
                                                <w:right w:val="none" w:sz="0" w:space="0" w:color="auto"/>
                                              </w:divBdr>
                                              <w:divsChild>
                                                <w:div w:id="577446656">
                                                  <w:marLeft w:val="0"/>
                                                  <w:marRight w:val="0"/>
                                                  <w:marTop w:val="0"/>
                                                  <w:marBottom w:val="0"/>
                                                  <w:divBdr>
                                                    <w:top w:val="none" w:sz="0" w:space="0" w:color="auto"/>
                                                    <w:left w:val="none" w:sz="0" w:space="0" w:color="auto"/>
                                                    <w:bottom w:val="none" w:sz="0" w:space="0" w:color="auto"/>
                                                    <w:right w:val="none" w:sz="0" w:space="0" w:color="auto"/>
                                                  </w:divBdr>
                                                </w:div>
                                                <w:div w:id="1582718660">
                                                  <w:marLeft w:val="0"/>
                                                  <w:marRight w:val="0"/>
                                                  <w:marTop w:val="0"/>
                                                  <w:marBottom w:val="0"/>
                                                  <w:divBdr>
                                                    <w:top w:val="none" w:sz="0" w:space="0" w:color="auto"/>
                                                    <w:left w:val="none" w:sz="0" w:space="0" w:color="auto"/>
                                                    <w:bottom w:val="none" w:sz="0" w:space="0" w:color="auto"/>
                                                    <w:right w:val="none" w:sz="0" w:space="0" w:color="auto"/>
                                                  </w:divBdr>
                                                  <w:divsChild>
                                                    <w:div w:id="154837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038095">
                                              <w:marLeft w:val="0"/>
                                              <w:marRight w:val="0"/>
                                              <w:marTop w:val="0"/>
                                              <w:marBottom w:val="0"/>
                                              <w:divBdr>
                                                <w:top w:val="none" w:sz="0" w:space="0" w:color="auto"/>
                                                <w:left w:val="none" w:sz="0" w:space="0" w:color="auto"/>
                                                <w:bottom w:val="none" w:sz="0" w:space="0" w:color="auto"/>
                                                <w:right w:val="none" w:sz="0" w:space="0" w:color="auto"/>
                                              </w:divBdr>
                                              <w:divsChild>
                                                <w:div w:id="994532027">
                                                  <w:marLeft w:val="0"/>
                                                  <w:marRight w:val="0"/>
                                                  <w:marTop w:val="0"/>
                                                  <w:marBottom w:val="0"/>
                                                  <w:divBdr>
                                                    <w:top w:val="none" w:sz="0" w:space="0" w:color="auto"/>
                                                    <w:left w:val="none" w:sz="0" w:space="0" w:color="auto"/>
                                                    <w:bottom w:val="none" w:sz="0" w:space="0" w:color="auto"/>
                                                    <w:right w:val="none" w:sz="0" w:space="0" w:color="auto"/>
                                                  </w:divBdr>
                                                  <w:divsChild>
                                                    <w:div w:id="1112284450">
                                                      <w:marLeft w:val="0"/>
                                                      <w:marRight w:val="0"/>
                                                      <w:marTop w:val="0"/>
                                                      <w:marBottom w:val="0"/>
                                                      <w:divBdr>
                                                        <w:top w:val="none" w:sz="0" w:space="0" w:color="auto"/>
                                                        <w:left w:val="none" w:sz="0" w:space="0" w:color="auto"/>
                                                        <w:bottom w:val="none" w:sz="0" w:space="0" w:color="auto"/>
                                                        <w:right w:val="none" w:sz="0" w:space="0" w:color="auto"/>
                                                      </w:divBdr>
                                                    </w:div>
                                                  </w:divsChild>
                                                </w:div>
                                                <w:div w:id="134717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1912339">
                      <w:marLeft w:val="0"/>
                      <w:marRight w:val="0"/>
                      <w:marTop w:val="0"/>
                      <w:marBottom w:val="0"/>
                      <w:divBdr>
                        <w:top w:val="none" w:sz="0" w:space="0" w:color="auto"/>
                        <w:left w:val="none" w:sz="0" w:space="0" w:color="auto"/>
                        <w:bottom w:val="none" w:sz="0" w:space="0" w:color="auto"/>
                        <w:right w:val="none" w:sz="0" w:space="0" w:color="auto"/>
                      </w:divBdr>
                      <w:divsChild>
                        <w:div w:id="962423144">
                          <w:marLeft w:val="0"/>
                          <w:marRight w:val="0"/>
                          <w:marTop w:val="0"/>
                          <w:marBottom w:val="0"/>
                          <w:divBdr>
                            <w:top w:val="none" w:sz="0" w:space="0" w:color="auto"/>
                            <w:left w:val="none" w:sz="0" w:space="0" w:color="auto"/>
                            <w:bottom w:val="none" w:sz="0" w:space="0" w:color="auto"/>
                            <w:right w:val="none" w:sz="0" w:space="0" w:color="auto"/>
                          </w:divBdr>
                          <w:divsChild>
                            <w:div w:id="289942619">
                              <w:marLeft w:val="0"/>
                              <w:marRight w:val="0"/>
                              <w:marTop w:val="0"/>
                              <w:marBottom w:val="0"/>
                              <w:divBdr>
                                <w:top w:val="none" w:sz="0" w:space="0" w:color="auto"/>
                                <w:left w:val="none" w:sz="0" w:space="0" w:color="auto"/>
                                <w:bottom w:val="none" w:sz="0" w:space="0" w:color="auto"/>
                                <w:right w:val="none" w:sz="0" w:space="0" w:color="auto"/>
                              </w:divBdr>
                              <w:divsChild>
                                <w:div w:id="1856339443">
                                  <w:marLeft w:val="0"/>
                                  <w:marRight w:val="0"/>
                                  <w:marTop w:val="0"/>
                                  <w:marBottom w:val="0"/>
                                  <w:divBdr>
                                    <w:top w:val="none" w:sz="0" w:space="0" w:color="auto"/>
                                    <w:left w:val="none" w:sz="0" w:space="0" w:color="auto"/>
                                    <w:bottom w:val="none" w:sz="0" w:space="0" w:color="auto"/>
                                    <w:right w:val="none" w:sz="0" w:space="0" w:color="auto"/>
                                  </w:divBdr>
                                  <w:divsChild>
                                    <w:div w:id="109289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47445762">
          <w:marLeft w:val="0"/>
          <w:marRight w:val="0"/>
          <w:marTop w:val="0"/>
          <w:marBottom w:val="0"/>
          <w:divBdr>
            <w:top w:val="none" w:sz="0" w:space="0" w:color="auto"/>
            <w:left w:val="none" w:sz="0" w:space="0" w:color="auto"/>
            <w:bottom w:val="none" w:sz="0" w:space="0" w:color="auto"/>
            <w:right w:val="none" w:sz="0" w:space="0" w:color="auto"/>
          </w:divBdr>
          <w:divsChild>
            <w:div w:id="434520151">
              <w:marLeft w:val="0"/>
              <w:marRight w:val="0"/>
              <w:marTop w:val="0"/>
              <w:marBottom w:val="0"/>
              <w:divBdr>
                <w:top w:val="none" w:sz="0" w:space="0" w:color="auto"/>
                <w:left w:val="none" w:sz="0" w:space="0" w:color="auto"/>
                <w:bottom w:val="none" w:sz="0" w:space="0" w:color="auto"/>
                <w:right w:val="none" w:sz="0" w:space="0" w:color="auto"/>
              </w:divBdr>
              <w:divsChild>
                <w:div w:id="469127584">
                  <w:marLeft w:val="0"/>
                  <w:marRight w:val="0"/>
                  <w:marTop w:val="0"/>
                  <w:marBottom w:val="0"/>
                  <w:divBdr>
                    <w:top w:val="none" w:sz="0" w:space="0" w:color="auto"/>
                    <w:left w:val="none" w:sz="0" w:space="0" w:color="auto"/>
                    <w:bottom w:val="none" w:sz="0" w:space="0" w:color="auto"/>
                    <w:right w:val="none" w:sz="0" w:space="0" w:color="auto"/>
                  </w:divBdr>
                  <w:divsChild>
                    <w:div w:id="1539513923">
                      <w:marLeft w:val="0"/>
                      <w:marRight w:val="0"/>
                      <w:marTop w:val="0"/>
                      <w:marBottom w:val="0"/>
                      <w:divBdr>
                        <w:top w:val="none" w:sz="0" w:space="0" w:color="auto"/>
                        <w:left w:val="none" w:sz="0" w:space="0" w:color="auto"/>
                        <w:bottom w:val="none" w:sz="0" w:space="0" w:color="auto"/>
                        <w:right w:val="none" w:sz="0" w:space="0" w:color="auto"/>
                      </w:divBdr>
                      <w:divsChild>
                        <w:div w:id="378017592">
                          <w:marLeft w:val="0"/>
                          <w:marRight w:val="0"/>
                          <w:marTop w:val="0"/>
                          <w:marBottom w:val="0"/>
                          <w:divBdr>
                            <w:top w:val="none" w:sz="0" w:space="0" w:color="auto"/>
                            <w:left w:val="none" w:sz="0" w:space="0" w:color="auto"/>
                            <w:bottom w:val="none" w:sz="0" w:space="0" w:color="auto"/>
                            <w:right w:val="none" w:sz="0" w:space="0" w:color="auto"/>
                          </w:divBdr>
                          <w:divsChild>
                            <w:div w:id="431317333">
                              <w:marLeft w:val="0"/>
                              <w:marRight w:val="0"/>
                              <w:marTop w:val="0"/>
                              <w:marBottom w:val="0"/>
                              <w:divBdr>
                                <w:top w:val="none" w:sz="0" w:space="0" w:color="auto"/>
                                <w:left w:val="none" w:sz="0" w:space="0" w:color="auto"/>
                                <w:bottom w:val="none" w:sz="0" w:space="0" w:color="auto"/>
                                <w:right w:val="none" w:sz="0" w:space="0" w:color="auto"/>
                              </w:divBdr>
                              <w:divsChild>
                                <w:div w:id="1112553280">
                                  <w:marLeft w:val="0"/>
                                  <w:marRight w:val="0"/>
                                  <w:marTop w:val="0"/>
                                  <w:marBottom w:val="0"/>
                                  <w:divBdr>
                                    <w:top w:val="none" w:sz="0" w:space="0" w:color="auto"/>
                                    <w:left w:val="none" w:sz="0" w:space="0" w:color="auto"/>
                                    <w:bottom w:val="none" w:sz="0" w:space="0" w:color="auto"/>
                                    <w:right w:val="none" w:sz="0" w:space="0" w:color="auto"/>
                                  </w:divBdr>
                                  <w:divsChild>
                                    <w:div w:id="130196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946040">
                      <w:marLeft w:val="0"/>
                      <w:marRight w:val="0"/>
                      <w:marTop w:val="0"/>
                      <w:marBottom w:val="0"/>
                      <w:divBdr>
                        <w:top w:val="none" w:sz="0" w:space="0" w:color="auto"/>
                        <w:left w:val="none" w:sz="0" w:space="0" w:color="auto"/>
                        <w:bottom w:val="none" w:sz="0" w:space="0" w:color="auto"/>
                        <w:right w:val="none" w:sz="0" w:space="0" w:color="auto"/>
                      </w:divBdr>
                      <w:divsChild>
                        <w:div w:id="538782529">
                          <w:marLeft w:val="0"/>
                          <w:marRight w:val="0"/>
                          <w:marTop w:val="0"/>
                          <w:marBottom w:val="0"/>
                          <w:divBdr>
                            <w:top w:val="none" w:sz="0" w:space="0" w:color="auto"/>
                            <w:left w:val="none" w:sz="0" w:space="0" w:color="auto"/>
                            <w:bottom w:val="none" w:sz="0" w:space="0" w:color="auto"/>
                            <w:right w:val="none" w:sz="0" w:space="0" w:color="auto"/>
                          </w:divBdr>
                          <w:divsChild>
                            <w:div w:id="802042092">
                              <w:marLeft w:val="0"/>
                              <w:marRight w:val="0"/>
                              <w:marTop w:val="0"/>
                              <w:marBottom w:val="0"/>
                              <w:divBdr>
                                <w:top w:val="none" w:sz="0" w:space="0" w:color="auto"/>
                                <w:left w:val="none" w:sz="0" w:space="0" w:color="auto"/>
                                <w:bottom w:val="none" w:sz="0" w:space="0" w:color="auto"/>
                                <w:right w:val="none" w:sz="0" w:space="0" w:color="auto"/>
                              </w:divBdr>
                              <w:divsChild>
                                <w:div w:id="1144196929">
                                  <w:marLeft w:val="0"/>
                                  <w:marRight w:val="0"/>
                                  <w:marTop w:val="0"/>
                                  <w:marBottom w:val="0"/>
                                  <w:divBdr>
                                    <w:top w:val="none" w:sz="0" w:space="0" w:color="auto"/>
                                    <w:left w:val="none" w:sz="0" w:space="0" w:color="auto"/>
                                    <w:bottom w:val="none" w:sz="0" w:space="0" w:color="auto"/>
                                    <w:right w:val="none" w:sz="0" w:space="0" w:color="auto"/>
                                  </w:divBdr>
                                  <w:divsChild>
                                    <w:div w:id="1573734877">
                                      <w:marLeft w:val="0"/>
                                      <w:marRight w:val="0"/>
                                      <w:marTop w:val="0"/>
                                      <w:marBottom w:val="0"/>
                                      <w:divBdr>
                                        <w:top w:val="none" w:sz="0" w:space="0" w:color="auto"/>
                                        <w:left w:val="none" w:sz="0" w:space="0" w:color="auto"/>
                                        <w:bottom w:val="none" w:sz="0" w:space="0" w:color="auto"/>
                                        <w:right w:val="none" w:sz="0" w:space="0" w:color="auto"/>
                                      </w:divBdr>
                                      <w:divsChild>
                                        <w:div w:id="901788204">
                                          <w:marLeft w:val="0"/>
                                          <w:marRight w:val="0"/>
                                          <w:marTop w:val="0"/>
                                          <w:marBottom w:val="0"/>
                                          <w:divBdr>
                                            <w:top w:val="none" w:sz="0" w:space="0" w:color="auto"/>
                                            <w:left w:val="none" w:sz="0" w:space="0" w:color="auto"/>
                                            <w:bottom w:val="none" w:sz="0" w:space="0" w:color="auto"/>
                                            <w:right w:val="none" w:sz="0" w:space="0" w:color="auto"/>
                                          </w:divBdr>
                                          <w:divsChild>
                                            <w:div w:id="408307953">
                                              <w:marLeft w:val="0"/>
                                              <w:marRight w:val="0"/>
                                              <w:marTop w:val="0"/>
                                              <w:marBottom w:val="0"/>
                                              <w:divBdr>
                                                <w:top w:val="none" w:sz="0" w:space="0" w:color="auto"/>
                                                <w:left w:val="none" w:sz="0" w:space="0" w:color="auto"/>
                                                <w:bottom w:val="none" w:sz="0" w:space="0" w:color="auto"/>
                                                <w:right w:val="none" w:sz="0" w:space="0" w:color="auto"/>
                                              </w:divBdr>
                                              <w:divsChild>
                                                <w:div w:id="31273948">
                                                  <w:marLeft w:val="0"/>
                                                  <w:marRight w:val="0"/>
                                                  <w:marTop w:val="0"/>
                                                  <w:marBottom w:val="0"/>
                                                  <w:divBdr>
                                                    <w:top w:val="none" w:sz="0" w:space="0" w:color="auto"/>
                                                    <w:left w:val="none" w:sz="0" w:space="0" w:color="auto"/>
                                                    <w:bottom w:val="none" w:sz="0" w:space="0" w:color="auto"/>
                                                    <w:right w:val="none" w:sz="0" w:space="0" w:color="auto"/>
                                                  </w:divBdr>
                                                  <w:divsChild>
                                                    <w:div w:id="170725157">
                                                      <w:marLeft w:val="0"/>
                                                      <w:marRight w:val="0"/>
                                                      <w:marTop w:val="0"/>
                                                      <w:marBottom w:val="0"/>
                                                      <w:divBdr>
                                                        <w:top w:val="none" w:sz="0" w:space="0" w:color="auto"/>
                                                        <w:left w:val="none" w:sz="0" w:space="0" w:color="auto"/>
                                                        <w:bottom w:val="none" w:sz="0" w:space="0" w:color="auto"/>
                                                        <w:right w:val="none" w:sz="0" w:space="0" w:color="auto"/>
                                                      </w:divBdr>
                                                    </w:div>
                                                  </w:divsChild>
                                                </w:div>
                                                <w:div w:id="85226535">
                                                  <w:marLeft w:val="0"/>
                                                  <w:marRight w:val="0"/>
                                                  <w:marTop w:val="0"/>
                                                  <w:marBottom w:val="0"/>
                                                  <w:divBdr>
                                                    <w:top w:val="none" w:sz="0" w:space="0" w:color="auto"/>
                                                    <w:left w:val="none" w:sz="0" w:space="0" w:color="auto"/>
                                                    <w:bottom w:val="none" w:sz="0" w:space="0" w:color="auto"/>
                                                    <w:right w:val="none" w:sz="0" w:space="0" w:color="auto"/>
                                                  </w:divBdr>
                                                </w:div>
                                              </w:divsChild>
                                            </w:div>
                                            <w:div w:id="1914925896">
                                              <w:marLeft w:val="0"/>
                                              <w:marRight w:val="0"/>
                                              <w:marTop w:val="0"/>
                                              <w:marBottom w:val="0"/>
                                              <w:divBdr>
                                                <w:top w:val="none" w:sz="0" w:space="0" w:color="auto"/>
                                                <w:left w:val="none" w:sz="0" w:space="0" w:color="auto"/>
                                                <w:bottom w:val="none" w:sz="0" w:space="0" w:color="auto"/>
                                                <w:right w:val="none" w:sz="0" w:space="0" w:color="auto"/>
                                              </w:divBdr>
                                              <w:divsChild>
                                                <w:div w:id="1028680498">
                                                  <w:marLeft w:val="0"/>
                                                  <w:marRight w:val="0"/>
                                                  <w:marTop w:val="0"/>
                                                  <w:marBottom w:val="0"/>
                                                  <w:divBdr>
                                                    <w:top w:val="none" w:sz="0" w:space="0" w:color="auto"/>
                                                    <w:left w:val="none" w:sz="0" w:space="0" w:color="auto"/>
                                                    <w:bottom w:val="none" w:sz="0" w:space="0" w:color="auto"/>
                                                    <w:right w:val="none" w:sz="0" w:space="0" w:color="auto"/>
                                                  </w:divBdr>
                                                </w:div>
                                                <w:div w:id="1417047099">
                                                  <w:marLeft w:val="0"/>
                                                  <w:marRight w:val="0"/>
                                                  <w:marTop w:val="0"/>
                                                  <w:marBottom w:val="0"/>
                                                  <w:divBdr>
                                                    <w:top w:val="none" w:sz="0" w:space="0" w:color="auto"/>
                                                    <w:left w:val="none" w:sz="0" w:space="0" w:color="auto"/>
                                                    <w:bottom w:val="none" w:sz="0" w:space="0" w:color="auto"/>
                                                    <w:right w:val="none" w:sz="0" w:space="0" w:color="auto"/>
                                                  </w:divBdr>
                                                  <w:divsChild>
                                                    <w:div w:id="212607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0639511">
                              <w:marLeft w:val="0"/>
                              <w:marRight w:val="0"/>
                              <w:marTop w:val="0"/>
                              <w:marBottom w:val="0"/>
                              <w:divBdr>
                                <w:top w:val="none" w:sz="0" w:space="0" w:color="auto"/>
                                <w:left w:val="none" w:sz="0" w:space="0" w:color="auto"/>
                                <w:bottom w:val="none" w:sz="0" w:space="0" w:color="auto"/>
                                <w:right w:val="none" w:sz="0" w:space="0" w:color="auto"/>
                              </w:divBdr>
                              <w:divsChild>
                                <w:div w:id="1863978275">
                                  <w:marLeft w:val="0"/>
                                  <w:marRight w:val="0"/>
                                  <w:marTop w:val="0"/>
                                  <w:marBottom w:val="0"/>
                                  <w:divBdr>
                                    <w:top w:val="none" w:sz="0" w:space="0" w:color="auto"/>
                                    <w:left w:val="none" w:sz="0" w:space="0" w:color="auto"/>
                                    <w:bottom w:val="none" w:sz="0" w:space="0" w:color="auto"/>
                                    <w:right w:val="none" w:sz="0" w:space="0" w:color="auto"/>
                                  </w:divBdr>
                                  <w:divsChild>
                                    <w:div w:id="875434422">
                                      <w:marLeft w:val="0"/>
                                      <w:marRight w:val="0"/>
                                      <w:marTop w:val="0"/>
                                      <w:marBottom w:val="0"/>
                                      <w:divBdr>
                                        <w:top w:val="none" w:sz="0" w:space="0" w:color="auto"/>
                                        <w:left w:val="none" w:sz="0" w:space="0" w:color="auto"/>
                                        <w:bottom w:val="none" w:sz="0" w:space="0" w:color="auto"/>
                                        <w:right w:val="none" w:sz="0" w:space="0" w:color="auto"/>
                                      </w:divBdr>
                                      <w:divsChild>
                                        <w:div w:id="186424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54929889">
          <w:marLeft w:val="0"/>
          <w:marRight w:val="0"/>
          <w:marTop w:val="0"/>
          <w:marBottom w:val="0"/>
          <w:divBdr>
            <w:top w:val="none" w:sz="0" w:space="0" w:color="auto"/>
            <w:left w:val="none" w:sz="0" w:space="0" w:color="auto"/>
            <w:bottom w:val="none" w:sz="0" w:space="0" w:color="auto"/>
            <w:right w:val="none" w:sz="0" w:space="0" w:color="auto"/>
          </w:divBdr>
          <w:divsChild>
            <w:div w:id="1749958019">
              <w:marLeft w:val="0"/>
              <w:marRight w:val="0"/>
              <w:marTop w:val="0"/>
              <w:marBottom w:val="0"/>
              <w:divBdr>
                <w:top w:val="none" w:sz="0" w:space="0" w:color="auto"/>
                <w:left w:val="none" w:sz="0" w:space="0" w:color="auto"/>
                <w:bottom w:val="none" w:sz="0" w:space="0" w:color="auto"/>
                <w:right w:val="none" w:sz="0" w:space="0" w:color="auto"/>
              </w:divBdr>
              <w:divsChild>
                <w:div w:id="1780680627">
                  <w:marLeft w:val="0"/>
                  <w:marRight w:val="0"/>
                  <w:marTop w:val="0"/>
                  <w:marBottom w:val="0"/>
                  <w:divBdr>
                    <w:top w:val="none" w:sz="0" w:space="0" w:color="auto"/>
                    <w:left w:val="none" w:sz="0" w:space="0" w:color="auto"/>
                    <w:bottom w:val="none" w:sz="0" w:space="0" w:color="auto"/>
                    <w:right w:val="none" w:sz="0" w:space="0" w:color="auto"/>
                  </w:divBdr>
                  <w:divsChild>
                    <w:div w:id="481388037">
                      <w:marLeft w:val="0"/>
                      <w:marRight w:val="0"/>
                      <w:marTop w:val="0"/>
                      <w:marBottom w:val="0"/>
                      <w:divBdr>
                        <w:top w:val="none" w:sz="0" w:space="0" w:color="auto"/>
                        <w:left w:val="none" w:sz="0" w:space="0" w:color="auto"/>
                        <w:bottom w:val="none" w:sz="0" w:space="0" w:color="auto"/>
                        <w:right w:val="none" w:sz="0" w:space="0" w:color="auto"/>
                      </w:divBdr>
                      <w:divsChild>
                        <w:div w:id="1589458321">
                          <w:marLeft w:val="0"/>
                          <w:marRight w:val="0"/>
                          <w:marTop w:val="0"/>
                          <w:marBottom w:val="0"/>
                          <w:divBdr>
                            <w:top w:val="none" w:sz="0" w:space="0" w:color="auto"/>
                            <w:left w:val="none" w:sz="0" w:space="0" w:color="auto"/>
                            <w:bottom w:val="none" w:sz="0" w:space="0" w:color="auto"/>
                            <w:right w:val="none" w:sz="0" w:space="0" w:color="auto"/>
                          </w:divBdr>
                          <w:divsChild>
                            <w:div w:id="908882631">
                              <w:marLeft w:val="0"/>
                              <w:marRight w:val="0"/>
                              <w:marTop w:val="0"/>
                              <w:marBottom w:val="0"/>
                              <w:divBdr>
                                <w:top w:val="none" w:sz="0" w:space="0" w:color="auto"/>
                                <w:left w:val="none" w:sz="0" w:space="0" w:color="auto"/>
                                <w:bottom w:val="none" w:sz="0" w:space="0" w:color="auto"/>
                                <w:right w:val="none" w:sz="0" w:space="0" w:color="auto"/>
                              </w:divBdr>
                              <w:divsChild>
                                <w:div w:id="481116446">
                                  <w:marLeft w:val="0"/>
                                  <w:marRight w:val="0"/>
                                  <w:marTop w:val="0"/>
                                  <w:marBottom w:val="0"/>
                                  <w:divBdr>
                                    <w:top w:val="none" w:sz="0" w:space="0" w:color="auto"/>
                                    <w:left w:val="none" w:sz="0" w:space="0" w:color="auto"/>
                                    <w:bottom w:val="none" w:sz="0" w:space="0" w:color="auto"/>
                                    <w:right w:val="none" w:sz="0" w:space="0" w:color="auto"/>
                                  </w:divBdr>
                                  <w:divsChild>
                                    <w:div w:id="925192462">
                                      <w:marLeft w:val="0"/>
                                      <w:marRight w:val="0"/>
                                      <w:marTop w:val="0"/>
                                      <w:marBottom w:val="0"/>
                                      <w:divBdr>
                                        <w:top w:val="none" w:sz="0" w:space="0" w:color="auto"/>
                                        <w:left w:val="none" w:sz="0" w:space="0" w:color="auto"/>
                                        <w:bottom w:val="none" w:sz="0" w:space="0" w:color="auto"/>
                                        <w:right w:val="none" w:sz="0" w:space="0" w:color="auto"/>
                                      </w:divBdr>
                                      <w:divsChild>
                                        <w:div w:id="1441298632">
                                          <w:marLeft w:val="0"/>
                                          <w:marRight w:val="0"/>
                                          <w:marTop w:val="0"/>
                                          <w:marBottom w:val="0"/>
                                          <w:divBdr>
                                            <w:top w:val="none" w:sz="0" w:space="0" w:color="auto"/>
                                            <w:left w:val="none" w:sz="0" w:space="0" w:color="auto"/>
                                            <w:bottom w:val="none" w:sz="0" w:space="0" w:color="auto"/>
                                            <w:right w:val="none" w:sz="0" w:space="0" w:color="auto"/>
                                          </w:divBdr>
                                          <w:divsChild>
                                            <w:div w:id="38387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56892408">
          <w:marLeft w:val="0"/>
          <w:marRight w:val="0"/>
          <w:marTop w:val="0"/>
          <w:marBottom w:val="0"/>
          <w:divBdr>
            <w:top w:val="none" w:sz="0" w:space="0" w:color="auto"/>
            <w:left w:val="none" w:sz="0" w:space="0" w:color="auto"/>
            <w:bottom w:val="none" w:sz="0" w:space="0" w:color="auto"/>
            <w:right w:val="none" w:sz="0" w:space="0" w:color="auto"/>
          </w:divBdr>
          <w:divsChild>
            <w:div w:id="127434643">
              <w:marLeft w:val="0"/>
              <w:marRight w:val="0"/>
              <w:marTop w:val="0"/>
              <w:marBottom w:val="0"/>
              <w:divBdr>
                <w:top w:val="none" w:sz="0" w:space="0" w:color="auto"/>
                <w:left w:val="none" w:sz="0" w:space="0" w:color="auto"/>
                <w:bottom w:val="none" w:sz="0" w:space="0" w:color="auto"/>
                <w:right w:val="none" w:sz="0" w:space="0" w:color="auto"/>
              </w:divBdr>
              <w:divsChild>
                <w:div w:id="917636126">
                  <w:marLeft w:val="0"/>
                  <w:marRight w:val="0"/>
                  <w:marTop w:val="0"/>
                  <w:marBottom w:val="0"/>
                  <w:divBdr>
                    <w:top w:val="none" w:sz="0" w:space="0" w:color="auto"/>
                    <w:left w:val="none" w:sz="0" w:space="0" w:color="auto"/>
                    <w:bottom w:val="none" w:sz="0" w:space="0" w:color="auto"/>
                    <w:right w:val="none" w:sz="0" w:space="0" w:color="auto"/>
                  </w:divBdr>
                  <w:divsChild>
                    <w:div w:id="1711756802">
                      <w:marLeft w:val="0"/>
                      <w:marRight w:val="0"/>
                      <w:marTop w:val="0"/>
                      <w:marBottom w:val="0"/>
                      <w:divBdr>
                        <w:top w:val="none" w:sz="0" w:space="0" w:color="auto"/>
                        <w:left w:val="none" w:sz="0" w:space="0" w:color="auto"/>
                        <w:bottom w:val="none" w:sz="0" w:space="0" w:color="auto"/>
                        <w:right w:val="none" w:sz="0" w:space="0" w:color="auto"/>
                      </w:divBdr>
                      <w:divsChild>
                        <w:div w:id="805120122">
                          <w:marLeft w:val="0"/>
                          <w:marRight w:val="0"/>
                          <w:marTop w:val="0"/>
                          <w:marBottom w:val="0"/>
                          <w:divBdr>
                            <w:top w:val="none" w:sz="0" w:space="0" w:color="auto"/>
                            <w:left w:val="none" w:sz="0" w:space="0" w:color="auto"/>
                            <w:bottom w:val="none" w:sz="0" w:space="0" w:color="auto"/>
                            <w:right w:val="none" w:sz="0" w:space="0" w:color="auto"/>
                          </w:divBdr>
                          <w:divsChild>
                            <w:div w:id="2029285445">
                              <w:marLeft w:val="0"/>
                              <w:marRight w:val="0"/>
                              <w:marTop w:val="0"/>
                              <w:marBottom w:val="0"/>
                              <w:divBdr>
                                <w:top w:val="none" w:sz="0" w:space="0" w:color="auto"/>
                                <w:left w:val="none" w:sz="0" w:space="0" w:color="auto"/>
                                <w:bottom w:val="none" w:sz="0" w:space="0" w:color="auto"/>
                                <w:right w:val="none" w:sz="0" w:space="0" w:color="auto"/>
                              </w:divBdr>
                              <w:divsChild>
                                <w:div w:id="671372023">
                                  <w:marLeft w:val="0"/>
                                  <w:marRight w:val="0"/>
                                  <w:marTop w:val="0"/>
                                  <w:marBottom w:val="0"/>
                                  <w:divBdr>
                                    <w:top w:val="none" w:sz="0" w:space="0" w:color="auto"/>
                                    <w:left w:val="none" w:sz="0" w:space="0" w:color="auto"/>
                                    <w:bottom w:val="none" w:sz="0" w:space="0" w:color="auto"/>
                                    <w:right w:val="none" w:sz="0" w:space="0" w:color="auto"/>
                                  </w:divBdr>
                                  <w:divsChild>
                                    <w:div w:id="1215698276">
                                      <w:marLeft w:val="0"/>
                                      <w:marRight w:val="0"/>
                                      <w:marTop w:val="0"/>
                                      <w:marBottom w:val="0"/>
                                      <w:divBdr>
                                        <w:top w:val="none" w:sz="0" w:space="0" w:color="auto"/>
                                        <w:left w:val="none" w:sz="0" w:space="0" w:color="auto"/>
                                        <w:bottom w:val="none" w:sz="0" w:space="0" w:color="auto"/>
                                        <w:right w:val="none" w:sz="0" w:space="0" w:color="auto"/>
                                      </w:divBdr>
                                      <w:divsChild>
                                        <w:div w:id="1032803522">
                                          <w:marLeft w:val="0"/>
                                          <w:marRight w:val="0"/>
                                          <w:marTop w:val="0"/>
                                          <w:marBottom w:val="0"/>
                                          <w:divBdr>
                                            <w:top w:val="none" w:sz="0" w:space="0" w:color="auto"/>
                                            <w:left w:val="none" w:sz="0" w:space="0" w:color="auto"/>
                                            <w:bottom w:val="none" w:sz="0" w:space="0" w:color="auto"/>
                                            <w:right w:val="none" w:sz="0" w:space="0" w:color="auto"/>
                                          </w:divBdr>
                                          <w:divsChild>
                                            <w:div w:id="105010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72033706">
          <w:marLeft w:val="0"/>
          <w:marRight w:val="0"/>
          <w:marTop w:val="0"/>
          <w:marBottom w:val="0"/>
          <w:divBdr>
            <w:top w:val="none" w:sz="0" w:space="0" w:color="auto"/>
            <w:left w:val="none" w:sz="0" w:space="0" w:color="auto"/>
            <w:bottom w:val="none" w:sz="0" w:space="0" w:color="auto"/>
            <w:right w:val="none" w:sz="0" w:space="0" w:color="auto"/>
          </w:divBdr>
          <w:divsChild>
            <w:div w:id="708914772">
              <w:marLeft w:val="0"/>
              <w:marRight w:val="0"/>
              <w:marTop w:val="0"/>
              <w:marBottom w:val="0"/>
              <w:divBdr>
                <w:top w:val="none" w:sz="0" w:space="0" w:color="auto"/>
                <w:left w:val="none" w:sz="0" w:space="0" w:color="auto"/>
                <w:bottom w:val="none" w:sz="0" w:space="0" w:color="auto"/>
                <w:right w:val="none" w:sz="0" w:space="0" w:color="auto"/>
              </w:divBdr>
              <w:divsChild>
                <w:div w:id="1282155120">
                  <w:marLeft w:val="0"/>
                  <w:marRight w:val="0"/>
                  <w:marTop w:val="0"/>
                  <w:marBottom w:val="0"/>
                  <w:divBdr>
                    <w:top w:val="none" w:sz="0" w:space="0" w:color="auto"/>
                    <w:left w:val="none" w:sz="0" w:space="0" w:color="auto"/>
                    <w:bottom w:val="none" w:sz="0" w:space="0" w:color="auto"/>
                    <w:right w:val="none" w:sz="0" w:space="0" w:color="auto"/>
                  </w:divBdr>
                  <w:divsChild>
                    <w:div w:id="1632979071">
                      <w:marLeft w:val="0"/>
                      <w:marRight w:val="0"/>
                      <w:marTop w:val="0"/>
                      <w:marBottom w:val="0"/>
                      <w:divBdr>
                        <w:top w:val="none" w:sz="0" w:space="0" w:color="auto"/>
                        <w:left w:val="none" w:sz="0" w:space="0" w:color="auto"/>
                        <w:bottom w:val="none" w:sz="0" w:space="0" w:color="auto"/>
                        <w:right w:val="none" w:sz="0" w:space="0" w:color="auto"/>
                      </w:divBdr>
                      <w:divsChild>
                        <w:div w:id="306011438">
                          <w:marLeft w:val="0"/>
                          <w:marRight w:val="0"/>
                          <w:marTop w:val="0"/>
                          <w:marBottom w:val="0"/>
                          <w:divBdr>
                            <w:top w:val="none" w:sz="0" w:space="0" w:color="auto"/>
                            <w:left w:val="none" w:sz="0" w:space="0" w:color="auto"/>
                            <w:bottom w:val="none" w:sz="0" w:space="0" w:color="auto"/>
                            <w:right w:val="none" w:sz="0" w:space="0" w:color="auto"/>
                          </w:divBdr>
                          <w:divsChild>
                            <w:div w:id="756245415">
                              <w:marLeft w:val="0"/>
                              <w:marRight w:val="0"/>
                              <w:marTop w:val="0"/>
                              <w:marBottom w:val="0"/>
                              <w:divBdr>
                                <w:top w:val="none" w:sz="0" w:space="0" w:color="auto"/>
                                <w:left w:val="none" w:sz="0" w:space="0" w:color="auto"/>
                                <w:bottom w:val="none" w:sz="0" w:space="0" w:color="auto"/>
                                <w:right w:val="none" w:sz="0" w:space="0" w:color="auto"/>
                              </w:divBdr>
                              <w:divsChild>
                                <w:div w:id="249628410">
                                  <w:marLeft w:val="0"/>
                                  <w:marRight w:val="0"/>
                                  <w:marTop w:val="0"/>
                                  <w:marBottom w:val="0"/>
                                  <w:divBdr>
                                    <w:top w:val="none" w:sz="0" w:space="0" w:color="auto"/>
                                    <w:left w:val="none" w:sz="0" w:space="0" w:color="auto"/>
                                    <w:bottom w:val="none" w:sz="0" w:space="0" w:color="auto"/>
                                    <w:right w:val="none" w:sz="0" w:space="0" w:color="auto"/>
                                  </w:divBdr>
                                  <w:divsChild>
                                    <w:div w:id="239410992">
                                      <w:marLeft w:val="0"/>
                                      <w:marRight w:val="0"/>
                                      <w:marTop w:val="0"/>
                                      <w:marBottom w:val="0"/>
                                      <w:divBdr>
                                        <w:top w:val="none" w:sz="0" w:space="0" w:color="auto"/>
                                        <w:left w:val="none" w:sz="0" w:space="0" w:color="auto"/>
                                        <w:bottom w:val="none" w:sz="0" w:space="0" w:color="auto"/>
                                        <w:right w:val="none" w:sz="0" w:space="0" w:color="auto"/>
                                      </w:divBdr>
                                      <w:divsChild>
                                        <w:div w:id="1817839567">
                                          <w:marLeft w:val="0"/>
                                          <w:marRight w:val="0"/>
                                          <w:marTop w:val="0"/>
                                          <w:marBottom w:val="0"/>
                                          <w:divBdr>
                                            <w:top w:val="none" w:sz="0" w:space="0" w:color="auto"/>
                                            <w:left w:val="none" w:sz="0" w:space="0" w:color="auto"/>
                                            <w:bottom w:val="none" w:sz="0" w:space="0" w:color="auto"/>
                                            <w:right w:val="none" w:sz="0" w:space="0" w:color="auto"/>
                                          </w:divBdr>
                                          <w:divsChild>
                                            <w:div w:id="10231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6693793">
          <w:marLeft w:val="0"/>
          <w:marRight w:val="0"/>
          <w:marTop w:val="0"/>
          <w:marBottom w:val="0"/>
          <w:divBdr>
            <w:top w:val="none" w:sz="0" w:space="0" w:color="auto"/>
            <w:left w:val="none" w:sz="0" w:space="0" w:color="auto"/>
            <w:bottom w:val="none" w:sz="0" w:space="0" w:color="auto"/>
            <w:right w:val="none" w:sz="0" w:space="0" w:color="auto"/>
          </w:divBdr>
          <w:divsChild>
            <w:div w:id="1558396318">
              <w:marLeft w:val="0"/>
              <w:marRight w:val="0"/>
              <w:marTop w:val="0"/>
              <w:marBottom w:val="0"/>
              <w:divBdr>
                <w:top w:val="none" w:sz="0" w:space="0" w:color="auto"/>
                <w:left w:val="none" w:sz="0" w:space="0" w:color="auto"/>
                <w:bottom w:val="none" w:sz="0" w:space="0" w:color="auto"/>
                <w:right w:val="none" w:sz="0" w:space="0" w:color="auto"/>
              </w:divBdr>
              <w:divsChild>
                <w:div w:id="40445517">
                  <w:marLeft w:val="0"/>
                  <w:marRight w:val="0"/>
                  <w:marTop w:val="0"/>
                  <w:marBottom w:val="0"/>
                  <w:divBdr>
                    <w:top w:val="none" w:sz="0" w:space="0" w:color="auto"/>
                    <w:left w:val="none" w:sz="0" w:space="0" w:color="auto"/>
                    <w:bottom w:val="none" w:sz="0" w:space="0" w:color="auto"/>
                    <w:right w:val="none" w:sz="0" w:space="0" w:color="auto"/>
                  </w:divBdr>
                  <w:divsChild>
                    <w:div w:id="1146894387">
                      <w:marLeft w:val="0"/>
                      <w:marRight w:val="0"/>
                      <w:marTop w:val="0"/>
                      <w:marBottom w:val="0"/>
                      <w:divBdr>
                        <w:top w:val="none" w:sz="0" w:space="0" w:color="auto"/>
                        <w:left w:val="none" w:sz="0" w:space="0" w:color="auto"/>
                        <w:bottom w:val="none" w:sz="0" w:space="0" w:color="auto"/>
                        <w:right w:val="none" w:sz="0" w:space="0" w:color="auto"/>
                      </w:divBdr>
                      <w:divsChild>
                        <w:div w:id="1962807332">
                          <w:marLeft w:val="0"/>
                          <w:marRight w:val="0"/>
                          <w:marTop w:val="0"/>
                          <w:marBottom w:val="0"/>
                          <w:divBdr>
                            <w:top w:val="none" w:sz="0" w:space="0" w:color="auto"/>
                            <w:left w:val="none" w:sz="0" w:space="0" w:color="auto"/>
                            <w:bottom w:val="none" w:sz="0" w:space="0" w:color="auto"/>
                            <w:right w:val="none" w:sz="0" w:space="0" w:color="auto"/>
                          </w:divBdr>
                          <w:divsChild>
                            <w:div w:id="732696817">
                              <w:marLeft w:val="0"/>
                              <w:marRight w:val="0"/>
                              <w:marTop w:val="0"/>
                              <w:marBottom w:val="0"/>
                              <w:divBdr>
                                <w:top w:val="none" w:sz="0" w:space="0" w:color="auto"/>
                                <w:left w:val="none" w:sz="0" w:space="0" w:color="auto"/>
                                <w:bottom w:val="none" w:sz="0" w:space="0" w:color="auto"/>
                                <w:right w:val="none" w:sz="0" w:space="0" w:color="auto"/>
                              </w:divBdr>
                              <w:divsChild>
                                <w:div w:id="375858893">
                                  <w:marLeft w:val="0"/>
                                  <w:marRight w:val="0"/>
                                  <w:marTop w:val="0"/>
                                  <w:marBottom w:val="0"/>
                                  <w:divBdr>
                                    <w:top w:val="none" w:sz="0" w:space="0" w:color="auto"/>
                                    <w:left w:val="none" w:sz="0" w:space="0" w:color="auto"/>
                                    <w:bottom w:val="none" w:sz="0" w:space="0" w:color="auto"/>
                                    <w:right w:val="none" w:sz="0" w:space="0" w:color="auto"/>
                                  </w:divBdr>
                                  <w:divsChild>
                                    <w:div w:id="1937714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34925953">
                      <w:marLeft w:val="0"/>
                      <w:marRight w:val="0"/>
                      <w:marTop w:val="0"/>
                      <w:marBottom w:val="0"/>
                      <w:divBdr>
                        <w:top w:val="none" w:sz="0" w:space="0" w:color="auto"/>
                        <w:left w:val="none" w:sz="0" w:space="0" w:color="auto"/>
                        <w:bottom w:val="none" w:sz="0" w:space="0" w:color="auto"/>
                        <w:right w:val="none" w:sz="0" w:space="0" w:color="auto"/>
                      </w:divBdr>
                      <w:divsChild>
                        <w:div w:id="488054965">
                          <w:marLeft w:val="0"/>
                          <w:marRight w:val="0"/>
                          <w:marTop w:val="0"/>
                          <w:marBottom w:val="0"/>
                          <w:divBdr>
                            <w:top w:val="none" w:sz="0" w:space="0" w:color="auto"/>
                            <w:left w:val="none" w:sz="0" w:space="0" w:color="auto"/>
                            <w:bottom w:val="none" w:sz="0" w:space="0" w:color="auto"/>
                            <w:right w:val="none" w:sz="0" w:space="0" w:color="auto"/>
                          </w:divBdr>
                          <w:divsChild>
                            <w:div w:id="330716734">
                              <w:marLeft w:val="0"/>
                              <w:marRight w:val="0"/>
                              <w:marTop w:val="0"/>
                              <w:marBottom w:val="0"/>
                              <w:divBdr>
                                <w:top w:val="none" w:sz="0" w:space="0" w:color="auto"/>
                                <w:left w:val="none" w:sz="0" w:space="0" w:color="auto"/>
                                <w:bottom w:val="none" w:sz="0" w:space="0" w:color="auto"/>
                                <w:right w:val="none" w:sz="0" w:space="0" w:color="auto"/>
                              </w:divBdr>
                              <w:divsChild>
                                <w:div w:id="2085639354">
                                  <w:marLeft w:val="0"/>
                                  <w:marRight w:val="0"/>
                                  <w:marTop w:val="0"/>
                                  <w:marBottom w:val="0"/>
                                  <w:divBdr>
                                    <w:top w:val="none" w:sz="0" w:space="0" w:color="auto"/>
                                    <w:left w:val="none" w:sz="0" w:space="0" w:color="auto"/>
                                    <w:bottom w:val="none" w:sz="0" w:space="0" w:color="auto"/>
                                    <w:right w:val="none" w:sz="0" w:space="0" w:color="auto"/>
                                  </w:divBdr>
                                  <w:divsChild>
                                    <w:div w:id="1943143074">
                                      <w:marLeft w:val="0"/>
                                      <w:marRight w:val="0"/>
                                      <w:marTop w:val="0"/>
                                      <w:marBottom w:val="0"/>
                                      <w:divBdr>
                                        <w:top w:val="none" w:sz="0" w:space="0" w:color="auto"/>
                                        <w:left w:val="none" w:sz="0" w:space="0" w:color="auto"/>
                                        <w:bottom w:val="none" w:sz="0" w:space="0" w:color="auto"/>
                                        <w:right w:val="none" w:sz="0" w:space="0" w:color="auto"/>
                                      </w:divBdr>
                                      <w:divsChild>
                                        <w:div w:id="114681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3263">
                              <w:marLeft w:val="0"/>
                              <w:marRight w:val="0"/>
                              <w:marTop w:val="0"/>
                              <w:marBottom w:val="0"/>
                              <w:divBdr>
                                <w:top w:val="none" w:sz="0" w:space="0" w:color="auto"/>
                                <w:left w:val="none" w:sz="0" w:space="0" w:color="auto"/>
                                <w:bottom w:val="none" w:sz="0" w:space="0" w:color="auto"/>
                                <w:right w:val="none" w:sz="0" w:space="0" w:color="auto"/>
                              </w:divBdr>
                              <w:divsChild>
                                <w:div w:id="1406105029">
                                  <w:marLeft w:val="0"/>
                                  <w:marRight w:val="0"/>
                                  <w:marTop w:val="0"/>
                                  <w:marBottom w:val="0"/>
                                  <w:divBdr>
                                    <w:top w:val="none" w:sz="0" w:space="0" w:color="auto"/>
                                    <w:left w:val="none" w:sz="0" w:space="0" w:color="auto"/>
                                    <w:bottom w:val="none" w:sz="0" w:space="0" w:color="auto"/>
                                    <w:right w:val="none" w:sz="0" w:space="0" w:color="auto"/>
                                  </w:divBdr>
                                  <w:divsChild>
                                    <w:div w:id="447432661">
                                      <w:marLeft w:val="0"/>
                                      <w:marRight w:val="0"/>
                                      <w:marTop w:val="0"/>
                                      <w:marBottom w:val="0"/>
                                      <w:divBdr>
                                        <w:top w:val="none" w:sz="0" w:space="0" w:color="auto"/>
                                        <w:left w:val="none" w:sz="0" w:space="0" w:color="auto"/>
                                        <w:bottom w:val="none" w:sz="0" w:space="0" w:color="auto"/>
                                        <w:right w:val="none" w:sz="0" w:space="0" w:color="auto"/>
                                      </w:divBdr>
                                      <w:divsChild>
                                        <w:div w:id="1708791753">
                                          <w:marLeft w:val="0"/>
                                          <w:marRight w:val="0"/>
                                          <w:marTop w:val="0"/>
                                          <w:marBottom w:val="0"/>
                                          <w:divBdr>
                                            <w:top w:val="none" w:sz="0" w:space="0" w:color="auto"/>
                                            <w:left w:val="none" w:sz="0" w:space="0" w:color="auto"/>
                                            <w:bottom w:val="none" w:sz="0" w:space="0" w:color="auto"/>
                                            <w:right w:val="none" w:sz="0" w:space="0" w:color="auto"/>
                                          </w:divBdr>
                                          <w:divsChild>
                                            <w:div w:id="1026830846">
                                              <w:marLeft w:val="0"/>
                                              <w:marRight w:val="0"/>
                                              <w:marTop w:val="0"/>
                                              <w:marBottom w:val="0"/>
                                              <w:divBdr>
                                                <w:top w:val="none" w:sz="0" w:space="0" w:color="auto"/>
                                                <w:left w:val="none" w:sz="0" w:space="0" w:color="auto"/>
                                                <w:bottom w:val="none" w:sz="0" w:space="0" w:color="auto"/>
                                                <w:right w:val="none" w:sz="0" w:space="0" w:color="auto"/>
                                              </w:divBdr>
                                              <w:divsChild>
                                                <w:div w:id="373235072">
                                                  <w:marLeft w:val="0"/>
                                                  <w:marRight w:val="0"/>
                                                  <w:marTop w:val="0"/>
                                                  <w:marBottom w:val="0"/>
                                                  <w:divBdr>
                                                    <w:top w:val="none" w:sz="0" w:space="0" w:color="auto"/>
                                                    <w:left w:val="none" w:sz="0" w:space="0" w:color="auto"/>
                                                    <w:bottom w:val="none" w:sz="0" w:space="0" w:color="auto"/>
                                                    <w:right w:val="none" w:sz="0" w:space="0" w:color="auto"/>
                                                  </w:divBdr>
                                                </w:div>
                                                <w:div w:id="827131778">
                                                  <w:marLeft w:val="0"/>
                                                  <w:marRight w:val="0"/>
                                                  <w:marTop w:val="0"/>
                                                  <w:marBottom w:val="0"/>
                                                  <w:divBdr>
                                                    <w:top w:val="none" w:sz="0" w:space="0" w:color="auto"/>
                                                    <w:left w:val="none" w:sz="0" w:space="0" w:color="auto"/>
                                                    <w:bottom w:val="none" w:sz="0" w:space="0" w:color="auto"/>
                                                    <w:right w:val="none" w:sz="0" w:space="0" w:color="auto"/>
                                                  </w:divBdr>
                                                  <w:divsChild>
                                                    <w:div w:id="305084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07883518">
          <w:marLeft w:val="0"/>
          <w:marRight w:val="0"/>
          <w:marTop w:val="0"/>
          <w:marBottom w:val="0"/>
          <w:divBdr>
            <w:top w:val="none" w:sz="0" w:space="0" w:color="auto"/>
            <w:left w:val="none" w:sz="0" w:space="0" w:color="auto"/>
            <w:bottom w:val="none" w:sz="0" w:space="0" w:color="auto"/>
            <w:right w:val="none" w:sz="0" w:space="0" w:color="auto"/>
          </w:divBdr>
          <w:divsChild>
            <w:div w:id="1684552734">
              <w:marLeft w:val="0"/>
              <w:marRight w:val="0"/>
              <w:marTop w:val="0"/>
              <w:marBottom w:val="0"/>
              <w:divBdr>
                <w:top w:val="none" w:sz="0" w:space="0" w:color="auto"/>
                <w:left w:val="none" w:sz="0" w:space="0" w:color="auto"/>
                <w:bottom w:val="none" w:sz="0" w:space="0" w:color="auto"/>
                <w:right w:val="none" w:sz="0" w:space="0" w:color="auto"/>
              </w:divBdr>
              <w:divsChild>
                <w:div w:id="592593827">
                  <w:marLeft w:val="0"/>
                  <w:marRight w:val="0"/>
                  <w:marTop w:val="0"/>
                  <w:marBottom w:val="0"/>
                  <w:divBdr>
                    <w:top w:val="none" w:sz="0" w:space="0" w:color="auto"/>
                    <w:left w:val="none" w:sz="0" w:space="0" w:color="auto"/>
                    <w:bottom w:val="none" w:sz="0" w:space="0" w:color="auto"/>
                    <w:right w:val="none" w:sz="0" w:space="0" w:color="auto"/>
                  </w:divBdr>
                  <w:divsChild>
                    <w:div w:id="1526284020">
                      <w:marLeft w:val="0"/>
                      <w:marRight w:val="0"/>
                      <w:marTop w:val="0"/>
                      <w:marBottom w:val="0"/>
                      <w:divBdr>
                        <w:top w:val="none" w:sz="0" w:space="0" w:color="auto"/>
                        <w:left w:val="none" w:sz="0" w:space="0" w:color="auto"/>
                        <w:bottom w:val="none" w:sz="0" w:space="0" w:color="auto"/>
                        <w:right w:val="none" w:sz="0" w:space="0" w:color="auto"/>
                      </w:divBdr>
                      <w:divsChild>
                        <w:div w:id="457533363">
                          <w:marLeft w:val="0"/>
                          <w:marRight w:val="0"/>
                          <w:marTop w:val="0"/>
                          <w:marBottom w:val="0"/>
                          <w:divBdr>
                            <w:top w:val="none" w:sz="0" w:space="0" w:color="auto"/>
                            <w:left w:val="none" w:sz="0" w:space="0" w:color="auto"/>
                            <w:bottom w:val="none" w:sz="0" w:space="0" w:color="auto"/>
                            <w:right w:val="none" w:sz="0" w:space="0" w:color="auto"/>
                          </w:divBdr>
                          <w:divsChild>
                            <w:div w:id="701780915">
                              <w:marLeft w:val="0"/>
                              <w:marRight w:val="0"/>
                              <w:marTop w:val="0"/>
                              <w:marBottom w:val="0"/>
                              <w:divBdr>
                                <w:top w:val="none" w:sz="0" w:space="0" w:color="auto"/>
                                <w:left w:val="none" w:sz="0" w:space="0" w:color="auto"/>
                                <w:bottom w:val="none" w:sz="0" w:space="0" w:color="auto"/>
                                <w:right w:val="none" w:sz="0" w:space="0" w:color="auto"/>
                              </w:divBdr>
                              <w:divsChild>
                                <w:div w:id="721444802">
                                  <w:marLeft w:val="0"/>
                                  <w:marRight w:val="0"/>
                                  <w:marTop w:val="0"/>
                                  <w:marBottom w:val="0"/>
                                  <w:divBdr>
                                    <w:top w:val="none" w:sz="0" w:space="0" w:color="auto"/>
                                    <w:left w:val="none" w:sz="0" w:space="0" w:color="auto"/>
                                    <w:bottom w:val="none" w:sz="0" w:space="0" w:color="auto"/>
                                    <w:right w:val="none" w:sz="0" w:space="0" w:color="auto"/>
                                  </w:divBdr>
                                  <w:divsChild>
                                    <w:div w:id="1686863648">
                                      <w:marLeft w:val="0"/>
                                      <w:marRight w:val="0"/>
                                      <w:marTop w:val="0"/>
                                      <w:marBottom w:val="0"/>
                                      <w:divBdr>
                                        <w:top w:val="none" w:sz="0" w:space="0" w:color="auto"/>
                                        <w:left w:val="none" w:sz="0" w:space="0" w:color="auto"/>
                                        <w:bottom w:val="none" w:sz="0" w:space="0" w:color="auto"/>
                                        <w:right w:val="none" w:sz="0" w:space="0" w:color="auto"/>
                                      </w:divBdr>
                                      <w:divsChild>
                                        <w:div w:id="1656910391">
                                          <w:marLeft w:val="0"/>
                                          <w:marRight w:val="0"/>
                                          <w:marTop w:val="0"/>
                                          <w:marBottom w:val="0"/>
                                          <w:divBdr>
                                            <w:top w:val="none" w:sz="0" w:space="0" w:color="auto"/>
                                            <w:left w:val="none" w:sz="0" w:space="0" w:color="auto"/>
                                            <w:bottom w:val="none" w:sz="0" w:space="0" w:color="auto"/>
                                            <w:right w:val="none" w:sz="0" w:space="0" w:color="auto"/>
                                          </w:divBdr>
                                          <w:divsChild>
                                            <w:div w:id="23193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9577139">
          <w:marLeft w:val="0"/>
          <w:marRight w:val="0"/>
          <w:marTop w:val="0"/>
          <w:marBottom w:val="0"/>
          <w:divBdr>
            <w:top w:val="none" w:sz="0" w:space="0" w:color="auto"/>
            <w:left w:val="none" w:sz="0" w:space="0" w:color="auto"/>
            <w:bottom w:val="none" w:sz="0" w:space="0" w:color="auto"/>
            <w:right w:val="none" w:sz="0" w:space="0" w:color="auto"/>
          </w:divBdr>
          <w:divsChild>
            <w:div w:id="2041127974">
              <w:marLeft w:val="0"/>
              <w:marRight w:val="0"/>
              <w:marTop w:val="0"/>
              <w:marBottom w:val="0"/>
              <w:divBdr>
                <w:top w:val="none" w:sz="0" w:space="0" w:color="auto"/>
                <w:left w:val="none" w:sz="0" w:space="0" w:color="auto"/>
                <w:bottom w:val="none" w:sz="0" w:space="0" w:color="auto"/>
                <w:right w:val="none" w:sz="0" w:space="0" w:color="auto"/>
              </w:divBdr>
              <w:divsChild>
                <w:div w:id="835531816">
                  <w:marLeft w:val="0"/>
                  <w:marRight w:val="0"/>
                  <w:marTop w:val="0"/>
                  <w:marBottom w:val="0"/>
                  <w:divBdr>
                    <w:top w:val="none" w:sz="0" w:space="0" w:color="auto"/>
                    <w:left w:val="none" w:sz="0" w:space="0" w:color="auto"/>
                    <w:bottom w:val="none" w:sz="0" w:space="0" w:color="auto"/>
                    <w:right w:val="none" w:sz="0" w:space="0" w:color="auto"/>
                  </w:divBdr>
                  <w:divsChild>
                    <w:div w:id="689767801">
                      <w:marLeft w:val="0"/>
                      <w:marRight w:val="0"/>
                      <w:marTop w:val="0"/>
                      <w:marBottom w:val="0"/>
                      <w:divBdr>
                        <w:top w:val="none" w:sz="0" w:space="0" w:color="auto"/>
                        <w:left w:val="none" w:sz="0" w:space="0" w:color="auto"/>
                        <w:bottom w:val="none" w:sz="0" w:space="0" w:color="auto"/>
                        <w:right w:val="none" w:sz="0" w:space="0" w:color="auto"/>
                      </w:divBdr>
                      <w:divsChild>
                        <w:div w:id="980034116">
                          <w:marLeft w:val="0"/>
                          <w:marRight w:val="0"/>
                          <w:marTop w:val="0"/>
                          <w:marBottom w:val="0"/>
                          <w:divBdr>
                            <w:top w:val="none" w:sz="0" w:space="0" w:color="auto"/>
                            <w:left w:val="none" w:sz="0" w:space="0" w:color="auto"/>
                            <w:bottom w:val="none" w:sz="0" w:space="0" w:color="auto"/>
                            <w:right w:val="none" w:sz="0" w:space="0" w:color="auto"/>
                          </w:divBdr>
                          <w:divsChild>
                            <w:div w:id="1636719053">
                              <w:marLeft w:val="0"/>
                              <w:marRight w:val="0"/>
                              <w:marTop w:val="0"/>
                              <w:marBottom w:val="0"/>
                              <w:divBdr>
                                <w:top w:val="none" w:sz="0" w:space="0" w:color="auto"/>
                                <w:left w:val="none" w:sz="0" w:space="0" w:color="auto"/>
                                <w:bottom w:val="none" w:sz="0" w:space="0" w:color="auto"/>
                                <w:right w:val="none" w:sz="0" w:space="0" w:color="auto"/>
                              </w:divBdr>
                              <w:divsChild>
                                <w:div w:id="938373464">
                                  <w:marLeft w:val="0"/>
                                  <w:marRight w:val="0"/>
                                  <w:marTop w:val="0"/>
                                  <w:marBottom w:val="0"/>
                                  <w:divBdr>
                                    <w:top w:val="none" w:sz="0" w:space="0" w:color="auto"/>
                                    <w:left w:val="none" w:sz="0" w:space="0" w:color="auto"/>
                                    <w:bottom w:val="none" w:sz="0" w:space="0" w:color="auto"/>
                                    <w:right w:val="none" w:sz="0" w:space="0" w:color="auto"/>
                                  </w:divBdr>
                                  <w:divsChild>
                                    <w:div w:id="356349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5032973">
                      <w:marLeft w:val="0"/>
                      <w:marRight w:val="0"/>
                      <w:marTop w:val="0"/>
                      <w:marBottom w:val="0"/>
                      <w:divBdr>
                        <w:top w:val="none" w:sz="0" w:space="0" w:color="auto"/>
                        <w:left w:val="none" w:sz="0" w:space="0" w:color="auto"/>
                        <w:bottom w:val="none" w:sz="0" w:space="0" w:color="auto"/>
                        <w:right w:val="none" w:sz="0" w:space="0" w:color="auto"/>
                      </w:divBdr>
                      <w:divsChild>
                        <w:div w:id="2096052944">
                          <w:marLeft w:val="0"/>
                          <w:marRight w:val="0"/>
                          <w:marTop w:val="0"/>
                          <w:marBottom w:val="0"/>
                          <w:divBdr>
                            <w:top w:val="none" w:sz="0" w:space="0" w:color="auto"/>
                            <w:left w:val="none" w:sz="0" w:space="0" w:color="auto"/>
                            <w:bottom w:val="none" w:sz="0" w:space="0" w:color="auto"/>
                            <w:right w:val="none" w:sz="0" w:space="0" w:color="auto"/>
                          </w:divBdr>
                          <w:divsChild>
                            <w:div w:id="1546716854">
                              <w:marLeft w:val="0"/>
                              <w:marRight w:val="0"/>
                              <w:marTop w:val="0"/>
                              <w:marBottom w:val="0"/>
                              <w:divBdr>
                                <w:top w:val="none" w:sz="0" w:space="0" w:color="auto"/>
                                <w:left w:val="none" w:sz="0" w:space="0" w:color="auto"/>
                                <w:bottom w:val="none" w:sz="0" w:space="0" w:color="auto"/>
                                <w:right w:val="none" w:sz="0" w:space="0" w:color="auto"/>
                              </w:divBdr>
                              <w:divsChild>
                                <w:div w:id="1789198582">
                                  <w:marLeft w:val="0"/>
                                  <w:marRight w:val="0"/>
                                  <w:marTop w:val="0"/>
                                  <w:marBottom w:val="0"/>
                                  <w:divBdr>
                                    <w:top w:val="none" w:sz="0" w:space="0" w:color="auto"/>
                                    <w:left w:val="none" w:sz="0" w:space="0" w:color="auto"/>
                                    <w:bottom w:val="none" w:sz="0" w:space="0" w:color="auto"/>
                                    <w:right w:val="none" w:sz="0" w:space="0" w:color="auto"/>
                                  </w:divBdr>
                                  <w:divsChild>
                                    <w:div w:id="1684745422">
                                      <w:marLeft w:val="0"/>
                                      <w:marRight w:val="0"/>
                                      <w:marTop w:val="0"/>
                                      <w:marBottom w:val="0"/>
                                      <w:divBdr>
                                        <w:top w:val="none" w:sz="0" w:space="0" w:color="auto"/>
                                        <w:left w:val="none" w:sz="0" w:space="0" w:color="auto"/>
                                        <w:bottom w:val="none" w:sz="0" w:space="0" w:color="auto"/>
                                        <w:right w:val="none" w:sz="0" w:space="0" w:color="auto"/>
                                      </w:divBdr>
                                      <w:divsChild>
                                        <w:div w:id="78126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6357789">
                              <w:marLeft w:val="0"/>
                              <w:marRight w:val="0"/>
                              <w:marTop w:val="0"/>
                              <w:marBottom w:val="0"/>
                              <w:divBdr>
                                <w:top w:val="none" w:sz="0" w:space="0" w:color="auto"/>
                                <w:left w:val="none" w:sz="0" w:space="0" w:color="auto"/>
                                <w:bottom w:val="none" w:sz="0" w:space="0" w:color="auto"/>
                                <w:right w:val="none" w:sz="0" w:space="0" w:color="auto"/>
                              </w:divBdr>
                              <w:divsChild>
                                <w:div w:id="353767738">
                                  <w:marLeft w:val="0"/>
                                  <w:marRight w:val="0"/>
                                  <w:marTop w:val="0"/>
                                  <w:marBottom w:val="0"/>
                                  <w:divBdr>
                                    <w:top w:val="none" w:sz="0" w:space="0" w:color="auto"/>
                                    <w:left w:val="none" w:sz="0" w:space="0" w:color="auto"/>
                                    <w:bottom w:val="none" w:sz="0" w:space="0" w:color="auto"/>
                                    <w:right w:val="none" w:sz="0" w:space="0" w:color="auto"/>
                                  </w:divBdr>
                                  <w:divsChild>
                                    <w:div w:id="906459835">
                                      <w:marLeft w:val="0"/>
                                      <w:marRight w:val="0"/>
                                      <w:marTop w:val="0"/>
                                      <w:marBottom w:val="0"/>
                                      <w:divBdr>
                                        <w:top w:val="none" w:sz="0" w:space="0" w:color="auto"/>
                                        <w:left w:val="none" w:sz="0" w:space="0" w:color="auto"/>
                                        <w:bottom w:val="none" w:sz="0" w:space="0" w:color="auto"/>
                                        <w:right w:val="none" w:sz="0" w:space="0" w:color="auto"/>
                                      </w:divBdr>
                                      <w:divsChild>
                                        <w:div w:id="8507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25844344">
          <w:marLeft w:val="0"/>
          <w:marRight w:val="0"/>
          <w:marTop w:val="0"/>
          <w:marBottom w:val="0"/>
          <w:divBdr>
            <w:top w:val="none" w:sz="0" w:space="0" w:color="auto"/>
            <w:left w:val="none" w:sz="0" w:space="0" w:color="auto"/>
            <w:bottom w:val="none" w:sz="0" w:space="0" w:color="auto"/>
            <w:right w:val="none" w:sz="0" w:space="0" w:color="auto"/>
          </w:divBdr>
          <w:divsChild>
            <w:div w:id="1539008819">
              <w:marLeft w:val="0"/>
              <w:marRight w:val="0"/>
              <w:marTop w:val="0"/>
              <w:marBottom w:val="0"/>
              <w:divBdr>
                <w:top w:val="none" w:sz="0" w:space="0" w:color="auto"/>
                <w:left w:val="none" w:sz="0" w:space="0" w:color="auto"/>
                <w:bottom w:val="none" w:sz="0" w:space="0" w:color="auto"/>
                <w:right w:val="none" w:sz="0" w:space="0" w:color="auto"/>
              </w:divBdr>
              <w:divsChild>
                <w:div w:id="1426421834">
                  <w:marLeft w:val="0"/>
                  <w:marRight w:val="0"/>
                  <w:marTop w:val="0"/>
                  <w:marBottom w:val="0"/>
                  <w:divBdr>
                    <w:top w:val="none" w:sz="0" w:space="0" w:color="auto"/>
                    <w:left w:val="none" w:sz="0" w:space="0" w:color="auto"/>
                    <w:bottom w:val="none" w:sz="0" w:space="0" w:color="auto"/>
                    <w:right w:val="none" w:sz="0" w:space="0" w:color="auto"/>
                  </w:divBdr>
                  <w:divsChild>
                    <w:div w:id="25059497">
                      <w:marLeft w:val="0"/>
                      <w:marRight w:val="0"/>
                      <w:marTop w:val="0"/>
                      <w:marBottom w:val="0"/>
                      <w:divBdr>
                        <w:top w:val="none" w:sz="0" w:space="0" w:color="auto"/>
                        <w:left w:val="none" w:sz="0" w:space="0" w:color="auto"/>
                        <w:bottom w:val="none" w:sz="0" w:space="0" w:color="auto"/>
                        <w:right w:val="none" w:sz="0" w:space="0" w:color="auto"/>
                      </w:divBdr>
                      <w:divsChild>
                        <w:div w:id="95566595">
                          <w:marLeft w:val="0"/>
                          <w:marRight w:val="0"/>
                          <w:marTop w:val="0"/>
                          <w:marBottom w:val="0"/>
                          <w:divBdr>
                            <w:top w:val="none" w:sz="0" w:space="0" w:color="auto"/>
                            <w:left w:val="none" w:sz="0" w:space="0" w:color="auto"/>
                            <w:bottom w:val="none" w:sz="0" w:space="0" w:color="auto"/>
                            <w:right w:val="none" w:sz="0" w:space="0" w:color="auto"/>
                          </w:divBdr>
                          <w:divsChild>
                            <w:div w:id="1546214527">
                              <w:marLeft w:val="0"/>
                              <w:marRight w:val="0"/>
                              <w:marTop w:val="0"/>
                              <w:marBottom w:val="0"/>
                              <w:divBdr>
                                <w:top w:val="none" w:sz="0" w:space="0" w:color="auto"/>
                                <w:left w:val="none" w:sz="0" w:space="0" w:color="auto"/>
                                <w:bottom w:val="none" w:sz="0" w:space="0" w:color="auto"/>
                                <w:right w:val="none" w:sz="0" w:space="0" w:color="auto"/>
                              </w:divBdr>
                              <w:divsChild>
                                <w:div w:id="1746612510">
                                  <w:marLeft w:val="0"/>
                                  <w:marRight w:val="0"/>
                                  <w:marTop w:val="0"/>
                                  <w:marBottom w:val="0"/>
                                  <w:divBdr>
                                    <w:top w:val="none" w:sz="0" w:space="0" w:color="auto"/>
                                    <w:left w:val="none" w:sz="0" w:space="0" w:color="auto"/>
                                    <w:bottom w:val="none" w:sz="0" w:space="0" w:color="auto"/>
                                    <w:right w:val="none" w:sz="0" w:space="0" w:color="auto"/>
                                  </w:divBdr>
                                  <w:divsChild>
                                    <w:div w:id="1172991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6541133">
          <w:marLeft w:val="0"/>
          <w:marRight w:val="0"/>
          <w:marTop w:val="0"/>
          <w:marBottom w:val="0"/>
          <w:divBdr>
            <w:top w:val="none" w:sz="0" w:space="0" w:color="auto"/>
            <w:left w:val="none" w:sz="0" w:space="0" w:color="auto"/>
            <w:bottom w:val="none" w:sz="0" w:space="0" w:color="auto"/>
            <w:right w:val="none" w:sz="0" w:space="0" w:color="auto"/>
          </w:divBdr>
          <w:divsChild>
            <w:div w:id="1457024200">
              <w:marLeft w:val="0"/>
              <w:marRight w:val="0"/>
              <w:marTop w:val="0"/>
              <w:marBottom w:val="0"/>
              <w:divBdr>
                <w:top w:val="none" w:sz="0" w:space="0" w:color="auto"/>
                <w:left w:val="none" w:sz="0" w:space="0" w:color="auto"/>
                <w:bottom w:val="none" w:sz="0" w:space="0" w:color="auto"/>
                <w:right w:val="none" w:sz="0" w:space="0" w:color="auto"/>
              </w:divBdr>
              <w:divsChild>
                <w:div w:id="1834179025">
                  <w:marLeft w:val="0"/>
                  <w:marRight w:val="0"/>
                  <w:marTop w:val="0"/>
                  <w:marBottom w:val="0"/>
                  <w:divBdr>
                    <w:top w:val="none" w:sz="0" w:space="0" w:color="auto"/>
                    <w:left w:val="none" w:sz="0" w:space="0" w:color="auto"/>
                    <w:bottom w:val="none" w:sz="0" w:space="0" w:color="auto"/>
                    <w:right w:val="none" w:sz="0" w:space="0" w:color="auto"/>
                  </w:divBdr>
                  <w:divsChild>
                    <w:div w:id="61564414">
                      <w:marLeft w:val="0"/>
                      <w:marRight w:val="0"/>
                      <w:marTop w:val="0"/>
                      <w:marBottom w:val="0"/>
                      <w:divBdr>
                        <w:top w:val="none" w:sz="0" w:space="0" w:color="auto"/>
                        <w:left w:val="none" w:sz="0" w:space="0" w:color="auto"/>
                        <w:bottom w:val="none" w:sz="0" w:space="0" w:color="auto"/>
                        <w:right w:val="none" w:sz="0" w:space="0" w:color="auto"/>
                      </w:divBdr>
                      <w:divsChild>
                        <w:div w:id="463693811">
                          <w:marLeft w:val="0"/>
                          <w:marRight w:val="0"/>
                          <w:marTop w:val="0"/>
                          <w:marBottom w:val="0"/>
                          <w:divBdr>
                            <w:top w:val="none" w:sz="0" w:space="0" w:color="auto"/>
                            <w:left w:val="none" w:sz="0" w:space="0" w:color="auto"/>
                            <w:bottom w:val="none" w:sz="0" w:space="0" w:color="auto"/>
                            <w:right w:val="none" w:sz="0" w:space="0" w:color="auto"/>
                          </w:divBdr>
                          <w:divsChild>
                            <w:div w:id="1614625974">
                              <w:marLeft w:val="0"/>
                              <w:marRight w:val="0"/>
                              <w:marTop w:val="0"/>
                              <w:marBottom w:val="0"/>
                              <w:divBdr>
                                <w:top w:val="none" w:sz="0" w:space="0" w:color="auto"/>
                                <w:left w:val="none" w:sz="0" w:space="0" w:color="auto"/>
                                <w:bottom w:val="none" w:sz="0" w:space="0" w:color="auto"/>
                                <w:right w:val="none" w:sz="0" w:space="0" w:color="auto"/>
                              </w:divBdr>
                              <w:divsChild>
                                <w:div w:id="500660335">
                                  <w:marLeft w:val="0"/>
                                  <w:marRight w:val="0"/>
                                  <w:marTop w:val="0"/>
                                  <w:marBottom w:val="0"/>
                                  <w:divBdr>
                                    <w:top w:val="none" w:sz="0" w:space="0" w:color="auto"/>
                                    <w:left w:val="none" w:sz="0" w:space="0" w:color="auto"/>
                                    <w:bottom w:val="none" w:sz="0" w:space="0" w:color="auto"/>
                                    <w:right w:val="none" w:sz="0" w:space="0" w:color="auto"/>
                                  </w:divBdr>
                                  <w:divsChild>
                                    <w:div w:id="1384597454">
                                      <w:marLeft w:val="0"/>
                                      <w:marRight w:val="0"/>
                                      <w:marTop w:val="0"/>
                                      <w:marBottom w:val="0"/>
                                      <w:divBdr>
                                        <w:top w:val="none" w:sz="0" w:space="0" w:color="auto"/>
                                        <w:left w:val="none" w:sz="0" w:space="0" w:color="auto"/>
                                        <w:bottom w:val="none" w:sz="0" w:space="0" w:color="auto"/>
                                        <w:right w:val="none" w:sz="0" w:space="0" w:color="auto"/>
                                      </w:divBdr>
                                      <w:divsChild>
                                        <w:div w:id="1134179387">
                                          <w:marLeft w:val="0"/>
                                          <w:marRight w:val="0"/>
                                          <w:marTop w:val="0"/>
                                          <w:marBottom w:val="0"/>
                                          <w:divBdr>
                                            <w:top w:val="none" w:sz="0" w:space="0" w:color="auto"/>
                                            <w:left w:val="none" w:sz="0" w:space="0" w:color="auto"/>
                                            <w:bottom w:val="none" w:sz="0" w:space="0" w:color="auto"/>
                                            <w:right w:val="none" w:sz="0" w:space="0" w:color="auto"/>
                                          </w:divBdr>
                                        </w:div>
                                      </w:divsChild>
                                    </w:div>
                                    <w:div w:id="1672217955">
                                      <w:marLeft w:val="0"/>
                                      <w:marRight w:val="0"/>
                                      <w:marTop w:val="0"/>
                                      <w:marBottom w:val="0"/>
                                      <w:divBdr>
                                        <w:top w:val="none" w:sz="0" w:space="0" w:color="auto"/>
                                        <w:left w:val="none" w:sz="0" w:space="0" w:color="auto"/>
                                        <w:bottom w:val="none" w:sz="0" w:space="0" w:color="auto"/>
                                        <w:right w:val="none" w:sz="0" w:space="0" w:color="auto"/>
                                      </w:divBdr>
                                      <w:divsChild>
                                        <w:div w:id="148354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235384">
                              <w:marLeft w:val="0"/>
                              <w:marRight w:val="0"/>
                              <w:marTop w:val="0"/>
                              <w:marBottom w:val="0"/>
                              <w:divBdr>
                                <w:top w:val="none" w:sz="0" w:space="0" w:color="auto"/>
                                <w:left w:val="none" w:sz="0" w:space="0" w:color="auto"/>
                                <w:bottom w:val="none" w:sz="0" w:space="0" w:color="auto"/>
                                <w:right w:val="none" w:sz="0" w:space="0" w:color="auto"/>
                              </w:divBdr>
                              <w:divsChild>
                                <w:div w:id="739181378">
                                  <w:marLeft w:val="0"/>
                                  <w:marRight w:val="0"/>
                                  <w:marTop w:val="0"/>
                                  <w:marBottom w:val="0"/>
                                  <w:divBdr>
                                    <w:top w:val="none" w:sz="0" w:space="0" w:color="auto"/>
                                    <w:left w:val="none" w:sz="0" w:space="0" w:color="auto"/>
                                    <w:bottom w:val="none" w:sz="0" w:space="0" w:color="auto"/>
                                    <w:right w:val="none" w:sz="0" w:space="0" w:color="auto"/>
                                  </w:divBdr>
                                  <w:divsChild>
                                    <w:div w:id="1140343430">
                                      <w:marLeft w:val="0"/>
                                      <w:marRight w:val="0"/>
                                      <w:marTop w:val="0"/>
                                      <w:marBottom w:val="0"/>
                                      <w:divBdr>
                                        <w:top w:val="none" w:sz="0" w:space="0" w:color="auto"/>
                                        <w:left w:val="none" w:sz="0" w:space="0" w:color="auto"/>
                                        <w:bottom w:val="none" w:sz="0" w:space="0" w:color="auto"/>
                                        <w:right w:val="none" w:sz="0" w:space="0" w:color="auto"/>
                                      </w:divBdr>
                                      <w:divsChild>
                                        <w:div w:id="206374867">
                                          <w:marLeft w:val="0"/>
                                          <w:marRight w:val="0"/>
                                          <w:marTop w:val="0"/>
                                          <w:marBottom w:val="0"/>
                                          <w:divBdr>
                                            <w:top w:val="none" w:sz="0" w:space="0" w:color="auto"/>
                                            <w:left w:val="none" w:sz="0" w:space="0" w:color="auto"/>
                                            <w:bottom w:val="none" w:sz="0" w:space="0" w:color="auto"/>
                                            <w:right w:val="none" w:sz="0" w:space="0" w:color="auto"/>
                                          </w:divBdr>
                                          <w:divsChild>
                                            <w:div w:id="1287006625">
                                              <w:marLeft w:val="0"/>
                                              <w:marRight w:val="0"/>
                                              <w:marTop w:val="0"/>
                                              <w:marBottom w:val="0"/>
                                              <w:divBdr>
                                                <w:top w:val="none" w:sz="0" w:space="0" w:color="auto"/>
                                                <w:left w:val="none" w:sz="0" w:space="0" w:color="auto"/>
                                                <w:bottom w:val="none" w:sz="0" w:space="0" w:color="auto"/>
                                                <w:right w:val="none" w:sz="0" w:space="0" w:color="auto"/>
                                              </w:divBdr>
                                              <w:divsChild>
                                                <w:div w:id="794716239">
                                                  <w:marLeft w:val="0"/>
                                                  <w:marRight w:val="0"/>
                                                  <w:marTop w:val="0"/>
                                                  <w:marBottom w:val="0"/>
                                                  <w:divBdr>
                                                    <w:top w:val="none" w:sz="0" w:space="0" w:color="auto"/>
                                                    <w:left w:val="none" w:sz="0" w:space="0" w:color="auto"/>
                                                    <w:bottom w:val="none" w:sz="0" w:space="0" w:color="auto"/>
                                                    <w:right w:val="none" w:sz="0" w:space="0" w:color="auto"/>
                                                  </w:divBdr>
                                                </w:div>
                                                <w:div w:id="1213496423">
                                                  <w:marLeft w:val="0"/>
                                                  <w:marRight w:val="0"/>
                                                  <w:marTop w:val="0"/>
                                                  <w:marBottom w:val="0"/>
                                                  <w:divBdr>
                                                    <w:top w:val="none" w:sz="0" w:space="0" w:color="auto"/>
                                                    <w:left w:val="none" w:sz="0" w:space="0" w:color="auto"/>
                                                    <w:bottom w:val="none" w:sz="0" w:space="0" w:color="auto"/>
                                                    <w:right w:val="none" w:sz="0" w:space="0" w:color="auto"/>
                                                  </w:divBdr>
                                                  <w:divsChild>
                                                    <w:div w:id="17650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356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878798">
                      <w:marLeft w:val="0"/>
                      <w:marRight w:val="0"/>
                      <w:marTop w:val="0"/>
                      <w:marBottom w:val="0"/>
                      <w:divBdr>
                        <w:top w:val="none" w:sz="0" w:space="0" w:color="auto"/>
                        <w:left w:val="none" w:sz="0" w:space="0" w:color="auto"/>
                        <w:bottom w:val="none" w:sz="0" w:space="0" w:color="auto"/>
                        <w:right w:val="none" w:sz="0" w:space="0" w:color="auto"/>
                      </w:divBdr>
                      <w:divsChild>
                        <w:div w:id="891385866">
                          <w:marLeft w:val="0"/>
                          <w:marRight w:val="0"/>
                          <w:marTop w:val="0"/>
                          <w:marBottom w:val="0"/>
                          <w:divBdr>
                            <w:top w:val="none" w:sz="0" w:space="0" w:color="auto"/>
                            <w:left w:val="none" w:sz="0" w:space="0" w:color="auto"/>
                            <w:bottom w:val="none" w:sz="0" w:space="0" w:color="auto"/>
                            <w:right w:val="none" w:sz="0" w:space="0" w:color="auto"/>
                          </w:divBdr>
                          <w:divsChild>
                            <w:div w:id="1167943348">
                              <w:marLeft w:val="0"/>
                              <w:marRight w:val="0"/>
                              <w:marTop w:val="0"/>
                              <w:marBottom w:val="0"/>
                              <w:divBdr>
                                <w:top w:val="none" w:sz="0" w:space="0" w:color="auto"/>
                                <w:left w:val="none" w:sz="0" w:space="0" w:color="auto"/>
                                <w:bottom w:val="none" w:sz="0" w:space="0" w:color="auto"/>
                                <w:right w:val="none" w:sz="0" w:space="0" w:color="auto"/>
                              </w:divBdr>
                              <w:divsChild>
                                <w:div w:id="1559584633">
                                  <w:marLeft w:val="0"/>
                                  <w:marRight w:val="0"/>
                                  <w:marTop w:val="0"/>
                                  <w:marBottom w:val="0"/>
                                  <w:divBdr>
                                    <w:top w:val="none" w:sz="0" w:space="0" w:color="auto"/>
                                    <w:left w:val="none" w:sz="0" w:space="0" w:color="auto"/>
                                    <w:bottom w:val="none" w:sz="0" w:space="0" w:color="auto"/>
                                    <w:right w:val="none" w:sz="0" w:space="0" w:color="auto"/>
                                  </w:divBdr>
                                  <w:divsChild>
                                    <w:div w:id="1657611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9118750">
          <w:marLeft w:val="0"/>
          <w:marRight w:val="0"/>
          <w:marTop w:val="0"/>
          <w:marBottom w:val="0"/>
          <w:divBdr>
            <w:top w:val="none" w:sz="0" w:space="0" w:color="auto"/>
            <w:left w:val="none" w:sz="0" w:space="0" w:color="auto"/>
            <w:bottom w:val="none" w:sz="0" w:space="0" w:color="auto"/>
            <w:right w:val="none" w:sz="0" w:space="0" w:color="auto"/>
          </w:divBdr>
          <w:divsChild>
            <w:div w:id="1023048505">
              <w:marLeft w:val="0"/>
              <w:marRight w:val="0"/>
              <w:marTop w:val="0"/>
              <w:marBottom w:val="0"/>
              <w:divBdr>
                <w:top w:val="none" w:sz="0" w:space="0" w:color="auto"/>
                <w:left w:val="none" w:sz="0" w:space="0" w:color="auto"/>
                <w:bottom w:val="none" w:sz="0" w:space="0" w:color="auto"/>
                <w:right w:val="none" w:sz="0" w:space="0" w:color="auto"/>
              </w:divBdr>
              <w:divsChild>
                <w:div w:id="1369799096">
                  <w:marLeft w:val="0"/>
                  <w:marRight w:val="0"/>
                  <w:marTop w:val="0"/>
                  <w:marBottom w:val="0"/>
                  <w:divBdr>
                    <w:top w:val="none" w:sz="0" w:space="0" w:color="auto"/>
                    <w:left w:val="none" w:sz="0" w:space="0" w:color="auto"/>
                    <w:bottom w:val="none" w:sz="0" w:space="0" w:color="auto"/>
                    <w:right w:val="none" w:sz="0" w:space="0" w:color="auto"/>
                  </w:divBdr>
                  <w:divsChild>
                    <w:div w:id="1010839184">
                      <w:marLeft w:val="0"/>
                      <w:marRight w:val="0"/>
                      <w:marTop w:val="0"/>
                      <w:marBottom w:val="0"/>
                      <w:divBdr>
                        <w:top w:val="none" w:sz="0" w:space="0" w:color="auto"/>
                        <w:left w:val="none" w:sz="0" w:space="0" w:color="auto"/>
                        <w:bottom w:val="none" w:sz="0" w:space="0" w:color="auto"/>
                        <w:right w:val="none" w:sz="0" w:space="0" w:color="auto"/>
                      </w:divBdr>
                      <w:divsChild>
                        <w:div w:id="228998760">
                          <w:marLeft w:val="0"/>
                          <w:marRight w:val="0"/>
                          <w:marTop w:val="0"/>
                          <w:marBottom w:val="0"/>
                          <w:divBdr>
                            <w:top w:val="none" w:sz="0" w:space="0" w:color="auto"/>
                            <w:left w:val="none" w:sz="0" w:space="0" w:color="auto"/>
                            <w:bottom w:val="none" w:sz="0" w:space="0" w:color="auto"/>
                            <w:right w:val="none" w:sz="0" w:space="0" w:color="auto"/>
                          </w:divBdr>
                          <w:divsChild>
                            <w:div w:id="1104151576">
                              <w:marLeft w:val="0"/>
                              <w:marRight w:val="0"/>
                              <w:marTop w:val="0"/>
                              <w:marBottom w:val="0"/>
                              <w:divBdr>
                                <w:top w:val="none" w:sz="0" w:space="0" w:color="auto"/>
                                <w:left w:val="none" w:sz="0" w:space="0" w:color="auto"/>
                                <w:bottom w:val="none" w:sz="0" w:space="0" w:color="auto"/>
                                <w:right w:val="none" w:sz="0" w:space="0" w:color="auto"/>
                              </w:divBdr>
                              <w:divsChild>
                                <w:div w:id="506599320">
                                  <w:marLeft w:val="0"/>
                                  <w:marRight w:val="0"/>
                                  <w:marTop w:val="0"/>
                                  <w:marBottom w:val="0"/>
                                  <w:divBdr>
                                    <w:top w:val="none" w:sz="0" w:space="0" w:color="auto"/>
                                    <w:left w:val="none" w:sz="0" w:space="0" w:color="auto"/>
                                    <w:bottom w:val="none" w:sz="0" w:space="0" w:color="auto"/>
                                    <w:right w:val="none" w:sz="0" w:space="0" w:color="auto"/>
                                  </w:divBdr>
                                  <w:divsChild>
                                    <w:div w:id="181361211">
                                      <w:marLeft w:val="0"/>
                                      <w:marRight w:val="0"/>
                                      <w:marTop w:val="0"/>
                                      <w:marBottom w:val="0"/>
                                      <w:divBdr>
                                        <w:top w:val="none" w:sz="0" w:space="0" w:color="auto"/>
                                        <w:left w:val="none" w:sz="0" w:space="0" w:color="auto"/>
                                        <w:bottom w:val="none" w:sz="0" w:space="0" w:color="auto"/>
                                        <w:right w:val="none" w:sz="0" w:space="0" w:color="auto"/>
                                      </w:divBdr>
                                      <w:divsChild>
                                        <w:div w:id="1905408735">
                                          <w:marLeft w:val="0"/>
                                          <w:marRight w:val="0"/>
                                          <w:marTop w:val="0"/>
                                          <w:marBottom w:val="0"/>
                                          <w:divBdr>
                                            <w:top w:val="none" w:sz="0" w:space="0" w:color="auto"/>
                                            <w:left w:val="none" w:sz="0" w:space="0" w:color="auto"/>
                                            <w:bottom w:val="none" w:sz="0" w:space="0" w:color="auto"/>
                                            <w:right w:val="none" w:sz="0" w:space="0" w:color="auto"/>
                                          </w:divBdr>
                                          <w:divsChild>
                                            <w:div w:id="964313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34211562">
          <w:marLeft w:val="0"/>
          <w:marRight w:val="0"/>
          <w:marTop w:val="0"/>
          <w:marBottom w:val="0"/>
          <w:divBdr>
            <w:top w:val="none" w:sz="0" w:space="0" w:color="auto"/>
            <w:left w:val="none" w:sz="0" w:space="0" w:color="auto"/>
            <w:bottom w:val="none" w:sz="0" w:space="0" w:color="auto"/>
            <w:right w:val="none" w:sz="0" w:space="0" w:color="auto"/>
          </w:divBdr>
          <w:divsChild>
            <w:div w:id="1750885425">
              <w:marLeft w:val="0"/>
              <w:marRight w:val="0"/>
              <w:marTop w:val="0"/>
              <w:marBottom w:val="0"/>
              <w:divBdr>
                <w:top w:val="none" w:sz="0" w:space="0" w:color="auto"/>
                <w:left w:val="none" w:sz="0" w:space="0" w:color="auto"/>
                <w:bottom w:val="none" w:sz="0" w:space="0" w:color="auto"/>
                <w:right w:val="none" w:sz="0" w:space="0" w:color="auto"/>
              </w:divBdr>
              <w:divsChild>
                <w:div w:id="870455580">
                  <w:marLeft w:val="0"/>
                  <w:marRight w:val="0"/>
                  <w:marTop w:val="0"/>
                  <w:marBottom w:val="0"/>
                  <w:divBdr>
                    <w:top w:val="none" w:sz="0" w:space="0" w:color="auto"/>
                    <w:left w:val="none" w:sz="0" w:space="0" w:color="auto"/>
                    <w:bottom w:val="none" w:sz="0" w:space="0" w:color="auto"/>
                    <w:right w:val="none" w:sz="0" w:space="0" w:color="auto"/>
                  </w:divBdr>
                  <w:divsChild>
                    <w:div w:id="146633480">
                      <w:marLeft w:val="0"/>
                      <w:marRight w:val="0"/>
                      <w:marTop w:val="0"/>
                      <w:marBottom w:val="0"/>
                      <w:divBdr>
                        <w:top w:val="none" w:sz="0" w:space="0" w:color="auto"/>
                        <w:left w:val="none" w:sz="0" w:space="0" w:color="auto"/>
                        <w:bottom w:val="none" w:sz="0" w:space="0" w:color="auto"/>
                        <w:right w:val="none" w:sz="0" w:space="0" w:color="auto"/>
                      </w:divBdr>
                      <w:divsChild>
                        <w:div w:id="731733149">
                          <w:marLeft w:val="0"/>
                          <w:marRight w:val="0"/>
                          <w:marTop w:val="0"/>
                          <w:marBottom w:val="0"/>
                          <w:divBdr>
                            <w:top w:val="none" w:sz="0" w:space="0" w:color="auto"/>
                            <w:left w:val="none" w:sz="0" w:space="0" w:color="auto"/>
                            <w:bottom w:val="none" w:sz="0" w:space="0" w:color="auto"/>
                            <w:right w:val="none" w:sz="0" w:space="0" w:color="auto"/>
                          </w:divBdr>
                          <w:divsChild>
                            <w:div w:id="440877118">
                              <w:marLeft w:val="0"/>
                              <w:marRight w:val="0"/>
                              <w:marTop w:val="0"/>
                              <w:marBottom w:val="0"/>
                              <w:divBdr>
                                <w:top w:val="none" w:sz="0" w:space="0" w:color="auto"/>
                                <w:left w:val="none" w:sz="0" w:space="0" w:color="auto"/>
                                <w:bottom w:val="none" w:sz="0" w:space="0" w:color="auto"/>
                                <w:right w:val="none" w:sz="0" w:space="0" w:color="auto"/>
                              </w:divBdr>
                              <w:divsChild>
                                <w:div w:id="1294215598">
                                  <w:marLeft w:val="0"/>
                                  <w:marRight w:val="0"/>
                                  <w:marTop w:val="0"/>
                                  <w:marBottom w:val="0"/>
                                  <w:divBdr>
                                    <w:top w:val="none" w:sz="0" w:space="0" w:color="auto"/>
                                    <w:left w:val="none" w:sz="0" w:space="0" w:color="auto"/>
                                    <w:bottom w:val="none" w:sz="0" w:space="0" w:color="auto"/>
                                    <w:right w:val="none" w:sz="0" w:space="0" w:color="auto"/>
                                  </w:divBdr>
                                  <w:divsChild>
                                    <w:div w:id="1046833962">
                                      <w:marLeft w:val="0"/>
                                      <w:marRight w:val="0"/>
                                      <w:marTop w:val="0"/>
                                      <w:marBottom w:val="0"/>
                                      <w:divBdr>
                                        <w:top w:val="none" w:sz="0" w:space="0" w:color="auto"/>
                                        <w:left w:val="none" w:sz="0" w:space="0" w:color="auto"/>
                                        <w:bottom w:val="none" w:sz="0" w:space="0" w:color="auto"/>
                                        <w:right w:val="none" w:sz="0" w:space="0" w:color="auto"/>
                                      </w:divBdr>
                                      <w:divsChild>
                                        <w:div w:id="1524510808">
                                          <w:marLeft w:val="0"/>
                                          <w:marRight w:val="0"/>
                                          <w:marTop w:val="0"/>
                                          <w:marBottom w:val="0"/>
                                          <w:divBdr>
                                            <w:top w:val="none" w:sz="0" w:space="0" w:color="auto"/>
                                            <w:left w:val="none" w:sz="0" w:space="0" w:color="auto"/>
                                            <w:bottom w:val="none" w:sz="0" w:space="0" w:color="auto"/>
                                            <w:right w:val="none" w:sz="0" w:space="0" w:color="auto"/>
                                          </w:divBdr>
                                          <w:divsChild>
                                            <w:div w:id="17358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2299369">
          <w:marLeft w:val="0"/>
          <w:marRight w:val="0"/>
          <w:marTop w:val="0"/>
          <w:marBottom w:val="0"/>
          <w:divBdr>
            <w:top w:val="none" w:sz="0" w:space="0" w:color="auto"/>
            <w:left w:val="none" w:sz="0" w:space="0" w:color="auto"/>
            <w:bottom w:val="none" w:sz="0" w:space="0" w:color="auto"/>
            <w:right w:val="none" w:sz="0" w:space="0" w:color="auto"/>
          </w:divBdr>
          <w:divsChild>
            <w:div w:id="1342053327">
              <w:marLeft w:val="0"/>
              <w:marRight w:val="0"/>
              <w:marTop w:val="0"/>
              <w:marBottom w:val="0"/>
              <w:divBdr>
                <w:top w:val="none" w:sz="0" w:space="0" w:color="auto"/>
                <w:left w:val="none" w:sz="0" w:space="0" w:color="auto"/>
                <w:bottom w:val="none" w:sz="0" w:space="0" w:color="auto"/>
                <w:right w:val="none" w:sz="0" w:space="0" w:color="auto"/>
              </w:divBdr>
              <w:divsChild>
                <w:div w:id="1460298621">
                  <w:marLeft w:val="0"/>
                  <w:marRight w:val="0"/>
                  <w:marTop w:val="0"/>
                  <w:marBottom w:val="0"/>
                  <w:divBdr>
                    <w:top w:val="none" w:sz="0" w:space="0" w:color="auto"/>
                    <w:left w:val="none" w:sz="0" w:space="0" w:color="auto"/>
                    <w:bottom w:val="none" w:sz="0" w:space="0" w:color="auto"/>
                    <w:right w:val="none" w:sz="0" w:space="0" w:color="auto"/>
                  </w:divBdr>
                  <w:divsChild>
                    <w:div w:id="1830246732">
                      <w:marLeft w:val="0"/>
                      <w:marRight w:val="0"/>
                      <w:marTop w:val="0"/>
                      <w:marBottom w:val="0"/>
                      <w:divBdr>
                        <w:top w:val="none" w:sz="0" w:space="0" w:color="auto"/>
                        <w:left w:val="none" w:sz="0" w:space="0" w:color="auto"/>
                        <w:bottom w:val="none" w:sz="0" w:space="0" w:color="auto"/>
                        <w:right w:val="none" w:sz="0" w:space="0" w:color="auto"/>
                      </w:divBdr>
                      <w:divsChild>
                        <w:div w:id="1287352134">
                          <w:marLeft w:val="0"/>
                          <w:marRight w:val="0"/>
                          <w:marTop w:val="0"/>
                          <w:marBottom w:val="0"/>
                          <w:divBdr>
                            <w:top w:val="none" w:sz="0" w:space="0" w:color="auto"/>
                            <w:left w:val="none" w:sz="0" w:space="0" w:color="auto"/>
                            <w:bottom w:val="none" w:sz="0" w:space="0" w:color="auto"/>
                            <w:right w:val="none" w:sz="0" w:space="0" w:color="auto"/>
                          </w:divBdr>
                          <w:divsChild>
                            <w:div w:id="38669962">
                              <w:marLeft w:val="0"/>
                              <w:marRight w:val="0"/>
                              <w:marTop w:val="0"/>
                              <w:marBottom w:val="0"/>
                              <w:divBdr>
                                <w:top w:val="none" w:sz="0" w:space="0" w:color="auto"/>
                                <w:left w:val="none" w:sz="0" w:space="0" w:color="auto"/>
                                <w:bottom w:val="none" w:sz="0" w:space="0" w:color="auto"/>
                                <w:right w:val="none" w:sz="0" w:space="0" w:color="auto"/>
                              </w:divBdr>
                              <w:divsChild>
                                <w:div w:id="1955018229">
                                  <w:marLeft w:val="0"/>
                                  <w:marRight w:val="0"/>
                                  <w:marTop w:val="0"/>
                                  <w:marBottom w:val="0"/>
                                  <w:divBdr>
                                    <w:top w:val="none" w:sz="0" w:space="0" w:color="auto"/>
                                    <w:left w:val="none" w:sz="0" w:space="0" w:color="auto"/>
                                    <w:bottom w:val="none" w:sz="0" w:space="0" w:color="auto"/>
                                    <w:right w:val="none" w:sz="0" w:space="0" w:color="auto"/>
                                  </w:divBdr>
                                  <w:divsChild>
                                    <w:div w:id="830945454">
                                      <w:marLeft w:val="0"/>
                                      <w:marRight w:val="0"/>
                                      <w:marTop w:val="0"/>
                                      <w:marBottom w:val="0"/>
                                      <w:divBdr>
                                        <w:top w:val="none" w:sz="0" w:space="0" w:color="auto"/>
                                        <w:left w:val="none" w:sz="0" w:space="0" w:color="auto"/>
                                        <w:bottom w:val="none" w:sz="0" w:space="0" w:color="auto"/>
                                        <w:right w:val="none" w:sz="0" w:space="0" w:color="auto"/>
                                      </w:divBdr>
                                      <w:divsChild>
                                        <w:div w:id="909072882">
                                          <w:marLeft w:val="0"/>
                                          <w:marRight w:val="0"/>
                                          <w:marTop w:val="0"/>
                                          <w:marBottom w:val="0"/>
                                          <w:divBdr>
                                            <w:top w:val="none" w:sz="0" w:space="0" w:color="auto"/>
                                            <w:left w:val="none" w:sz="0" w:space="0" w:color="auto"/>
                                            <w:bottom w:val="none" w:sz="0" w:space="0" w:color="auto"/>
                                            <w:right w:val="none" w:sz="0" w:space="0" w:color="auto"/>
                                          </w:divBdr>
                                          <w:divsChild>
                                            <w:div w:id="136782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5354854">
          <w:marLeft w:val="0"/>
          <w:marRight w:val="0"/>
          <w:marTop w:val="0"/>
          <w:marBottom w:val="0"/>
          <w:divBdr>
            <w:top w:val="none" w:sz="0" w:space="0" w:color="auto"/>
            <w:left w:val="none" w:sz="0" w:space="0" w:color="auto"/>
            <w:bottom w:val="none" w:sz="0" w:space="0" w:color="auto"/>
            <w:right w:val="none" w:sz="0" w:space="0" w:color="auto"/>
          </w:divBdr>
          <w:divsChild>
            <w:div w:id="188105769">
              <w:marLeft w:val="0"/>
              <w:marRight w:val="0"/>
              <w:marTop w:val="0"/>
              <w:marBottom w:val="0"/>
              <w:divBdr>
                <w:top w:val="none" w:sz="0" w:space="0" w:color="auto"/>
                <w:left w:val="none" w:sz="0" w:space="0" w:color="auto"/>
                <w:bottom w:val="none" w:sz="0" w:space="0" w:color="auto"/>
                <w:right w:val="none" w:sz="0" w:space="0" w:color="auto"/>
              </w:divBdr>
              <w:divsChild>
                <w:div w:id="1220287570">
                  <w:marLeft w:val="0"/>
                  <w:marRight w:val="0"/>
                  <w:marTop w:val="0"/>
                  <w:marBottom w:val="0"/>
                  <w:divBdr>
                    <w:top w:val="none" w:sz="0" w:space="0" w:color="auto"/>
                    <w:left w:val="none" w:sz="0" w:space="0" w:color="auto"/>
                    <w:bottom w:val="none" w:sz="0" w:space="0" w:color="auto"/>
                    <w:right w:val="none" w:sz="0" w:space="0" w:color="auto"/>
                  </w:divBdr>
                  <w:divsChild>
                    <w:div w:id="1789662121">
                      <w:marLeft w:val="0"/>
                      <w:marRight w:val="0"/>
                      <w:marTop w:val="0"/>
                      <w:marBottom w:val="0"/>
                      <w:divBdr>
                        <w:top w:val="none" w:sz="0" w:space="0" w:color="auto"/>
                        <w:left w:val="none" w:sz="0" w:space="0" w:color="auto"/>
                        <w:bottom w:val="none" w:sz="0" w:space="0" w:color="auto"/>
                        <w:right w:val="none" w:sz="0" w:space="0" w:color="auto"/>
                      </w:divBdr>
                      <w:divsChild>
                        <w:div w:id="587538363">
                          <w:marLeft w:val="0"/>
                          <w:marRight w:val="0"/>
                          <w:marTop w:val="0"/>
                          <w:marBottom w:val="0"/>
                          <w:divBdr>
                            <w:top w:val="none" w:sz="0" w:space="0" w:color="auto"/>
                            <w:left w:val="none" w:sz="0" w:space="0" w:color="auto"/>
                            <w:bottom w:val="none" w:sz="0" w:space="0" w:color="auto"/>
                            <w:right w:val="none" w:sz="0" w:space="0" w:color="auto"/>
                          </w:divBdr>
                          <w:divsChild>
                            <w:div w:id="312683277">
                              <w:marLeft w:val="0"/>
                              <w:marRight w:val="0"/>
                              <w:marTop w:val="0"/>
                              <w:marBottom w:val="0"/>
                              <w:divBdr>
                                <w:top w:val="none" w:sz="0" w:space="0" w:color="auto"/>
                                <w:left w:val="none" w:sz="0" w:space="0" w:color="auto"/>
                                <w:bottom w:val="none" w:sz="0" w:space="0" w:color="auto"/>
                                <w:right w:val="none" w:sz="0" w:space="0" w:color="auto"/>
                              </w:divBdr>
                              <w:divsChild>
                                <w:div w:id="1929345186">
                                  <w:marLeft w:val="0"/>
                                  <w:marRight w:val="0"/>
                                  <w:marTop w:val="0"/>
                                  <w:marBottom w:val="0"/>
                                  <w:divBdr>
                                    <w:top w:val="none" w:sz="0" w:space="0" w:color="auto"/>
                                    <w:left w:val="none" w:sz="0" w:space="0" w:color="auto"/>
                                    <w:bottom w:val="none" w:sz="0" w:space="0" w:color="auto"/>
                                    <w:right w:val="none" w:sz="0" w:space="0" w:color="auto"/>
                                  </w:divBdr>
                                  <w:divsChild>
                                    <w:div w:id="232089787">
                                      <w:marLeft w:val="0"/>
                                      <w:marRight w:val="0"/>
                                      <w:marTop w:val="0"/>
                                      <w:marBottom w:val="0"/>
                                      <w:divBdr>
                                        <w:top w:val="none" w:sz="0" w:space="0" w:color="auto"/>
                                        <w:left w:val="none" w:sz="0" w:space="0" w:color="auto"/>
                                        <w:bottom w:val="none" w:sz="0" w:space="0" w:color="auto"/>
                                        <w:right w:val="none" w:sz="0" w:space="0" w:color="auto"/>
                                      </w:divBdr>
                                      <w:divsChild>
                                        <w:div w:id="1566068572">
                                          <w:marLeft w:val="0"/>
                                          <w:marRight w:val="0"/>
                                          <w:marTop w:val="0"/>
                                          <w:marBottom w:val="0"/>
                                          <w:divBdr>
                                            <w:top w:val="none" w:sz="0" w:space="0" w:color="auto"/>
                                            <w:left w:val="none" w:sz="0" w:space="0" w:color="auto"/>
                                            <w:bottom w:val="none" w:sz="0" w:space="0" w:color="auto"/>
                                            <w:right w:val="none" w:sz="0" w:space="0" w:color="auto"/>
                                          </w:divBdr>
                                          <w:divsChild>
                                            <w:div w:id="2904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66857906">
          <w:marLeft w:val="0"/>
          <w:marRight w:val="0"/>
          <w:marTop w:val="0"/>
          <w:marBottom w:val="0"/>
          <w:divBdr>
            <w:top w:val="none" w:sz="0" w:space="0" w:color="auto"/>
            <w:left w:val="none" w:sz="0" w:space="0" w:color="auto"/>
            <w:bottom w:val="none" w:sz="0" w:space="0" w:color="auto"/>
            <w:right w:val="none" w:sz="0" w:space="0" w:color="auto"/>
          </w:divBdr>
          <w:divsChild>
            <w:div w:id="743138243">
              <w:marLeft w:val="0"/>
              <w:marRight w:val="0"/>
              <w:marTop w:val="0"/>
              <w:marBottom w:val="0"/>
              <w:divBdr>
                <w:top w:val="none" w:sz="0" w:space="0" w:color="auto"/>
                <w:left w:val="none" w:sz="0" w:space="0" w:color="auto"/>
                <w:bottom w:val="none" w:sz="0" w:space="0" w:color="auto"/>
                <w:right w:val="none" w:sz="0" w:space="0" w:color="auto"/>
              </w:divBdr>
              <w:divsChild>
                <w:div w:id="1106466069">
                  <w:marLeft w:val="0"/>
                  <w:marRight w:val="0"/>
                  <w:marTop w:val="0"/>
                  <w:marBottom w:val="0"/>
                  <w:divBdr>
                    <w:top w:val="none" w:sz="0" w:space="0" w:color="auto"/>
                    <w:left w:val="none" w:sz="0" w:space="0" w:color="auto"/>
                    <w:bottom w:val="none" w:sz="0" w:space="0" w:color="auto"/>
                    <w:right w:val="none" w:sz="0" w:space="0" w:color="auto"/>
                  </w:divBdr>
                  <w:divsChild>
                    <w:div w:id="886180112">
                      <w:marLeft w:val="0"/>
                      <w:marRight w:val="0"/>
                      <w:marTop w:val="0"/>
                      <w:marBottom w:val="0"/>
                      <w:divBdr>
                        <w:top w:val="none" w:sz="0" w:space="0" w:color="auto"/>
                        <w:left w:val="none" w:sz="0" w:space="0" w:color="auto"/>
                        <w:bottom w:val="none" w:sz="0" w:space="0" w:color="auto"/>
                        <w:right w:val="none" w:sz="0" w:space="0" w:color="auto"/>
                      </w:divBdr>
                      <w:divsChild>
                        <w:div w:id="1476214549">
                          <w:marLeft w:val="0"/>
                          <w:marRight w:val="0"/>
                          <w:marTop w:val="0"/>
                          <w:marBottom w:val="0"/>
                          <w:divBdr>
                            <w:top w:val="none" w:sz="0" w:space="0" w:color="auto"/>
                            <w:left w:val="none" w:sz="0" w:space="0" w:color="auto"/>
                            <w:bottom w:val="none" w:sz="0" w:space="0" w:color="auto"/>
                            <w:right w:val="none" w:sz="0" w:space="0" w:color="auto"/>
                          </w:divBdr>
                          <w:divsChild>
                            <w:div w:id="1099644108">
                              <w:marLeft w:val="0"/>
                              <w:marRight w:val="0"/>
                              <w:marTop w:val="0"/>
                              <w:marBottom w:val="0"/>
                              <w:divBdr>
                                <w:top w:val="none" w:sz="0" w:space="0" w:color="auto"/>
                                <w:left w:val="none" w:sz="0" w:space="0" w:color="auto"/>
                                <w:bottom w:val="none" w:sz="0" w:space="0" w:color="auto"/>
                                <w:right w:val="none" w:sz="0" w:space="0" w:color="auto"/>
                              </w:divBdr>
                              <w:divsChild>
                                <w:div w:id="83191557">
                                  <w:marLeft w:val="0"/>
                                  <w:marRight w:val="0"/>
                                  <w:marTop w:val="0"/>
                                  <w:marBottom w:val="0"/>
                                  <w:divBdr>
                                    <w:top w:val="none" w:sz="0" w:space="0" w:color="auto"/>
                                    <w:left w:val="none" w:sz="0" w:space="0" w:color="auto"/>
                                    <w:bottom w:val="none" w:sz="0" w:space="0" w:color="auto"/>
                                    <w:right w:val="none" w:sz="0" w:space="0" w:color="auto"/>
                                  </w:divBdr>
                                  <w:divsChild>
                                    <w:div w:id="2027629097">
                                      <w:marLeft w:val="0"/>
                                      <w:marRight w:val="0"/>
                                      <w:marTop w:val="0"/>
                                      <w:marBottom w:val="0"/>
                                      <w:divBdr>
                                        <w:top w:val="none" w:sz="0" w:space="0" w:color="auto"/>
                                        <w:left w:val="none" w:sz="0" w:space="0" w:color="auto"/>
                                        <w:bottom w:val="none" w:sz="0" w:space="0" w:color="auto"/>
                                        <w:right w:val="none" w:sz="0" w:space="0" w:color="auto"/>
                                      </w:divBdr>
                                      <w:divsChild>
                                        <w:div w:id="602497898">
                                          <w:marLeft w:val="0"/>
                                          <w:marRight w:val="0"/>
                                          <w:marTop w:val="0"/>
                                          <w:marBottom w:val="0"/>
                                          <w:divBdr>
                                            <w:top w:val="none" w:sz="0" w:space="0" w:color="auto"/>
                                            <w:left w:val="none" w:sz="0" w:space="0" w:color="auto"/>
                                            <w:bottom w:val="none" w:sz="0" w:space="0" w:color="auto"/>
                                            <w:right w:val="none" w:sz="0" w:space="0" w:color="auto"/>
                                          </w:divBdr>
                                          <w:divsChild>
                                            <w:div w:id="1468859978">
                                              <w:marLeft w:val="0"/>
                                              <w:marRight w:val="0"/>
                                              <w:marTop w:val="0"/>
                                              <w:marBottom w:val="0"/>
                                              <w:divBdr>
                                                <w:top w:val="none" w:sz="0" w:space="0" w:color="auto"/>
                                                <w:left w:val="none" w:sz="0" w:space="0" w:color="auto"/>
                                                <w:bottom w:val="none" w:sz="0" w:space="0" w:color="auto"/>
                                                <w:right w:val="none" w:sz="0" w:space="0" w:color="auto"/>
                                              </w:divBdr>
                                              <w:divsChild>
                                                <w:div w:id="1142579593">
                                                  <w:marLeft w:val="0"/>
                                                  <w:marRight w:val="0"/>
                                                  <w:marTop w:val="0"/>
                                                  <w:marBottom w:val="0"/>
                                                  <w:divBdr>
                                                    <w:top w:val="none" w:sz="0" w:space="0" w:color="auto"/>
                                                    <w:left w:val="none" w:sz="0" w:space="0" w:color="auto"/>
                                                    <w:bottom w:val="none" w:sz="0" w:space="0" w:color="auto"/>
                                                    <w:right w:val="none" w:sz="0" w:space="0" w:color="auto"/>
                                                  </w:divBdr>
                                                  <w:divsChild>
                                                    <w:div w:id="1274245450">
                                                      <w:marLeft w:val="0"/>
                                                      <w:marRight w:val="0"/>
                                                      <w:marTop w:val="0"/>
                                                      <w:marBottom w:val="0"/>
                                                      <w:divBdr>
                                                        <w:top w:val="none" w:sz="0" w:space="0" w:color="auto"/>
                                                        <w:left w:val="none" w:sz="0" w:space="0" w:color="auto"/>
                                                        <w:bottom w:val="none" w:sz="0" w:space="0" w:color="auto"/>
                                                        <w:right w:val="none" w:sz="0" w:space="0" w:color="auto"/>
                                                      </w:divBdr>
                                                    </w:div>
                                                  </w:divsChild>
                                                </w:div>
                                                <w:div w:id="207068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6838454">
                              <w:marLeft w:val="0"/>
                              <w:marRight w:val="0"/>
                              <w:marTop w:val="0"/>
                              <w:marBottom w:val="0"/>
                              <w:divBdr>
                                <w:top w:val="none" w:sz="0" w:space="0" w:color="auto"/>
                                <w:left w:val="none" w:sz="0" w:space="0" w:color="auto"/>
                                <w:bottom w:val="none" w:sz="0" w:space="0" w:color="auto"/>
                                <w:right w:val="none" w:sz="0" w:space="0" w:color="auto"/>
                              </w:divBdr>
                              <w:divsChild>
                                <w:div w:id="2075854498">
                                  <w:marLeft w:val="0"/>
                                  <w:marRight w:val="0"/>
                                  <w:marTop w:val="0"/>
                                  <w:marBottom w:val="0"/>
                                  <w:divBdr>
                                    <w:top w:val="none" w:sz="0" w:space="0" w:color="auto"/>
                                    <w:left w:val="none" w:sz="0" w:space="0" w:color="auto"/>
                                    <w:bottom w:val="none" w:sz="0" w:space="0" w:color="auto"/>
                                    <w:right w:val="none" w:sz="0" w:space="0" w:color="auto"/>
                                  </w:divBdr>
                                  <w:divsChild>
                                    <w:div w:id="163784867">
                                      <w:marLeft w:val="0"/>
                                      <w:marRight w:val="0"/>
                                      <w:marTop w:val="0"/>
                                      <w:marBottom w:val="0"/>
                                      <w:divBdr>
                                        <w:top w:val="none" w:sz="0" w:space="0" w:color="auto"/>
                                        <w:left w:val="none" w:sz="0" w:space="0" w:color="auto"/>
                                        <w:bottom w:val="none" w:sz="0" w:space="0" w:color="auto"/>
                                        <w:right w:val="none" w:sz="0" w:space="0" w:color="auto"/>
                                      </w:divBdr>
                                      <w:divsChild>
                                        <w:div w:id="122620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04246686">
                      <w:marLeft w:val="0"/>
                      <w:marRight w:val="0"/>
                      <w:marTop w:val="0"/>
                      <w:marBottom w:val="0"/>
                      <w:divBdr>
                        <w:top w:val="none" w:sz="0" w:space="0" w:color="auto"/>
                        <w:left w:val="none" w:sz="0" w:space="0" w:color="auto"/>
                        <w:bottom w:val="none" w:sz="0" w:space="0" w:color="auto"/>
                        <w:right w:val="none" w:sz="0" w:space="0" w:color="auto"/>
                      </w:divBdr>
                      <w:divsChild>
                        <w:div w:id="288122669">
                          <w:marLeft w:val="0"/>
                          <w:marRight w:val="0"/>
                          <w:marTop w:val="0"/>
                          <w:marBottom w:val="0"/>
                          <w:divBdr>
                            <w:top w:val="none" w:sz="0" w:space="0" w:color="auto"/>
                            <w:left w:val="none" w:sz="0" w:space="0" w:color="auto"/>
                            <w:bottom w:val="none" w:sz="0" w:space="0" w:color="auto"/>
                            <w:right w:val="none" w:sz="0" w:space="0" w:color="auto"/>
                          </w:divBdr>
                          <w:divsChild>
                            <w:div w:id="1777677930">
                              <w:marLeft w:val="0"/>
                              <w:marRight w:val="0"/>
                              <w:marTop w:val="0"/>
                              <w:marBottom w:val="0"/>
                              <w:divBdr>
                                <w:top w:val="none" w:sz="0" w:space="0" w:color="auto"/>
                                <w:left w:val="none" w:sz="0" w:space="0" w:color="auto"/>
                                <w:bottom w:val="none" w:sz="0" w:space="0" w:color="auto"/>
                                <w:right w:val="none" w:sz="0" w:space="0" w:color="auto"/>
                              </w:divBdr>
                              <w:divsChild>
                                <w:div w:id="1109739141">
                                  <w:marLeft w:val="0"/>
                                  <w:marRight w:val="0"/>
                                  <w:marTop w:val="0"/>
                                  <w:marBottom w:val="0"/>
                                  <w:divBdr>
                                    <w:top w:val="none" w:sz="0" w:space="0" w:color="auto"/>
                                    <w:left w:val="none" w:sz="0" w:space="0" w:color="auto"/>
                                    <w:bottom w:val="none" w:sz="0" w:space="0" w:color="auto"/>
                                    <w:right w:val="none" w:sz="0" w:space="0" w:color="auto"/>
                                  </w:divBdr>
                                  <w:divsChild>
                                    <w:div w:id="102551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86707198">
          <w:marLeft w:val="0"/>
          <w:marRight w:val="0"/>
          <w:marTop w:val="0"/>
          <w:marBottom w:val="0"/>
          <w:divBdr>
            <w:top w:val="none" w:sz="0" w:space="0" w:color="auto"/>
            <w:left w:val="none" w:sz="0" w:space="0" w:color="auto"/>
            <w:bottom w:val="none" w:sz="0" w:space="0" w:color="auto"/>
            <w:right w:val="none" w:sz="0" w:space="0" w:color="auto"/>
          </w:divBdr>
          <w:divsChild>
            <w:div w:id="664556642">
              <w:marLeft w:val="0"/>
              <w:marRight w:val="0"/>
              <w:marTop w:val="0"/>
              <w:marBottom w:val="0"/>
              <w:divBdr>
                <w:top w:val="none" w:sz="0" w:space="0" w:color="auto"/>
                <w:left w:val="none" w:sz="0" w:space="0" w:color="auto"/>
                <w:bottom w:val="none" w:sz="0" w:space="0" w:color="auto"/>
                <w:right w:val="none" w:sz="0" w:space="0" w:color="auto"/>
              </w:divBdr>
              <w:divsChild>
                <w:div w:id="197400979">
                  <w:marLeft w:val="0"/>
                  <w:marRight w:val="0"/>
                  <w:marTop w:val="0"/>
                  <w:marBottom w:val="0"/>
                  <w:divBdr>
                    <w:top w:val="none" w:sz="0" w:space="0" w:color="auto"/>
                    <w:left w:val="none" w:sz="0" w:space="0" w:color="auto"/>
                    <w:bottom w:val="none" w:sz="0" w:space="0" w:color="auto"/>
                    <w:right w:val="none" w:sz="0" w:space="0" w:color="auto"/>
                  </w:divBdr>
                  <w:divsChild>
                    <w:div w:id="1684699992">
                      <w:marLeft w:val="0"/>
                      <w:marRight w:val="0"/>
                      <w:marTop w:val="0"/>
                      <w:marBottom w:val="0"/>
                      <w:divBdr>
                        <w:top w:val="none" w:sz="0" w:space="0" w:color="auto"/>
                        <w:left w:val="none" w:sz="0" w:space="0" w:color="auto"/>
                        <w:bottom w:val="none" w:sz="0" w:space="0" w:color="auto"/>
                        <w:right w:val="none" w:sz="0" w:space="0" w:color="auto"/>
                      </w:divBdr>
                      <w:divsChild>
                        <w:div w:id="810249386">
                          <w:marLeft w:val="0"/>
                          <w:marRight w:val="0"/>
                          <w:marTop w:val="0"/>
                          <w:marBottom w:val="0"/>
                          <w:divBdr>
                            <w:top w:val="none" w:sz="0" w:space="0" w:color="auto"/>
                            <w:left w:val="none" w:sz="0" w:space="0" w:color="auto"/>
                            <w:bottom w:val="none" w:sz="0" w:space="0" w:color="auto"/>
                            <w:right w:val="none" w:sz="0" w:space="0" w:color="auto"/>
                          </w:divBdr>
                          <w:divsChild>
                            <w:div w:id="86853458">
                              <w:marLeft w:val="0"/>
                              <w:marRight w:val="0"/>
                              <w:marTop w:val="0"/>
                              <w:marBottom w:val="0"/>
                              <w:divBdr>
                                <w:top w:val="none" w:sz="0" w:space="0" w:color="auto"/>
                                <w:left w:val="none" w:sz="0" w:space="0" w:color="auto"/>
                                <w:bottom w:val="none" w:sz="0" w:space="0" w:color="auto"/>
                                <w:right w:val="none" w:sz="0" w:space="0" w:color="auto"/>
                              </w:divBdr>
                              <w:divsChild>
                                <w:div w:id="337660837">
                                  <w:marLeft w:val="0"/>
                                  <w:marRight w:val="0"/>
                                  <w:marTop w:val="0"/>
                                  <w:marBottom w:val="0"/>
                                  <w:divBdr>
                                    <w:top w:val="none" w:sz="0" w:space="0" w:color="auto"/>
                                    <w:left w:val="none" w:sz="0" w:space="0" w:color="auto"/>
                                    <w:bottom w:val="none" w:sz="0" w:space="0" w:color="auto"/>
                                    <w:right w:val="none" w:sz="0" w:space="0" w:color="auto"/>
                                  </w:divBdr>
                                  <w:divsChild>
                                    <w:div w:id="1029716466">
                                      <w:marLeft w:val="0"/>
                                      <w:marRight w:val="0"/>
                                      <w:marTop w:val="0"/>
                                      <w:marBottom w:val="0"/>
                                      <w:divBdr>
                                        <w:top w:val="none" w:sz="0" w:space="0" w:color="auto"/>
                                        <w:left w:val="none" w:sz="0" w:space="0" w:color="auto"/>
                                        <w:bottom w:val="none" w:sz="0" w:space="0" w:color="auto"/>
                                        <w:right w:val="none" w:sz="0" w:space="0" w:color="auto"/>
                                      </w:divBdr>
                                      <w:divsChild>
                                        <w:div w:id="2028168084">
                                          <w:marLeft w:val="0"/>
                                          <w:marRight w:val="0"/>
                                          <w:marTop w:val="0"/>
                                          <w:marBottom w:val="0"/>
                                          <w:divBdr>
                                            <w:top w:val="none" w:sz="0" w:space="0" w:color="auto"/>
                                            <w:left w:val="none" w:sz="0" w:space="0" w:color="auto"/>
                                            <w:bottom w:val="none" w:sz="0" w:space="0" w:color="auto"/>
                                            <w:right w:val="none" w:sz="0" w:space="0" w:color="auto"/>
                                          </w:divBdr>
                                          <w:divsChild>
                                            <w:div w:id="18097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88485684">
          <w:marLeft w:val="0"/>
          <w:marRight w:val="0"/>
          <w:marTop w:val="0"/>
          <w:marBottom w:val="0"/>
          <w:divBdr>
            <w:top w:val="none" w:sz="0" w:space="0" w:color="auto"/>
            <w:left w:val="none" w:sz="0" w:space="0" w:color="auto"/>
            <w:bottom w:val="none" w:sz="0" w:space="0" w:color="auto"/>
            <w:right w:val="none" w:sz="0" w:space="0" w:color="auto"/>
          </w:divBdr>
          <w:divsChild>
            <w:div w:id="1886797738">
              <w:marLeft w:val="0"/>
              <w:marRight w:val="0"/>
              <w:marTop w:val="0"/>
              <w:marBottom w:val="0"/>
              <w:divBdr>
                <w:top w:val="none" w:sz="0" w:space="0" w:color="auto"/>
                <w:left w:val="none" w:sz="0" w:space="0" w:color="auto"/>
                <w:bottom w:val="none" w:sz="0" w:space="0" w:color="auto"/>
                <w:right w:val="none" w:sz="0" w:space="0" w:color="auto"/>
              </w:divBdr>
              <w:divsChild>
                <w:div w:id="885146892">
                  <w:marLeft w:val="0"/>
                  <w:marRight w:val="0"/>
                  <w:marTop w:val="0"/>
                  <w:marBottom w:val="0"/>
                  <w:divBdr>
                    <w:top w:val="none" w:sz="0" w:space="0" w:color="auto"/>
                    <w:left w:val="none" w:sz="0" w:space="0" w:color="auto"/>
                    <w:bottom w:val="none" w:sz="0" w:space="0" w:color="auto"/>
                    <w:right w:val="none" w:sz="0" w:space="0" w:color="auto"/>
                  </w:divBdr>
                  <w:divsChild>
                    <w:div w:id="521363330">
                      <w:marLeft w:val="0"/>
                      <w:marRight w:val="0"/>
                      <w:marTop w:val="0"/>
                      <w:marBottom w:val="0"/>
                      <w:divBdr>
                        <w:top w:val="none" w:sz="0" w:space="0" w:color="auto"/>
                        <w:left w:val="none" w:sz="0" w:space="0" w:color="auto"/>
                        <w:bottom w:val="none" w:sz="0" w:space="0" w:color="auto"/>
                        <w:right w:val="none" w:sz="0" w:space="0" w:color="auto"/>
                      </w:divBdr>
                      <w:divsChild>
                        <w:div w:id="380911414">
                          <w:marLeft w:val="0"/>
                          <w:marRight w:val="0"/>
                          <w:marTop w:val="0"/>
                          <w:marBottom w:val="0"/>
                          <w:divBdr>
                            <w:top w:val="none" w:sz="0" w:space="0" w:color="auto"/>
                            <w:left w:val="none" w:sz="0" w:space="0" w:color="auto"/>
                            <w:bottom w:val="none" w:sz="0" w:space="0" w:color="auto"/>
                            <w:right w:val="none" w:sz="0" w:space="0" w:color="auto"/>
                          </w:divBdr>
                          <w:divsChild>
                            <w:div w:id="746464866">
                              <w:marLeft w:val="0"/>
                              <w:marRight w:val="0"/>
                              <w:marTop w:val="0"/>
                              <w:marBottom w:val="0"/>
                              <w:divBdr>
                                <w:top w:val="none" w:sz="0" w:space="0" w:color="auto"/>
                                <w:left w:val="none" w:sz="0" w:space="0" w:color="auto"/>
                                <w:bottom w:val="none" w:sz="0" w:space="0" w:color="auto"/>
                                <w:right w:val="none" w:sz="0" w:space="0" w:color="auto"/>
                              </w:divBdr>
                              <w:divsChild>
                                <w:div w:id="413404322">
                                  <w:marLeft w:val="0"/>
                                  <w:marRight w:val="0"/>
                                  <w:marTop w:val="0"/>
                                  <w:marBottom w:val="0"/>
                                  <w:divBdr>
                                    <w:top w:val="none" w:sz="0" w:space="0" w:color="auto"/>
                                    <w:left w:val="none" w:sz="0" w:space="0" w:color="auto"/>
                                    <w:bottom w:val="none" w:sz="0" w:space="0" w:color="auto"/>
                                    <w:right w:val="none" w:sz="0" w:space="0" w:color="auto"/>
                                  </w:divBdr>
                                  <w:divsChild>
                                    <w:div w:id="1153060323">
                                      <w:marLeft w:val="0"/>
                                      <w:marRight w:val="0"/>
                                      <w:marTop w:val="0"/>
                                      <w:marBottom w:val="0"/>
                                      <w:divBdr>
                                        <w:top w:val="none" w:sz="0" w:space="0" w:color="auto"/>
                                        <w:left w:val="none" w:sz="0" w:space="0" w:color="auto"/>
                                        <w:bottom w:val="none" w:sz="0" w:space="0" w:color="auto"/>
                                        <w:right w:val="none" w:sz="0" w:space="0" w:color="auto"/>
                                      </w:divBdr>
                                      <w:divsChild>
                                        <w:div w:id="35862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244016">
                              <w:marLeft w:val="0"/>
                              <w:marRight w:val="0"/>
                              <w:marTop w:val="0"/>
                              <w:marBottom w:val="0"/>
                              <w:divBdr>
                                <w:top w:val="none" w:sz="0" w:space="0" w:color="auto"/>
                                <w:left w:val="none" w:sz="0" w:space="0" w:color="auto"/>
                                <w:bottom w:val="none" w:sz="0" w:space="0" w:color="auto"/>
                                <w:right w:val="none" w:sz="0" w:space="0" w:color="auto"/>
                              </w:divBdr>
                              <w:divsChild>
                                <w:div w:id="867567378">
                                  <w:marLeft w:val="0"/>
                                  <w:marRight w:val="0"/>
                                  <w:marTop w:val="0"/>
                                  <w:marBottom w:val="0"/>
                                  <w:divBdr>
                                    <w:top w:val="none" w:sz="0" w:space="0" w:color="auto"/>
                                    <w:left w:val="none" w:sz="0" w:space="0" w:color="auto"/>
                                    <w:bottom w:val="none" w:sz="0" w:space="0" w:color="auto"/>
                                    <w:right w:val="none" w:sz="0" w:space="0" w:color="auto"/>
                                  </w:divBdr>
                                  <w:divsChild>
                                    <w:div w:id="1175729487">
                                      <w:marLeft w:val="0"/>
                                      <w:marRight w:val="0"/>
                                      <w:marTop w:val="0"/>
                                      <w:marBottom w:val="0"/>
                                      <w:divBdr>
                                        <w:top w:val="none" w:sz="0" w:space="0" w:color="auto"/>
                                        <w:left w:val="none" w:sz="0" w:space="0" w:color="auto"/>
                                        <w:bottom w:val="none" w:sz="0" w:space="0" w:color="auto"/>
                                        <w:right w:val="none" w:sz="0" w:space="0" w:color="auto"/>
                                      </w:divBdr>
                                      <w:divsChild>
                                        <w:div w:id="1965915810">
                                          <w:marLeft w:val="0"/>
                                          <w:marRight w:val="0"/>
                                          <w:marTop w:val="0"/>
                                          <w:marBottom w:val="0"/>
                                          <w:divBdr>
                                            <w:top w:val="none" w:sz="0" w:space="0" w:color="auto"/>
                                            <w:left w:val="none" w:sz="0" w:space="0" w:color="auto"/>
                                            <w:bottom w:val="none" w:sz="0" w:space="0" w:color="auto"/>
                                            <w:right w:val="none" w:sz="0" w:space="0" w:color="auto"/>
                                          </w:divBdr>
                                          <w:divsChild>
                                            <w:div w:id="1013148499">
                                              <w:marLeft w:val="0"/>
                                              <w:marRight w:val="0"/>
                                              <w:marTop w:val="0"/>
                                              <w:marBottom w:val="0"/>
                                              <w:divBdr>
                                                <w:top w:val="none" w:sz="0" w:space="0" w:color="auto"/>
                                                <w:left w:val="none" w:sz="0" w:space="0" w:color="auto"/>
                                                <w:bottom w:val="none" w:sz="0" w:space="0" w:color="auto"/>
                                                <w:right w:val="none" w:sz="0" w:space="0" w:color="auto"/>
                                              </w:divBdr>
                                              <w:divsChild>
                                                <w:div w:id="569120364">
                                                  <w:marLeft w:val="0"/>
                                                  <w:marRight w:val="0"/>
                                                  <w:marTop w:val="0"/>
                                                  <w:marBottom w:val="0"/>
                                                  <w:divBdr>
                                                    <w:top w:val="none" w:sz="0" w:space="0" w:color="auto"/>
                                                    <w:left w:val="none" w:sz="0" w:space="0" w:color="auto"/>
                                                    <w:bottom w:val="none" w:sz="0" w:space="0" w:color="auto"/>
                                                    <w:right w:val="none" w:sz="0" w:space="0" w:color="auto"/>
                                                  </w:divBdr>
                                                </w:div>
                                                <w:div w:id="1772700924">
                                                  <w:marLeft w:val="0"/>
                                                  <w:marRight w:val="0"/>
                                                  <w:marTop w:val="0"/>
                                                  <w:marBottom w:val="0"/>
                                                  <w:divBdr>
                                                    <w:top w:val="none" w:sz="0" w:space="0" w:color="auto"/>
                                                    <w:left w:val="none" w:sz="0" w:space="0" w:color="auto"/>
                                                    <w:bottom w:val="none" w:sz="0" w:space="0" w:color="auto"/>
                                                    <w:right w:val="none" w:sz="0" w:space="0" w:color="auto"/>
                                                  </w:divBdr>
                                                  <w:divsChild>
                                                    <w:div w:id="172052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12272796">
                      <w:marLeft w:val="0"/>
                      <w:marRight w:val="0"/>
                      <w:marTop w:val="0"/>
                      <w:marBottom w:val="0"/>
                      <w:divBdr>
                        <w:top w:val="none" w:sz="0" w:space="0" w:color="auto"/>
                        <w:left w:val="none" w:sz="0" w:space="0" w:color="auto"/>
                        <w:bottom w:val="none" w:sz="0" w:space="0" w:color="auto"/>
                        <w:right w:val="none" w:sz="0" w:space="0" w:color="auto"/>
                      </w:divBdr>
                      <w:divsChild>
                        <w:div w:id="246228089">
                          <w:marLeft w:val="0"/>
                          <w:marRight w:val="0"/>
                          <w:marTop w:val="0"/>
                          <w:marBottom w:val="0"/>
                          <w:divBdr>
                            <w:top w:val="none" w:sz="0" w:space="0" w:color="auto"/>
                            <w:left w:val="none" w:sz="0" w:space="0" w:color="auto"/>
                            <w:bottom w:val="none" w:sz="0" w:space="0" w:color="auto"/>
                            <w:right w:val="none" w:sz="0" w:space="0" w:color="auto"/>
                          </w:divBdr>
                          <w:divsChild>
                            <w:div w:id="200216097">
                              <w:marLeft w:val="0"/>
                              <w:marRight w:val="0"/>
                              <w:marTop w:val="0"/>
                              <w:marBottom w:val="0"/>
                              <w:divBdr>
                                <w:top w:val="none" w:sz="0" w:space="0" w:color="auto"/>
                                <w:left w:val="none" w:sz="0" w:space="0" w:color="auto"/>
                                <w:bottom w:val="none" w:sz="0" w:space="0" w:color="auto"/>
                                <w:right w:val="none" w:sz="0" w:space="0" w:color="auto"/>
                              </w:divBdr>
                              <w:divsChild>
                                <w:div w:id="1460108027">
                                  <w:marLeft w:val="0"/>
                                  <w:marRight w:val="0"/>
                                  <w:marTop w:val="0"/>
                                  <w:marBottom w:val="0"/>
                                  <w:divBdr>
                                    <w:top w:val="none" w:sz="0" w:space="0" w:color="auto"/>
                                    <w:left w:val="none" w:sz="0" w:space="0" w:color="auto"/>
                                    <w:bottom w:val="none" w:sz="0" w:space="0" w:color="auto"/>
                                    <w:right w:val="none" w:sz="0" w:space="0" w:color="auto"/>
                                  </w:divBdr>
                                  <w:divsChild>
                                    <w:div w:id="207777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09179652">
          <w:marLeft w:val="0"/>
          <w:marRight w:val="0"/>
          <w:marTop w:val="0"/>
          <w:marBottom w:val="0"/>
          <w:divBdr>
            <w:top w:val="none" w:sz="0" w:space="0" w:color="auto"/>
            <w:left w:val="none" w:sz="0" w:space="0" w:color="auto"/>
            <w:bottom w:val="none" w:sz="0" w:space="0" w:color="auto"/>
            <w:right w:val="none" w:sz="0" w:space="0" w:color="auto"/>
          </w:divBdr>
          <w:divsChild>
            <w:div w:id="371808832">
              <w:marLeft w:val="0"/>
              <w:marRight w:val="0"/>
              <w:marTop w:val="0"/>
              <w:marBottom w:val="0"/>
              <w:divBdr>
                <w:top w:val="none" w:sz="0" w:space="0" w:color="auto"/>
                <w:left w:val="none" w:sz="0" w:space="0" w:color="auto"/>
                <w:bottom w:val="none" w:sz="0" w:space="0" w:color="auto"/>
                <w:right w:val="none" w:sz="0" w:space="0" w:color="auto"/>
              </w:divBdr>
              <w:divsChild>
                <w:div w:id="87584663">
                  <w:marLeft w:val="0"/>
                  <w:marRight w:val="0"/>
                  <w:marTop w:val="0"/>
                  <w:marBottom w:val="0"/>
                  <w:divBdr>
                    <w:top w:val="none" w:sz="0" w:space="0" w:color="auto"/>
                    <w:left w:val="none" w:sz="0" w:space="0" w:color="auto"/>
                    <w:bottom w:val="none" w:sz="0" w:space="0" w:color="auto"/>
                    <w:right w:val="none" w:sz="0" w:space="0" w:color="auto"/>
                  </w:divBdr>
                  <w:divsChild>
                    <w:div w:id="340009413">
                      <w:marLeft w:val="0"/>
                      <w:marRight w:val="0"/>
                      <w:marTop w:val="0"/>
                      <w:marBottom w:val="0"/>
                      <w:divBdr>
                        <w:top w:val="none" w:sz="0" w:space="0" w:color="auto"/>
                        <w:left w:val="none" w:sz="0" w:space="0" w:color="auto"/>
                        <w:bottom w:val="none" w:sz="0" w:space="0" w:color="auto"/>
                        <w:right w:val="none" w:sz="0" w:space="0" w:color="auto"/>
                      </w:divBdr>
                      <w:divsChild>
                        <w:div w:id="1978802893">
                          <w:marLeft w:val="0"/>
                          <w:marRight w:val="0"/>
                          <w:marTop w:val="0"/>
                          <w:marBottom w:val="0"/>
                          <w:divBdr>
                            <w:top w:val="none" w:sz="0" w:space="0" w:color="auto"/>
                            <w:left w:val="none" w:sz="0" w:space="0" w:color="auto"/>
                            <w:bottom w:val="none" w:sz="0" w:space="0" w:color="auto"/>
                            <w:right w:val="none" w:sz="0" w:space="0" w:color="auto"/>
                          </w:divBdr>
                          <w:divsChild>
                            <w:div w:id="359169149">
                              <w:marLeft w:val="0"/>
                              <w:marRight w:val="0"/>
                              <w:marTop w:val="0"/>
                              <w:marBottom w:val="0"/>
                              <w:divBdr>
                                <w:top w:val="none" w:sz="0" w:space="0" w:color="auto"/>
                                <w:left w:val="none" w:sz="0" w:space="0" w:color="auto"/>
                                <w:bottom w:val="none" w:sz="0" w:space="0" w:color="auto"/>
                                <w:right w:val="none" w:sz="0" w:space="0" w:color="auto"/>
                              </w:divBdr>
                              <w:divsChild>
                                <w:div w:id="191194546">
                                  <w:marLeft w:val="0"/>
                                  <w:marRight w:val="0"/>
                                  <w:marTop w:val="0"/>
                                  <w:marBottom w:val="0"/>
                                  <w:divBdr>
                                    <w:top w:val="none" w:sz="0" w:space="0" w:color="auto"/>
                                    <w:left w:val="none" w:sz="0" w:space="0" w:color="auto"/>
                                    <w:bottom w:val="none" w:sz="0" w:space="0" w:color="auto"/>
                                    <w:right w:val="none" w:sz="0" w:space="0" w:color="auto"/>
                                  </w:divBdr>
                                  <w:divsChild>
                                    <w:div w:id="114878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5899059">
                      <w:marLeft w:val="0"/>
                      <w:marRight w:val="0"/>
                      <w:marTop w:val="0"/>
                      <w:marBottom w:val="0"/>
                      <w:divBdr>
                        <w:top w:val="none" w:sz="0" w:space="0" w:color="auto"/>
                        <w:left w:val="none" w:sz="0" w:space="0" w:color="auto"/>
                        <w:bottom w:val="none" w:sz="0" w:space="0" w:color="auto"/>
                        <w:right w:val="none" w:sz="0" w:space="0" w:color="auto"/>
                      </w:divBdr>
                      <w:divsChild>
                        <w:div w:id="590818956">
                          <w:marLeft w:val="0"/>
                          <w:marRight w:val="0"/>
                          <w:marTop w:val="0"/>
                          <w:marBottom w:val="0"/>
                          <w:divBdr>
                            <w:top w:val="none" w:sz="0" w:space="0" w:color="auto"/>
                            <w:left w:val="none" w:sz="0" w:space="0" w:color="auto"/>
                            <w:bottom w:val="none" w:sz="0" w:space="0" w:color="auto"/>
                            <w:right w:val="none" w:sz="0" w:space="0" w:color="auto"/>
                          </w:divBdr>
                          <w:divsChild>
                            <w:div w:id="297732380">
                              <w:marLeft w:val="0"/>
                              <w:marRight w:val="0"/>
                              <w:marTop w:val="0"/>
                              <w:marBottom w:val="0"/>
                              <w:divBdr>
                                <w:top w:val="none" w:sz="0" w:space="0" w:color="auto"/>
                                <w:left w:val="none" w:sz="0" w:space="0" w:color="auto"/>
                                <w:bottom w:val="none" w:sz="0" w:space="0" w:color="auto"/>
                                <w:right w:val="none" w:sz="0" w:space="0" w:color="auto"/>
                              </w:divBdr>
                              <w:divsChild>
                                <w:div w:id="332758622">
                                  <w:marLeft w:val="0"/>
                                  <w:marRight w:val="0"/>
                                  <w:marTop w:val="0"/>
                                  <w:marBottom w:val="0"/>
                                  <w:divBdr>
                                    <w:top w:val="none" w:sz="0" w:space="0" w:color="auto"/>
                                    <w:left w:val="none" w:sz="0" w:space="0" w:color="auto"/>
                                    <w:bottom w:val="none" w:sz="0" w:space="0" w:color="auto"/>
                                    <w:right w:val="none" w:sz="0" w:space="0" w:color="auto"/>
                                  </w:divBdr>
                                  <w:divsChild>
                                    <w:div w:id="855775878">
                                      <w:marLeft w:val="0"/>
                                      <w:marRight w:val="0"/>
                                      <w:marTop w:val="0"/>
                                      <w:marBottom w:val="0"/>
                                      <w:divBdr>
                                        <w:top w:val="none" w:sz="0" w:space="0" w:color="auto"/>
                                        <w:left w:val="none" w:sz="0" w:space="0" w:color="auto"/>
                                        <w:bottom w:val="none" w:sz="0" w:space="0" w:color="auto"/>
                                        <w:right w:val="none" w:sz="0" w:space="0" w:color="auto"/>
                                      </w:divBdr>
                                      <w:divsChild>
                                        <w:div w:id="787506514">
                                          <w:marLeft w:val="0"/>
                                          <w:marRight w:val="0"/>
                                          <w:marTop w:val="0"/>
                                          <w:marBottom w:val="0"/>
                                          <w:divBdr>
                                            <w:top w:val="none" w:sz="0" w:space="0" w:color="auto"/>
                                            <w:left w:val="none" w:sz="0" w:space="0" w:color="auto"/>
                                            <w:bottom w:val="none" w:sz="0" w:space="0" w:color="auto"/>
                                            <w:right w:val="none" w:sz="0" w:space="0" w:color="auto"/>
                                          </w:divBdr>
                                          <w:divsChild>
                                            <w:div w:id="1497769627">
                                              <w:marLeft w:val="0"/>
                                              <w:marRight w:val="0"/>
                                              <w:marTop w:val="0"/>
                                              <w:marBottom w:val="0"/>
                                              <w:divBdr>
                                                <w:top w:val="none" w:sz="0" w:space="0" w:color="auto"/>
                                                <w:left w:val="none" w:sz="0" w:space="0" w:color="auto"/>
                                                <w:bottom w:val="none" w:sz="0" w:space="0" w:color="auto"/>
                                                <w:right w:val="none" w:sz="0" w:space="0" w:color="auto"/>
                                              </w:divBdr>
                                              <w:divsChild>
                                                <w:div w:id="338192198">
                                                  <w:marLeft w:val="0"/>
                                                  <w:marRight w:val="0"/>
                                                  <w:marTop w:val="0"/>
                                                  <w:marBottom w:val="0"/>
                                                  <w:divBdr>
                                                    <w:top w:val="none" w:sz="0" w:space="0" w:color="auto"/>
                                                    <w:left w:val="none" w:sz="0" w:space="0" w:color="auto"/>
                                                    <w:bottom w:val="none" w:sz="0" w:space="0" w:color="auto"/>
                                                    <w:right w:val="none" w:sz="0" w:space="0" w:color="auto"/>
                                                  </w:divBdr>
                                                  <w:divsChild>
                                                    <w:div w:id="553544151">
                                                      <w:marLeft w:val="0"/>
                                                      <w:marRight w:val="0"/>
                                                      <w:marTop w:val="0"/>
                                                      <w:marBottom w:val="0"/>
                                                      <w:divBdr>
                                                        <w:top w:val="none" w:sz="0" w:space="0" w:color="auto"/>
                                                        <w:left w:val="none" w:sz="0" w:space="0" w:color="auto"/>
                                                        <w:bottom w:val="none" w:sz="0" w:space="0" w:color="auto"/>
                                                        <w:right w:val="none" w:sz="0" w:space="0" w:color="auto"/>
                                                      </w:divBdr>
                                                    </w:div>
                                                  </w:divsChild>
                                                </w:div>
                                                <w:div w:id="53615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36881358">
                              <w:marLeft w:val="0"/>
                              <w:marRight w:val="0"/>
                              <w:marTop w:val="0"/>
                              <w:marBottom w:val="0"/>
                              <w:divBdr>
                                <w:top w:val="none" w:sz="0" w:space="0" w:color="auto"/>
                                <w:left w:val="none" w:sz="0" w:space="0" w:color="auto"/>
                                <w:bottom w:val="none" w:sz="0" w:space="0" w:color="auto"/>
                                <w:right w:val="none" w:sz="0" w:space="0" w:color="auto"/>
                              </w:divBdr>
                              <w:divsChild>
                                <w:div w:id="322974160">
                                  <w:marLeft w:val="0"/>
                                  <w:marRight w:val="0"/>
                                  <w:marTop w:val="0"/>
                                  <w:marBottom w:val="0"/>
                                  <w:divBdr>
                                    <w:top w:val="none" w:sz="0" w:space="0" w:color="auto"/>
                                    <w:left w:val="none" w:sz="0" w:space="0" w:color="auto"/>
                                    <w:bottom w:val="none" w:sz="0" w:space="0" w:color="auto"/>
                                    <w:right w:val="none" w:sz="0" w:space="0" w:color="auto"/>
                                  </w:divBdr>
                                  <w:divsChild>
                                    <w:div w:id="114179484">
                                      <w:marLeft w:val="0"/>
                                      <w:marRight w:val="0"/>
                                      <w:marTop w:val="0"/>
                                      <w:marBottom w:val="0"/>
                                      <w:divBdr>
                                        <w:top w:val="none" w:sz="0" w:space="0" w:color="auto"/>
                                        <w:left w:val="none" w:sz="0" w:space="0" w:color="auto"/>
                                        <w:bottom w:val="none" w:sz="0" w:space="0" w:color="auto"/>
                                        <w:right w:val="none" w:sz="0" w:space="0" w:color="auto"/>
                                      </w:divBdr>
                                      <w:divsChild>
                                        <w:div w:id="13457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25906608">
          <w:marLeft w:val="0"/>
          <w:marRight w:val="0"/>
          <w:marTop w:val="0"/>
          <w:marBottom w:val="0"/>
          <w:divBdr>
            <w:top w:val="none" w:sz="0" w:space="0" w:color="auto"/>
            <w:left w:val="none" w:sz="0" w:space="0" w:color="auto"/>
            <w:bottom w:val="none" w:sz="0" w:space="0" w:color="auto"/>
            <w:right w:val="none" w:sz="0" w:space="0" w:color="auto"/>
          </w:divBdr>
          <w:divsChild>
            <w:div w:id="212277906">
              <w:marLeft w:val="0"/>
              <w:marRight w:val="0"/>
              <w:marTop w:val="0"/>
              <w:marBottom w:val="0"/>
              <w:divBdr>
                <w:top w:val="none" w:sz="0" w:space="0" w:color="auto"/>
                <w:left w:val="none" w:sz="0" w:space="0" w:color="auto"/>
                <w:bottom w:val="none" w:sz="0" w:space="0" w:color="auto"/>
                <w:right w:val="none" w:sz="0" w:space="0" w:color="auto"/>
              </w:divBdr>
              <w:divsChild>
                <w:div w:id="1819609079">
                  <w:marLeft w:val="0"/>
                  <w:marRight w:val="0"/>
                  <w:marTop w:val="0"/>
                  <w:marBottom w:val="0"/>
                  <w:divBdr>
                    <w:top w:val="none" w:sz="0" w:space="0" w:color="auto"/>
                    <w:left w:val="none" w:sz="0" w:space="0" w:color="auto"/>
                    <w:bottom w:val="none" w:sz="0" w:space="0" w:color="auto"/>
                    <w:right w:val="none" w:sz="0" w:space="0" w:color="auto"/>
                  </w:divBdr>
                  <w:divsChild>
                    <w:div w:id="1371883321">
                      <w:marLeft w:val="0"/>
                      <w:marRight w:val="0"/>
                      <w:marTop w:val="0"/>
                      <w:marBottom w:val="0"/>
                      <w:divBdr>
                        <w:top w:val="none" w:sz="0" w:space="0" w:color="auto"/>
                        <w:left w:val="none" w:sz="0" w:space="0" w:color="auto"/>
                        <w:bottom w:val="none" w:sz="0" w:space="0" w:color="auto"/>
                        <w:right w:val="none" w:sz="0" w:space="0" w:color="auto"/>
                      </w:divBdr>
                      <w:divsChild>
                        <w:div w:id="976060133">
                          <w:marLeft w:val="0"/>
                          <w:marRight w:val="0"/>
                          <w:marTop w:val="0"/>
                          <w:marBottom w:val="0"/>
                          <w:divBdr>
                            <w:top w:val="none" w:sz="0" w:space="0" w:color="auto"/>
                            <w:left w:val="none" w:sz="0" w:space="0" w:color="auto"/>
                            <w:bottom w:val="none" w:sz="0" w:space="0" w:color="auto"/>
                            <w:right w:val="none" w:sz="0" w:space="0" w:color="auto"/>
                          </w:divBdr>
                          <w:divsChild>
                            <w:div w:id="755250281">
                              <w:marLeft w:val="0"/>
                              <w:marRight w:val="0"/>
                              <w:marTop w:val="0"/>
                              <w:marBottom w:val="0"/>
                              <w:divBdr>
                                <w:top w:val="none" w:sz="0" w:space="0" w:color="auto"/>
                                <w:left w:val="none" w:sz="0" w:space="0" w:color="auto"/>
                                <w:bottom w:val="none" w:sz="0" w:space="0" w:color="auto"/>
                                <w:right w:val="none" w:sz="0" w:space="0" w:color="auto"/>
                              </w:divBdr>
                              <w:divsChild>
                                <w:div w:id="1859074954">
                                  <w:marLeft w:val="0"/>
                                  <w:marRight w:val="0"/>
                                  <w:marTop w:val="0"/>
                                  <w:marBottom w:val="0"/>
                                  <w:divBdr>
                                    <w:top w:val="none" w:sz="0" w:space="0" w:color="auto"/>
                                    <w:left w:val="none" w:sz="0" w:space="0" w:color="auto"/>
                                    <w:bottom w:val="none" w:sz="0" w:space="0" w:color="auto"/>
                                    <w:right w:val="none" w:sz="0" w:space="0" w:color="auto"/>
                                  </w:divBdr>
                                  <w:divsChild>
                                    <w:div w:id="1181310658">
                                      <w:marLeft w:val="0"/>
                                      <w:marRight w:val="0"/>
                                      <w:marTop w:val="0"/>
                                      <w:marBottom w:val="0"/>
                                      <w:divBdr>
                                        <w:top w:val="none" w:sz="0" w:space="0" w:color="auto"/>
                                        <w:left w:val="none" w:sz="0" w:space="0" w:color="auto"/>
                                        <w:bottom w:val="none" w:sz="0" w:space="0" w:color="auto"/>
                                        <w:right w:val="none" w:sz="0" w:space="0" w:color="auto"/>
                                      </w:divBdr>
                                      <w:divsChild>
                                        <w:div w:id="230119182">
                                          <w:marLeft w:val="0"/>
                                          <w:marRight w:val="0"/>
                                          <w:marTop w:val="0"/>
                                          <w:marBottom w:val="0"/>
                                          <w:divBdr>
                                            <w:top w:val="none" w:sz="0" w:space="0" w:color="auto"/>
                                            <w:left w:val="none" w:sz="0" w:space="0" w:color="auto"/>
                                            <w:bottom w:val="none" w:sz="0" w:space="0" w:color="auto"/>
                                            <w:right w:val="none" w:sz="0" w:space="0" w:color="auto"/>
                                          </w:divBdr>
                                          <w:divsChild>
                                            <w:div w:id="1030952047">
                                              <w:marLeft w:val="0"/>
                                              <w:marRight w:val="0"/>
                                              <w:marTop w:val="0"/>
                                              <w:marBottom w:val="0"/>
                                              <w:divBdr>
                                                <w:top w:val="none" w:sz="0" w:space="0" w:color="auto"/>
                                                <w:left w:val="none" w:sz="0" w:space="0" w:color="auto"/>
                                                <w:bottom w:val="none" w:sz="0" w:space="0" w:color="auto"/>
                                                <w:right w:val="none" w:sz="0" w:space="0" w:color="auto"/>
                                              </w:divBdr>
                                              <w:divsChild>
                                                <w:div w:id="1426732419">
                                                  <w:marLeft w:val="0"/>
                                                  <w:marRight w:val="0"/>
                                                  <w:marTop w:val="0"/>
                                                  <w:marBottom w:val="0"/>
                                                  <w:divBdr>
                                                    <w:top w:val="none" w:sz="0" w:space="0" w:color="auto"/>
                                                    <w:left w:val="none" w:sz="0" w:space="0" w:color="auto"/>
                                                    <w:bottom w:val="none" w:sz="0" w:space="0" w:color="auto"/>
                                                    <w:right w:val="none" w:sz="0" w:space="0" w:color="auto"/>
                                                  </w:divBdr>
                                                  <w:divsChild>
                                                    <w:div w:id="477066017">
                                                      <w:marLeft w:val="0"/>
                                                      <w:marRight w:val="0"/>
                                                      <w:marTop w:val="0"/>
                                                      <w:marBottom w:val="0"/>
                                                      <w:divBdr>
                                                        <w:top w:val="none" w:sz="0" w:space="0" w:color="auto"/>
                                                        <w:left w:val="none" w:sz="0" w:space="0" w:color="auto"/>
                                                        <w:bottom w:val="none" w:sz="0" w:space="0" w:color="auto"/>
                                                        <w:right w:val="none" w:sz="0" w:space="0" w:color="auto"/>
                                                      </w:divBdr>
                                                    </w:div>
                                                  </w:divsChild>
                                                </w:div>
                                                <w:div w:id="1806270161">
                                                  <w:marLeft w:val="0"/>
                                                  <w:marRight w:val="0"/>
                                                  <w:marTop w:val="0"/>
                                                  <w:marBottom w:val="0"/>
                                                  <w:divBdr>
                                                    <w:top w:val="none" w:sz="0" w:space="0" w:color="auto"/>
                                                    <w:left w:val="none" w:sz="0" w:space="0" w:color="auto"/>
                                                    <w:bottom w:val="none" w:sz="0" w:space="0" w:color="auto"/>
                                                    <w:right w:val="none" w:sz="0" w:space="0" w:color="auto"/>
                                                  </w:divBdr>
                                                </w:div>
                                              </w:divsChild>
                                            </w:div>
                                            <w:div w:id="1270701670">
                                              <w:marLeft w:val="0"/>
                                              <w:marRight w:val="0"/>
                                              <w:marTop w:val="0"/>
                                              <w:marBottom w:val="0"/>
                                              <w:divBdr>
                                                <w:top w:val="none" w:sz="0" w:space="0" w:color="auto"/>
                                                <w:left w:val="none" w:sz="0" w:space="0" w:color="auto"/>
                                                <w:bottom w:val="none" w:sz="0" w:space="0" w:color="auto"/>
                                                <w:right w:val="none" w:sz="0" w:space="0" w:color="auto"/>
                                              </w:divBdr>
                                              <w:divsChild>
                                                <w:div w:id="914434620">
                                                  <w:marLeft w:val="0"/>
                                                  <w:marRight w:val="0"/>
                                                  <w:marTop w:val="0"/>
                                                  <w:marBottom w:val="0"/>
                                                  <w:divBdr>
                                                    <w:top w:val="none" w:sz="0" w:space="0" w:color="auto"/>
                                                    <w:left w:val="none" w:sz="0" w:space="0" w:color="auto"/>
                                                    <w:bottom w:val="none" w:sz="0" w:space="0" w:color="auto"/>
                                                    <w:right w:val="none" w:sz="0" w:space="0" w:color="auto"/>
                                                  </w:divBdr>
                                                  <w:divsChild>
                                                    <w:div w:id="50539374">
                                                      <w:marLeft w:val="0"/>
                                                      <w:marRight w:val="0"/>
                                                      <w:marTop w:val="0"/>
                                                      <w:marBottom w:val="0"/>
                                                      <w:divBdr>
                                                        <w:top w:val="none" w:sz="0" w:space="0" w:color="auto"/>
                                                        <w:left w:val="none" w:sz="0" w:space="0" w:color="auto"/>
                                                        <w:bottom w:val="none" w:sz="0" w:space="0" w:color="auto"/>
                                                        <w:right w:val="none" w:sz="0" w:space="0" w:color="auto"/>
                                                      </w:divBdr>
                                                    </w:div>
                                                  </w:divsChild>
                                                </w:div>
                                                <w:div w:id="1252665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9690976">
                              <w:marLeft w:val="0"/>
                              <w:marRight w:val="0"/>
                              <w:marTop w:val="0"/>
                              <w:marBottom w:val="0"/>
                              <w:divBdr>
                                <w:top w:val="none" w:sz="0" w:space="0" w:color="auto"/>
                                <w:left w:val="none" w:sz="0" w:space="0" w:color="auto"/>
                                <w:bottom w:val="none" w:sz="0" w:space="0" w:color="auto"/>
                                <w:right w:val="none" w:sz="0" w:space="0" w:color="auto"/>
                              </w:divBdr>
                              <w:divsChild>
                                <w:div w:id="1881358165">
                                  <w:marLeft w:val="0"/>
                                  <w:marRight w:val="0"/>
                                  <w:marTop w:val="0"/>
                                  <w:marBottom w:val="0"/>
                                  <w:divBdr>
                                    <w:top w:val="none" w:sz="0" w:space="0" w:color="auto"/>
                                    <w:left w:val="none" w:sz="0" w:space="0" w:color="auto"/>
                                    <w:bottom w:val="none" w:sz="0" w:space="0" w:color="auto"/>
                                    <w:right w:val="none" w:sz="0" w:space="0" w:color="auto"/>
                                  </w:divBdr>
                                  <w:divsChild>
                                    <w:div w:id="1902904720">
                                      <w:marLeft w:val="0"/>
                                      <w:marRight w:val="0"/>
                                      <w:marTop w:val="0"/>
                                      <w:marBottom w:val="0"/>
                                      <w:divBdr>
                                        <w:top w:val="none" w:sz="0" w:space="0" w:color="auto"/>
                                        <w:left w:val="none" w:sz="0" w:space="0" w:color="auto"/>
                                        <w:bottom w:val="none" w:sz="0" w:space="0" w:color="auto"/>
                                        <w:right w:val="none" w:sz="0" w:space="0" w:color="auto"/>
                                      </w:divBdr>
                                      <w:divsChild>
                                        <w:div w:id="114307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8766583">
                      <w:marLeft w:val="0"/>
                      <w:marRight w:val="0"/>
                      <w:marTop w:val="0"/>
                      <w:marBottom w:val="0"/>
                      <w:divBdr>
                        <w:top w:val="none" w:sz="0" w:space="0" w:color="auto"/>
                        <w:left w:val="none" w:sz="0" w:space="0" w:color="auto"/>
                        <w:bottom w:val="none" w:sz="0" w:space="0" w:color="auto"/>
                        <w:right w:val="none" w:sz="0" w:space="0" w:color="auto"/>
                      </w:divBdr>
                      <w:divsChild>
                        <w:div w:id="1772776238">
                          <w:marLeft w:val="0"/>
                          <w:marRight w:val="0"/>
                          <w:marTop w:val="0"/>
                          <w:marBottom w:val="0"/>
                          <w:divBdr>
                            <w:top w:val="none" w:sz="0" w:space="0" w:color="auto"/>
                            <w:left w:val="none" w:sz="0" w:space="0" w:color="auto"/>
                            <w:bottom w:val="none" w:sz="0" w:space="0" w:color="auto"/>
                            <w:right w:val="none" w:sz="0" w:space="0" w:color="auto"/>
                          </w:divBdr>
                          <w:divsChild>
                            <w:div w:id="1759324539">
                              <w:marLeft w:val="0"/>
                              <w:marRight w:val="0"/>
                              <w:marTop w:val="0"/>
                              <w:marBottom w:val="0"/>
                              <w:divBdr>
                                <w:top w:val="none" w:sz="0" w:space="0" w:color="auto"/>
                                <w:left w:val="none" w:sz="0" w:space="0" w:color="auto"/>
                                <w:bottom w:val="none" w:sz="0" w:space="0" w:color="auto"/>
                                <w:right w:val="none" w:sz="0" w:space="0" w:color="auto"/>
                              </w:divBdr>
                              <w:divsChild>
                                <w:div w:id="1282305438">
                                  <w:marLeft w:val="0"/>
                                  <w:marRight w:val="0"/>
                                  <w:marTop w:val="0"/>
                                  <w:marBottom w:val="0"/>
                                  <w:divBdr>
                                    <w:top w:val="none" w:sz="0" w:space="0" w:color="auto"/>
                                    <w:left w:val="none" w:sz="0" w:space="0" w:color="auto"/>
                                    <w:bottom w:val="none" w:sz="0" w:space="0" w:color="auto"/>
                                    <w:right w:val="none" w:sz="0" w:space="0" w:color="auto"/>
                                  </w:divBdr>
                                  <w:divsChild>
                                    <w:div w:id="1898666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2877024">
          <w:marLeft w:val="0"/>
          <w:marRight w:val="0"/>
          <w:marTop w:val="0"/>
          <w:marBottom w:val="0"/>
          <w:divBdr>
            <w:top w:val="none" w:sz="0" w:space="0" w:color="auto"/>
            <w:left w:val="none" w:sz="0" w:space="0" w:color="auto"/>
            <w:bottom w:val="none" w:sz="0" w:space="0" w:color="auto"/>
            <w:right w:val="none" w:sz="0" w:space="0" w:color="auto"/>
          </w:divBdr>
          <w:divsChild>
            <w:div w:id="63798644">
              <w:marLeft w:val="0"/>
              <w:marRight w:val="0"/>
              <w:marTop w:val="0"/>
              <w:marBottom w:val="0"/>
              <w:divBdr>
                <w:top w:val="none" w:sz="0" w:space="0" w:color="auto"/>
                <w:left w:val="none" w:sz="0" w:space="0" w:color="auto"/>
                <w:bottom w:val="none" w:sz="0" w:space="0" w:color="auto"/>
                <w:right w:val="none" w:sz="0" w:space="0" w:color="auto"/>
              </w:divBdr>
              <w:divsChild>
                <w:div w:id="424695657">
                  <w:marLeft w:val="0"/>
                  <w:marRight w:val="0"/>
                  <w:marTop w:val="0"/>
                  <w:marBottom w:val="0"/>
                  <w:divBdr>
                    <w:top w:val="none" w:sz="0" w:space="0" w:color="auto"/>
                    <w:left w:val="none" w:sz="0" w:space="0" w:color="auto"/>
                    <w:bottom w:val="none" w:sz="0" w:space="0" w:color="auto"/>
                    <w:right w:val="none" w:sz="0" w:space="0" w:color="auto"/>
                  </w:divBdr>
                  <w:divsChild>
                    <w:div w:id="538396978">
                      <w:marLeft w:val="0"/>
                      <w:marRight w:val="0"/>
                      <w:marTop w:val="0"/>
                      <w:marBottom w:val="0"/>
                      <w:divBdr>
                        <w:top w:val="none" w:sz="0" w:space="0" w:color="auto"/>
                        <w:left w:val="none" w:sz="0" w:space="0" w:color="auto"/>
                        <w:bottom w:val="none" w:sz="0" w:space="0" w:color="auto"/>
                        <w:right w:val="none" w:sz="0" w:space="0" w:color="auto"/>
                      </w:divBdr>
                      <w:divsChild>
                        <w:div w:id="1855878563">
                          <w:marLeft w:val="0"/>
                          <w:marRight w:val="0"/>
                          <w:marTop w:val="0"/>
                          <w:marBottom w:val="0"/>
                          <w:divBdr>
                            <w:top w:val="none" w:sz="0" w:space="0" w:color="auto"/>
                            <w:left w:val="none" w:sz="0" w:space="0" w:color="auto"/>
                            <w:bottom w:val="none" w:sz="0" w:space="0" w:color="auto"/>
                            <w:right w:val="none" w:sz="0" w:space="0" w:color="auto"/>
                          </w:divBdr>
                          <w:divsChild>
                            <w:div w:id="1084456598">
                              <w:marLeft w:val="0"/>
                              <w:marRight w:val="0"/>
                              <w:marTop w:val="0"/>
                              <w:marBottom w:val="0"/>
                              <w:divBdr>
                                <w:top w:val="none" w:sz="0" w:space="0" w:color="auto"/>
                                <w:left w:val="none" w:sz="0" w:space="0" w:color="auto"/>
                                <w:bottom w:val="none" w:sz="0" w:space="0" w:color="auto"/>
                                <w:right w:val="none" w:sz="0" w:space="0" w:color="auto"/>
                              </w:divBdr>
                              <w:divsChild>
                                <w:div w:id="1105922367">
                                  <w:marLeft w:val="0"/>
                                  <w:marRight w:val="0"/>
                                  <w:marTop w:val="0"/>
                                  <w:marBottom w:val="0"/>
                                  <w:divBdr>
                                    <w:top w:val="none" w:sz="0" w:space="0" w:color="auto"/>
                                    <w:left w:val="none" w:sz="0" w:space="0" w:color="auto"/>
                                    <w:bottom w:val="none" w:sz="0" w:space="0" w:color="auto"/>
                                    <w:right w:val="none" w:sz="0" w:space="0" w:color="auto"/>
                                  </w:divBdr>
                                  <w:divsChild>
                                    <w:div w:id="1134181602">
                                      <w:marLeft w:val="0"/>
                                      <w:marRight w:val="0"/>
                                      <w:marTop w:val="0"/>
                                      <w:marBottom w:val="0"/>
                                      <w:divBdr>
                                        <w:top w:val="none" w:sz="0" w:space="0" w:color="auto"/>
                                        <w:left w:val="none" w:sz="0" w:space="0" w:color="auto"/>
                                        <w:bottom w:val="none" w:sz="0" w:space="0" w:color="auto"/>
                                        <w:right w:val="none" w:sz="0" w:space="0" w:color="auto"/>
                                      </w:divBdr>
                                      <w:divsChild>
                                        <w:div w:id="75441386">
                                          <w:marLeft w:val="0"/>
                                          <w:marRight w:val="0"/>
                                          <w:marTop w:val="0"/>
                                          <w:marBottom w:val="0"/>
                                          <w:divBdr>
                                            <w:top w:val="none" w:sz="0" w:space="0" w:color="auto"/>
                                            <w:left w:val="none" w:sz="0" w:space="0" w:color="auto"/>
                                            <w:bottom w:val="none" w:sz="0" w:space="0" w:color="auto"/>
                                            <w:right w:val="none" w:sz="0" w:space="0" w:color="auto"/>
                                          </w:divBdr>
                                          <w:divsChild>
                                            <w:div w:id="186085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4642611">
          <w:marLeft w:val="0"/>
          <w:marRight w:val="0"/>
          <w:marTop w:val="0"/>
          <w:marBottom w:val="0"/>
          <w:divBdr>
            <w:top w:val="none" w:sz="0" w:space="0" w:color="auto"/>
            <w:left w:val="none" w:sz="0" w:space="0" w:color="auto"/>
            <w:bottom w:val="none" w:sz="0" w:space="0" w:color="auto"/>
            <w:right w:val="none" w:sz="0" w:space="0" w:color="auto"/>
          </w:divBdr>
          <w:divsChild>
            <w:div w:id="2027781532">
              <w:marLeft w:val="0"/>
              <w:marRight w:val="0"/>
              <w:marTop w:val="0"/>
              <w:marBottom w:val="0"/>
              <w:divBdr>
                <w:top w:val="none" w:sz="0" w:space="0" w:color="auto"/>
                <w:left w:val="none" w:sz="0" w:space="0" w:color="auto"/>
                <w:bottom w:val="none" w:sz="0" w:space="0" w:color="auto"/>
                <w:right w:val="none" w:sz="0" w:space="0" w:color="auto"/>
              </w:divBdr>
              <w:divsChild>
                <w:div w:id="1500077336">
                  <w:marLeft w:val="0"/>
                  <w:marRight w:val="0"/>
                  <w:marTop w:val="0"/>
                  <w:marBottom w:val="0"/>
                  <w:divBdr>
                    <w:top w:val="none" w:sz="0" w:space="0" w:color="auto"/>
                    <w:left w:val="none" w:sz="0" w:space="0" w:color="auto"/>
                    <w:bottom w:val="none" w:sz="0" w:space="0" w:color="auto"/>
                    <w:right w:val="none" w:sz="0" w:space="0" w:color="auto"/>
                  </w:divBdr>
                  <w:divsChild>
                    <w:div w:id="766072750">
                      <w:marLeft w:val="0"/>
                      <w:marRight w:val="0"/>
                      <w:marTop w:val="0"/>
                      <w:marBottom w:val="0"/>
                      <w:divBdr>
                        <w:top w:val="none" w:sz="0" w:space="0" w:color="auto"/>
                        <w:left w:val="none" w:sz="0" w:space="0" w:color="auto"/>
                        <w:bottom w:val="none" w:sz="0" w:space="0" w:color="auto"/>
                        <w:right w:val="none" w:sz="0" w:space="0" w:color="auto"/>
                      </w:divBdr>
                      <w:divsChild>
                        <w:div w:id="1295986078">
                          <w:marLeft w:val="0"/>
                          <w:marRight w:val="0"/>
                          <w:marTop w:val="0"/>
                          <w:marBottom w:val="0"/>
                          <w:divBdr>
                            <w:top w:val="none" w:sz="0" w:space="0" w:color="auto"/>
                            <w:left w:val="none" w:sz="0" w:space="0" w:color="auto"/>
                            <w:bottom w:val="none" w:sz="0" w:space="0" w:color="auto"/>
                            <w:right w:val="none" w:sz="0" w:space="0" w:color="auto"/>
                          </w:divBdr>
                          <w:divsChild>
                            <w:div w:id="1157115262">
                              <w:marLeft w:val="0"/>
                              <w:marRight w:val="0"/>
                              <w:marTop w:val="0"/>
                              <w:marBottom w:val="0"/>
                              <w:divBdr>
                                <w:top w:val="none" w:sz="0" w:space="0" w:color="auto"/>
                                <w:left w:val="none" w:sz="0" w:space="0" w:color="auto"/>
                                <w:bottom w:val="none" w:sz="0" w:space="0" w:color="auto"/>
                                <w:right w:val="none" w:sz="0" w:space="0" w:color="auto"/>
                              </w:divBdr>
                              <w:divsChild>
                                <w:div w:id="1778866197">
                                  <w:marLeft w:val="0"/>
                                  <w:marRight w:val="0"/>
                                  <w:marTop w:val="0"/>
                                  <w:marBottom w:val="0"/>
                                  <w:divBdr>
                                    <w:top w:val="none" w:sz="0" w:space="0" w:color="auto"/>
                                    <w:left w:val="none" w:sz="0" w:space="0" w:color="auto"/>
                                    <w:bottom w:val="none" w:sz="0" w:space="0" w:color="auto"/>
                                    <w:right w:val="none" w:sz="0" w:space="0" w:color="auto"/>
                                  </w:divBdr>
                                  <w:divsChild>
                                    <w:div w:id="1735541537">
                                      <w:marLeft w:val="0"/>
                                      <w:marRight w:val="0"/>
                                      <w:marTop w:val="0"/>
                                      <w:marBottom w:val="0"/>
                                      <w:divBdr>
                                        <w:top w:val="none" w:sz="0" w:space="0" w:color="auto"/>
                                        <w:left w:val="none" w:sz="0" w:space="0" w:color="auto"/>
                                        <w:bottom w:val="none" w:sz="0" w:space="0" w:color="auto"/>
                                        <w:right w:val="none" w:sz="0" w:space="0" w:color="auto"/>
                                      </w:divBdr>
                                      <w:divsChild>
                                        <w:div w:id="1572420458">
                                          <w:marLeft w:val="0"/>
                                          <w:marRight w:val="0"/>
                                          <w:marTop w:val="0"/>
                                          <w:marBottom w:val="0"/>
                                          <w:divBdr>
                                            <w:top w:val="none" w:sz="0" w:space="0" w:color="auto"/>
                                            <w:left w:val="none" w:sz="0" w:space="0" w:color="auto"/>
                                            <w:bottom w:val="none" w:sz="0" w:space="0" w:color="auto"/>
                                            <w:right w:val="none" w:sz="0" w:space="0" w:color="auto"/>
                                          </w:divBdr>
                                          <w:divsChild>
                                            <w:div w:id="194707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9445143">
          <w:marLeft w:val="0"/>
          <w:marRight w:val="0"/>
          <w:marTop w:val="0"/>
          <w:marBottom w:val="0"/>
          <w:divBdr>
            <w:top w:val="none" w:sz="0" w:space="0" w:color="auto"/>
            <w:left w:val="none" w:sz="0" w:space="0" w:color="auto"/>
            <w:bottom w:val="none" w:sz="0" w:space="0" w:color="auto"/>
            <w:right w:val="none" w:sz="0" w:space="0" w:color="auto"/>
          </w:divBdr>
          <w:divsChild>
            <w:div w:id="1525746054">
              <w:marLeft w:val="0"/>
              <w:marRight w:val="0"/>
              <w:marTop w:val="0"/>
              <w:marBottom w:val="0"/>
              <w:divBdr>
                <w:top w:val="none" w:sz="0" w:space="0" w:color="auto"/>
                <w:left w:val="none" w:sz="0" w:space="0" w:color="auto"/>
                <w:bottom w:val="none" w:sz="0" w:space="0" w:color="auto"/>
                <w:right w:val="none" w:sz="0" w:space="0" w:color="auto"/>
              </w:divBdr>
              <w:divsChild>
                <w:div w:id="191697213">
                  <w:marLeft w:val="0"/>
                  <w:marRight w:val="0"/>
                  <w:marTop w:val="0"/>
                  <w:marBottom w:val="0"/>
                  <w:divBdr>
                    <w:top w:val="none" w:sz="0" w:space="0" w:color="auto"/>
                    <w:left w:val="none" w:sz="0" w:space="0" w:color="auto"/>
                    <w:bottom w:val="none" w:sz="0" w:space="0" w:color="auto"/>
                    <w:right w:val="none" w:sz="0" w:space="0" w:color="auto"/>
                  </w:divBdr>
                  <w:divsChild>
                    <w:div w:id="312174568">
                      <w:marLeft w:val="0"/>
                      <w:marRight w:val="0"/>
                      <w:marTop w:val="0"/>
                      <w:marBottom w:val="0"/>
                      <w:divBdr>
                        <w:top w:val="none" w:sz="0" w:space="0" w:color="auto"/>
                        <w:left w:val="none" w:sz="0" w:space="0" w:color="auto"/>
                        <w:bottom w:val="none" w:sz="0" w:space="0" w:color="auto"/>
                        <w:right w:val="none" w:sz="0" w:space="0" w:color="auto"/>
                      </w:divBdr>
                      <w:divsChild>
                        <w:div w:id="493376278">
                          <w:marLeft w:val="0"/>
                          <w:marRight w:val="0"/>
                          <w:marTop w:val="0"/>
                          <w:marBottom w:val="0"/>
                          <w:divBdr>
                            <w:top w:val="none" w:sz="0" w:space="0" w:color="auto"/>
                            <w:left w:val="none" w:sz="0" w:space="0" w:color="auto"/>
                            <w:bottom w:val="none" w:sz="0" w:space="0" w:color="auto"/>
                            <w:right w:val="none" w:sz="0" w:space="0" w:color="auto"/>
                          </w:divBdr>
                          <w:divsChild>
                            <w:div w:id="1122309959">
                              <w:marLeft w:val="0"/>
                              <w:marRight w:val="0"/>
                              <w:marTop w:val="0"/>
                              <w:marBottom w:val="0"/>
                              <w:divBdr>
                                <w:top w:val="none" w:sz="0" w:space="0" w:color="auto"/>
                                <w:left w:val="none" w:sz="0" w:space="0" w:color="auto"/>
                                <w:bottom w:val="none" w:sz="0" w:space="0" w:color="auto"/>
                                <w:right w:val="none" w:sz="0" w:space="0" w:color="auto"/>
                              </w:divBdr>
                              <w:divsChild>
                                <w:div w:id="305474962">
                                  <w:marLeft w:val="0"/>
                                  <w:marRight w:val="0"/>
                                  <w:marTop w:val="0"/>
                                  <w:marBottom w:val="0"/>
                                  <w:divBdr>
                                    <w:top w:val="none" w:sz="0" w:space="0" w:color="auto"/>
                                    <w:left w:val="none" w:sz="0" w:space="0" w:color="auto"/>
                                    <w:bottom w:val="none" w:sz="0" w:space="0" w:color="auto"/>
                                    <w:right w:val="none" w:sz="0" w:space="0" w:color="auto"/>
                                  </w:divBdr>
                                  <w:divsChild>
                                    <w:div w:id="125628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241583">
                      <w:marLeft w:val="0"/>
                      <w:marRight w:val="0"/>
                      <w:marTop w:val="0"/>
                      <w:marBottom w:val="0"/>
                      <w:divBdr>
                        <w:top w:val="none" w:sz="0" w:space="0" w:color="auto"/>
                        <w:left w:val="none" w:sz="0" w:space="0" w:color="auto"/>
                        <w:bottom w:val="none" w:sz="0" w:space="0" w:color="auto"/>
                        <w:right w:val="none" w:sz="0" w:space="0" w:color="auto"/>
                      </w:divBdr>
                      <w:divsChild>
                        <w:div w:id="329216396">
                          <w:marLeft w:val="0"/>
                          <w:marRight w:val="0"/>
                          <w:marTop w:val="0"/>
                          <w:marBottom w:val="0"/>
                          <w:divBdr>
                            <w:top w:val="none" w:sz="0" w:space="0" w:color="auto"/>
                            <w:left w:val="none" w:sz="0" w:space="0" w:color="auto"/>
                            <w:bottom w:val="none" w:sz="0" w:space="0" w:color="auto"/>
                            <w:right w:val="none" w:sz="0" w:space="0" w:color="auto"/>
                          </w:divBdr>
                          <w:divsChild>
                            <w:div w:id="189876172">
                              <w:marLeft w:val="0"/>
                              <w:marRight w:val="0"/>
                              <w:marTop w:val="0"/>
                              <w:marBottom w:val="0"/>
                              <w:divBdr>
                                <w:top w:val="none" w:sz="0" w:space="0" w:color="auto"/>
                                <w:left w:val="none" w:sz="0" w:space="0" w:color="auto"/>
                                <w:bottom w:val="none" w:sz="0" w:space="0" w:color="auto"/>
                                <w:right w:val="none" w:sz="0" w:space="0" w:color="auto"/>
                              </w:divBdr>
                              <w:divsChild>
                                <w:div w:id="1223835522">
                                  <w:marLeft w:val="0"/>
                                  <w:marRight w:val="0"/>
                                  <w:marTop w:val="0"/>
                                  <w:marBottom w:val="0"/>
                                  <w:divBdr>
                                    <w:top w:val="none" w:sz="0" w:space="0" w:color="auto"/>
                                    <w:left w:val="none" w:sz="0" w:space="0" w:color="auto"/>
                                    <w:bottom w:val="none" w:sz="0" w:space="0" w:color="auto"/>
                                    <w:right w:val="none" w:sz="0" w:space="0" w:color="auto"/>
                                  </w:divBdr>
                                  <w:divsChild>
                                    <w:div w:id="2047439505">
                                      <w:marLeft w:val="0"/>
                                      <w:marRight w:val="0"/>
                                      <w:marTop w:val="0"/>
                                      <w:marBottom w:val="0"/>
                                      <w:divBdr>
                                        <w:top w:val="none" w:sz="0" w:space="0" w:color="auto"/>
                                        <w:left w:val="none" w:sz="0" w:space="0" w:color="auto"/>
                                        <w:bottom w:val="none" w:sz="0" w:space="0" w:color="auto"/>
                                        <w:right w:val="none" w:sz="0" w:space="0" w:color="auto"/>
                                      </w:divBdr>
                                      <w:divsChild>
                                        <w:div w:id="1739858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02638">
                              <w:marLeft w:val="0"/>
                              <w:marRight w:val="0"/>
                              <w:marTop w:val="0"/>
                              <w:marBottom w:val="0"/>
                              <w:divBdr>
                                <w:top w:val="none" w:sz="0" w:space="0" w:color="auto"/>
                                <w:left w:val="none" w:sz="0" w:space="0" w:color="auto"/>
                                <w:bottom w:val="none" w:sz="0" w:space="0" w:color="auto"/>
                                <w:right w:val="none" w:sz="0" w:space="0" w:color="auto"/>
                              </w:divBdr>
                              <w:divsChild>
                                <w:div w:id="116871776">
                                  <w:marLeft w:val="0"/>
                                  <w:marRight w:val="0"/>
                                  <w:marTop w:val="0"/>
                                  <w:marBottom w:val="0"/>
                                  <w:divBdr>
                                    <w:top w:val="none" w:sz="0" w:space="0" w:color="auto"/>
                                    <w:left w:val="none" w:sz="0" w:space="0" w:color="auto"/>
                                    <w:bottom w:val="none" w:sz="0" w:space="0" w:color="auto"/>
                                    <w:right w:val="none" w:sz="0" w:space="0" w:color="auto"/>
                                  </w:divBdr>
                                  <w:divsChild>
                                    <w:div w:id="1070734535">
                                      <w:marLeft w:val="0"/>
                                      <w:marRight w:val="0"/>
                                      <w:marTop w:val="0"/>
                                      <w:marBottom w:val="0"/>
                                      <w:divBdr>
                                        <w:top w:val="none" w:sz="0" w:space="0" w:color="auto"/>
                                        <w:left w:val="none" w:sz="0" w:space="0" w:color="auto"/>
                                        <w:bottom w:val="none" w:sz="0" w:space="0" w:color="auto"/>
                                        <w:right w:val="none" w:sz="0" w:space="0" w:color="auto"/>
                                      </w:divBdr>
                                      <w:divsChild>
                                        <w:div w:id="111174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3741370">
          <w:marLeft w:val="0"/>
          <w:marRight w:val="0"/>
          <w:marTop w:val="0"/>
          <w:marBottom w:val="0"/>
          <w:divBdr>
            <w:top w:val="none" w:sz="0" w:space="0" w:color="auto"/>
            <w:left w:val="none" w:sz="0" w:space="0" w:color="auto"/>
            <w:bottom w:val="none" w:sz="0" w:space="0" w:color="auto"/>
            <w:right w:val="none" w:sz="0" w:space="0" w:color="auto"/>
          </w:divBdr>
          <w:divsChild>
            <w:div w:id="774910819">
              <w:marLeft w:val="0"/>
              <w:marRight w:val="0"/>
              <w:marTop w:val="0"/>
              <w:marBottom w:val="0"/>
              <w:divBdr>
                <w:top w:val="none" w:sz="0" w:space="0" w:color="auto"/>
                <w:left w:val="none" w:sz="0" w:space="0" w:color="auto"/>
                <w:bottom w:val="none" w:sz="0" w:space="0" w:color="auto"/>
                <w:right w:val="none" w:sz="0" w:space="0" w:color="auto"/>
              </w:divBdr>
              <w:divsChild>
                <w:div w:id="758793716">
                  <w:marLeft w:val="0"/>
                  <w:marRight w:val="0"/>
                  <w:marTop w:val="0"/>
                  <w:marBottom w:val="0"/>
                  <w:divBdr>
                    <w:top w:val="none" w:sz="0" w:space="0" w:color="auto"/>
                    <w:left w:val="none" w:sz="0" w:space="0" w:color="auto"/>
                    <w:bottom w:val="none" w:sz="0" w:space="0" w:color="auto"/>
                    <w:right w:val="none" w:sz="0" w:space="0" w:color="auto"/>
                  </w:divBdr>
                  <w:divsChild>
                    <w:div w:id="1597443111">
                      <w:marLeft w:val="0"/>
                      <w:marRight w:val="0"/>
                      <w:marTop w:val="0"/>
                      <w:marBottom w:val="0"/>
                      <w:divBdr>
                        <w:top w:val="none" w:sz="0" w:space="0" w:color="auto"/>
                        <w:left w:val="none" w:sz="0" w:space="0" w:color="auto"/>
                        <w:bottom w:val="none" w:sz="0" w:space="0" w:color="auto"/>
                        <w:right w:val="none" w:sz="0" w:space="0" w:color="auto"/>
                      </w:divBdr>
                      <w:divsChild>
                        <w:div w:id="5644806">
                          <w:marLeft w:val="0"/>
                          <w:marRight w:val="0"/>
                          <w:marTop w:val="0"/>
                          <w:marBottom w:val="0"/>
                          <w:divBdr>
                            <w:top w:val="none" w:sz="0" w:space="0" w:color="auto"/>
                            <w:left w:val="none" w:sz="0" w:space="0" w:color="auto"/>
                            <w:bottom w:val="none" w:sz="0" w:space="0" w:color="auto"/>
                            <w:right w:val="none" w:sz="0" w:space="0" w:color="auto"/>
                          </w:divBdr>
                          <w:divsChild>
                            <w:div w:id="291138200">
                              <w:marLeft w:val="0"/>
                              <w:marRight w:val="0"/>
                              <w:marTop w:val="0"/>
                              <w:marBottom w:val="0"/>
                              <w:divBdr>
                                <w:top w:val="none" w:sz="0" w:space="0" w:color="auto"/>
                                <w:left w:val="none" w:sz="0" w:space="0" w:color="auto"/>
                                <w:bottom w:val="none" w:sz="0" w:space="0" w:color="auto"/>
                                <w:right w:val="none" w:sz="0" w:space="0" w:color="auto"/>
                              </w:divBdr>
                              <w:divsChild>
                                <w:div w:id="405684626">
                                  <w:marLeft w:val="0"/>
                                  <w:marRight w:val="0"/>
                                  <w:marTop w:val="0"/>
                                  <w:marBottom w:val="0"/>
                                  <w:divBdr>
                                    <w:top w:val="none" w:sz="0" w:space="0" w:color="auto"/>
                                    <w:left w:val="none" w:sz="0" w:space="0" w:color="auto"/>
                                    <w:bottom w:val="none" w:sz="0" w:space="0" w:color="auto"/>
                                    <w:right w:val="none" w:sz="0" w:space="0" w:color="auto"/>
                                  </w:divBdr>
                                  <w:divsChild>
                                    <w:div w:id="886600893">
                                      <w:marLeft w:val="0"/>
                                      <w:marRight w:val="0"/>
                                      <w:marTop w:val="0"/>
                                      <w:marBottom w:val="0"/>
                                      <w:divBdr>
                                        <w:top w:val="none" w:sz="0" w:space="0" w:color="auto"/>
                                        <w:left w:val="none" w:sz="0" w:space="0" w:color="auto"/>
                                        <w:bottom w:val="none" w:sz="0" w:space="0" w:color="auto"/>
                                        <w:right w:val="none" w:sz="0" w:space="0" w:color="auto"/>
                                      </w:divBdr>
                                      <w:divsChild>
                                        <w:div w:id="877743681">
                                          <w:marLeft w:val="0"/>
                                          <w:marRight w:val="0"/>
                                          <w:marTop w:val="0"/>
                                          <w:marBottom w:val="0"/>
                                          <w:divBdr>
                                            <w:top w:val="none" w:sz="0" w:space="0" w:color="auto"/>
                                            <w:left w:val="none" w:sz="0" w:space="0" w:color="auto"/>
                                            <w:bottom w:val="none" w:sz="0" w:space="0" w:color="auto"/>
                                            <w:right w:val="none" w:sz="0" w:space="0" w:color="auto"/>
                                          </w:divBdr>
                                          <w:divsChild>
                                            <w:div w:id="124953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6605763">
          <w:marLeft w:val="0"/>
          <w:marRight w:val="0"/>
          <w:marTop w:val="0"/>
          <w:marBottom w:val="0"/>
          <w:divBdr>
            <w:top w:val="none" w:sz="0" w:space="0" w:color="auto"/>
            <w:left w:val="none" w:sz="0" w:space="0" w:color="auto"/>
            <w:bottom w:val="none" w:sz="0" w:space="0" w:color="auto"/>
            <w:right w:val="none" w:sz="0" w:space="0" w:color="auto"/>
          </w:divBdr>
          <w:divsChild>
            <w:div w:id="963461414">
              <w:marLeft w:val="0"/>
              <w:marRight w:val="0"/>
              <w:marTop w:val="0"/>
              <w:marBottom w:val="0"/>
              <w:divBdr>
                <w:top w:val="none" w:sz="0" w:space="0" w:color="auto"/>
                <w:left w:val="none" w:sz="0" w:space="0" w:color="auto"/>
                <w:bottom w:val="none" w:sz="0" w:space="0" w:color="auto"/>
                <w:right w:val="none" w:sz="0" w:space="0" w:color="auto"/>
              </w:divBdr>
              <w:divsChild>
                <w:div w:id="1514996597">
                  <w:marLeft w:val="0"/>
                  <w:marRight w:val="0"/>
                  <w:marTop w:val="0"/>
                  <w:marBottom w:val="0"/>
                  <w:divBdr>
                    <w:top w:val="none" w:sz="0" w:space="0" w:color="auto"/>
                    <w:left w:val="none" w:sz="0" w:space="0" w:color="auto"/>
                    <w:bottom w:val="none" w:sz="0" w:space="0" w:color="auto"/>
                    <w:right w:val="none" w:sz="0" w:space="0" w:color="auto"/>
                  </w:divBdr>
                  <w:divsChild>
                    <w:div w:id="402800263">
                      <w:marLeft w:val="0"/>
                      <w:marRight w:val="0"/>
                      <w:marTop w:val="0"/>
                      <w:marBottom w:val="0"/>
                      <w:divBdr>
                        <w:top w:val="none" w:sz="0" w:space="0" w:color="auto"/>
                        <w:left w:val="none" w:sz="0" w:space="0" w:color="auto"/>
                        <w:bottom w:val="none" w:sz="0" w:space="0" w:color="auto"/>
                        <w:right w:val="none" w:sz="0" w:space="0" w:color="auto"/>
                      </w:divBdr>
                      <w:divsChild>
                        <w:div w:id="1935437008">
                          <w:marLeft w:val="0"/>
                          <w:marRight w:val="0"/>
                          <w:marTop w:val="0"/>
                          <w:marBottom w:val="0"/>
                          <w:divBdr>
                            <w:top w:val="none" w:sz="0" w:space="0" w:color="auto"/>
                            <w:left w:val="none" w:sz="0" w:space="0" w:color="auto"/>
                            <w:bottom w:val="none" w:sz="0" w:space="0" w:color="auto"/>
                            <w:right w:val="none" w:sz="0" w:space="0" w:color="auto"/>
                          </w:divBdr>
                          <w:divsChild>
                            <w:div w:id="1882326877">
                              <w:marLeft w:val="0"/>
                              <w:marRight w:val="0"/>
                              <w:marTop w:val="0"/>
                              <w:marBottom w:val="0"/>
                              <w:divBdr>
                                <w:top w:val="none" w:sz="0" w:space="0" w:color="auto"/>
                                <w:left w:val="none" w:sz="0" w:space="0" w:color="auto"/>
                                <w:bottom w:val="none" w:sz="0" w:space="0" w:color="auto"/>
                                <w:right w:val="none" w:sz="0" w:space="0" w:color="auto"/>
                              </w:divBdr>
                              <w:divsChild>
                                <w:div w:id="1090737364">
                                  <w:marLeft w:val="0"/>
                                  <w:marRight w:val="0"/>
                                  <w:marTop w:val="0"/>
                                  <w:marBottom w:val="0"/>
                                  <w:divBdr>
                                    <w:top w:val="none" w:sz="0" w:space="0" w:color="auto"/>
                                    <w:left w:val="none" w:sz="0" w:space="0" w:color="auto"/>
                                    <w:bottom w:val="none" w:sz="0" w:space="0" w:color="auto"/>
                                    <w:right w:val="none" w:sz="0" w:space="0" w:color="auto"/>
                                  </w:divBdr>
                                  <w:divsChild>
                                    <w:div w:id="1802573460">
                                      <w:marLeft w:val="0"/>
                                      <w:marRight w:val="0"/>
                                      <w:marTop w:val="0"/>
                                      <w:marBottom w:val="0"/>
                                      <w:divBdr>
                                        <w:top w:val="none" w:sz="0" w:space="0" w:color="auto"/>
                                        <w:left w:val="none" w:sz="0" w:space="0" w:color="auto"/>
                                        <w:bottom w:val="none" w:sz="0" w:space="0" w:color="auto"/>
                                        <w:right w:val="none" w:sz="0" w:space="0" w:color="auto"/>
                                      </w:divBdr>
                                      <w:divsChild>
                                        <w:div w:id="573274113">
                                          <w:marLeft w:val="0"/>
                                          <w:marRight w:val="0"/>
                                          <w:marTop w:val="0"/>
                                          <w:marBottom w:val="0"/>
                                          <w:divBdr>
                                            <w:top w:val="none" w:sz="0" w:space="0" w:color="auto"/>
                                            <w:left w:val="none" w:sz="0" w:space="0" w:color="auto"/>
                                            <w:bottom w:val="none" w:sz="0" w:space="0" w:color="auto"/>
                                            <w:right w:val="none" w:sz="0" w:space="0" w:color="auto"/>
                                          </w:divBdr>
                                          <w:divsChild>
                                            <w:div w:id="45482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34949328">
          <w:marLeft w:val="0"/>
          <w:marRight w:val="0"/>
          <w:marTop w:val="0"/>
          <w:marBottom w:val="0"/>
          <w:divBdr>
            <w:top w:val="none" w:sz="0" w:space="0" w:color="auto"/>
            <w:left w:val="none" w:sz="0" w:space="0" w:color="auto"/>
            <w:bottom w:val="none" w:sz="0" w:space="0" w:color="auto"/>
            <w:right w:val="none" w:sz="0" w:space="0" w:color="auto"/>
          </w:divBdr>
          <w:divsChild>
            <w:div w:id="871575998">
              <w:marLeft w:val="0"/>
              <w:marRight w:val="0"/>
              <w:marTop w:val="0"/>
              <w:marBottom w:val="0"/>
              <w:divBdr>
                <w:top w:val="none" w:sz="0" w:space="0" w:color="auto"/>
                <w:left w:val="none" w:sz="0" w:space="0" w:color="auto"/>
                <w:bottom w:val="none" w:sz="0" w:space="0" w:color="auto"/>
                <w:right w:val="none" w:sz="0" w:space="0" w:color="auto"/>
              </w:divBdr>
              <w:divsChild>
                <w:div w:id="495338395">
                  <w:marLeft w:val="0"/>
                  <w:marRight w:val="0"/>
                  <w:marTop w:val="0"/>
                  <w:marBottom w:val="0"/>
                  <w:divBdr>
                    <w:top w:val="none" w:sz="0" w:space="0" w:color="auto"/>
                    <w:left w:val="none" w:sz="0" w:space="0" w:color="auto"/>
                    <w:bottom w:val="none" w:sz="0" w:space="0" w:color="auto"/>
                    <w:right w:val="none" w:sz="0" w:space="0" w:color="auto"/>
                  </w:divBdr>
                  <w:divsChild>
                    <w:div w:id="546458464">
                      <w:marLeft w:val="0"/>
                      <w:marRight w:val="0"/>
                      <w:marTop w:val="0"/>
                      <w:marBottom w:val="0"/>
                      <w:divBdr>
                        <w:top w:val="none" w:sz="0" w:space="0" w:color="auto"/>
                        <w:left w:val="none" w:sz="0" w:space="0" w:color="auto"/>
                        <w:bottom w:val="none" w:sz="0" w:space="0" w:color="auto"/>
                        <w:right w:val="none" w:sz="0" w:space="0" w:color="auto"/>
                      </w:divBdr>
                      <w:divsChild>
                        <w:div w:id="1311907269">
                          <w:marLeft w:val="0"/>
                          <w:marRight w:val="0"/>
                          <w:marTop w:val="0"/>
                          <w:marBottom w:val="0"/>
                          <w:divBdr>
                            <w:top w:val="none" w:sz="0" w:space="0" w:color="auto"/>
                            <w:left w:val="none" w:sz="0" w:space="0" w:color="auto"/>
                            <w:bottom w:val="none" w:sz="0" w:space="0" w:color="auto"/>
                            <w:right w:val="none" w:sz="0" w:space="0" w:color="auto"/>
                          </w:divBdr>
                          <w:divsChild>
                            <w:div w:id="1269585337">
                              <w:marLeft w:val="0"/>
                              <w:marRight w:val="0"/>
                              <w:marTop w:val="0"/>
                              <w:marBottom w:val="0"/>
                              <w:divBdr>
                                <w:top w:val="none" w:sz="0" w:space="0" w:color="auto"/>
                                <w:left w:val="none" w:sz="0" w:space="0" w:color="auto"/>
                                <w:bottom w:val="none" w:sz="0" w:space="0" w:color="auto"/>
                                <w:right w:val="none" w:sz="0" w:space="0" w:color="auto"/>
                              </w:divBdr>
                              <w:divsChild>
                                <w:div w:id="387653566">
                                  <w:marLeft w:val="0"/>
                                  <w:marRight w:val="0"/>
                                  <w:marTop w:val="0"/>
                                  <w:marBottom w:val="0"/>
                                  <w:divBdr>
                                    <w:top w:val="none" w:sz="0" w:space="0" w:color="auto"/>
                                    <w:left w:val="none" w:sz="0" w:space="0" w:color="auto"/>
                                    <w:bottom w:val="none" w:sz="0" w:space="0" w:color="auto"/>
                                    <w:right w:val="none" w:sz="0" w:space="0" w:color="auto"/>
                                  </w:divBdr>
                                  <w:divsChild>
                                    <w:div w:id="201491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6857856">
                      <w:marLeft w:val="0"/>
                      <w:marRight w:val="0"/>
                      <w:marTop w:val="0"/>
                      <w:marBottom w:val="0"/>
                      <w:divBdr>
                        <w:top w:val="none" w:sz="0" w:space="0" w:color="auto"/>
                        <w:left w:val="none" w:sz="0" w:space="0" w:color="auto"/>
                        <w:bottom w:val="none" w:sz="0" w:space="0" w:color="auto"/>
                        <w:right w:val="none" w:sz="0" w:space="0" w:color="auto"/>
                      </w:divBdr>
                      <w:divsChild>
                        <w:div w:id="1588926909">
                          <w:marLeft w:val="0"/>
                          <w:marRight w:val="0"/>
                          <w:marTop w:val="0"/>
                          <w:marBottom w:val="0"/>
                          <w:divBdr>
                            <w:top w:val="none" w:sz="0" w:space="0" w:color="auto"/>
                            <w:left w:val="none" w:sz="0" w:space="0" w:color="auto"/>
                            <w:bottom w:val="none" w:sz="0" w:space="0" w:color="auto"/>
                            <w:right w:val="none" w:sz="0" w:space="0" w:color="auto"/>
                          </w:divBdr>
                          <w:divsChild>
                            <w:div w:id="1106578705">
                              <w:marLeft w:val="0"/>
                              <w:marRight w:val="0"/>
                              <w:marTop w:val="0"/>
                              <w:marBottom w:val="0"/>
                              <w:divBdr>
                                <w:top w:val="none" w:sz="0" w:space="0" w:color="auto"/>
                                <w:left w:val="none" w:sz="0" w:space="0" w:color="auto"/>
                                <w:bottom w:val="none" w:sz="0" w:space="0" w:color="auto"/>
                                <w:right w:val="none" w:sz="0" w:space="0" w:color="auto"/>
                              </w:divBdr>
                              <w:divsChild>
                                <w:div w:id="1820077234">
                                  <w:marLeft w:val="0"/>
                                  <w:marRight w:val="0"/>
                                  <w:marTop w:val="0"/>
                                  <w:marBottom w:val="0"/>
                                  <w:divBdr>
                                    <w:top w:val="none" w:sz="0" w:space="0" w:color="auto"/>
                                    <w:left w:val="none" w:sz="0" w:space="0" w:color="auto"/>
                                    <w:bottom w:val="none" w:sz="0" w:space="0" w:color="auto"/>
                                    <w:right w:val="none" w:sz="0" w:space="0" w:color="auto"/>
                                  </w:divBdr>
                                  <w:divsChild>
                                    <w:div w:id="1966497938">
                                      <w:marLeft w:val="0"/>
                                      <w:marRight w:val="0"/>
                                      <w:marTop w:val="0"/>
                                      <w:marBottom w:val="0"/>
                                      <w:divBdr>
                                        <w:top w:val="none" w:sz="0" w:space="0" w:color="auto"/>
                                        <w:left w:val="none" w:sz="0" w:space="0" w:color="auto"/>
                                        <w:bottom w:val="none" w:sz="0" w:space="0" w:color="auto"/>
                                        <w:right w:val="none" w:sz="0" w:space="0" w:color="auto"/>
                                      </w:divBdr>
                                      <w:divsChild>
                                        <w:div w:id="160642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4152256">
                              <w:marLeft w:val="0"/>
                              <w:marRight w:val="0"/>
                              <w:marTop w:val="0"/>
                              <w:marBottom w:val="0"/>
                              <w:divBdr>
                                <w:top w:val="none" w:sz="0" w:space="0" w:color="auto"/>
                                <w:left w:val="none" w:sz="0" w:space="0" w:color="auto"/>
                                <w:bottom w:val="none" w:sz="0" w:space="0" w:color="auto"/>
                                <w:right w:val="none" w:sz="0" w:space="0" w:color="auto"/>
                              </w:divBdr>
                              <w:divsChild>
                                <w:div w:id="131749736">
                                  <w:marLeft w:val="0"/>
                                  <w:marRight w:val="0"/>
                                  <w:marTop w:val="0"/>
                                  <w:marBottom w:val="0"/>
                                  <w:divBdr>
                                    <w:top w:val="none" w:sz="0" w:space="0" w:color="auto"/>
                                    <w:left w:val="none" w:sz="0" w:space="0" w:color="auto"/>
                                    <w:bottom w:val="none" w:sz="0" w:space="0" w:color="auto"/>
                                    <w:right w:val="none" w:sz="0" w:space="0" w:color="auto"/>
                                  </w:divBdr>
                                  <w:divsChild>
                                    <w:div w:id="2092122820">
                                      <w:marLeft w:val="0"/>
                                      <w:marRight w:val="0"/>
                                      <w:marTop w:val="0"/>
                                      <w:marBottom w:val="0"/>
                                      <w:divBdr>
                                        <w:top w:val="none" w:sz="0" w:space="0" w:color="auto"/>
                                        <w:left w:val="none" w:sz="0" w:space="0" w:color="auto"/>
                                        <w:bottom w:val="none" w:sz="0" w:space="0" w:color="auto"/>
                                        <w:right w:val="none" w:sz="0" w:space="0" w:color="auto"/>
                                      </w:divBdr>
                                      <w:divsChild>
                                        <w:div w:id="1217861150">
                                          <w:marLeft w:val="0"/>
                                          <w:marRight w:val="0"/>
                                          <w:marTop w:val="0"/>
                                          <w:marBottom w:val="0"/>
                                          <w:divBdr>
                                            <w:top w:val="none" w:sz="0" w:space="0" w:color="auto"/>
                                            <w:left w:val="none" w:sz="0" w:space="0" w:color="auto"/>
                                            <w:bottom w:val="none" w:sz="0" w:space="0" w:color="auto"/>
                                            <w:right w:val="none" w:sz="0" w:space="0" w:color="auto"/>
                                          </w:divBdr>
                                          <w:divsChild>
                                            <w:div w:id="1857845154">
                                              <w:marLeft w:val="0"/>
                                              <w:marRight w:val="0"/>
                                              <w:marTop w:val="0"/>
                                              <w:marBottom w:val="0"/>
                                              <w:divBdr>
                                                <w:top w:val="none" w:sz="0" w:space="0" w:color="auto"/>
                                                <w:left w:val="none" w:sz="0" w:space="0" w:color="auto"/>
                                                <w:bottom w:val="none" w:sz="0" w:space="0" w:color="auto"/>
                                                <w:right w:val="none" w:sz="0" w:space="0" w:color="auto"/>
                                              </w:divBdr>
                                              <w:divsChild>
                                                <w:div w:id="580649343">
                                                  <w:marLeft w:val="0"/>
                                                  <w:marRight w:val="0"/>
                                                  <w:marTop w:val="0"/>
                                                  <w:marBottom w:val="0"/>
                                                  <w:divBdr>
                                                    <w:top w:val="none" w:sz="0" w:space="0" w:color="auto"/>
                                                    <w:left w:val="none" w:sz="0" w:space="0" w:color="auto"/>
                                                    <w:bottom w:val="none" w:sz="0" w:space="0" w:color="auto"/>
                                                    <w:right w:val="none" w:sz="0" w:space="0" w:color="auto"/>
                                                  </w:divBdr>
                                                </w:div>
                                                <w:div w:id="1077628968">
                                                  <w:marLeft w:val="0"/>
                                                  <w:marRight w:val="0"/>
                                                  <w:marTop w:val="0"/>
                                                  <w:marBottom w:val="0"/>
                                                  <w:divBdr>
                                                    <w:top w:val="none" w:sz="0" w:space="0" w:color="auto"/>
                                                    <w:left w:val="none" w:sz="0" w:space="0" w:color="auto"/>
                                                    <w:bottom w:val="none" w:sz="0" w:space="0" w:color="auto"/>
                                                    <w:right w:val="none" w:sz="0" w:space="0" w:color="auto"/>
                                                  </w:divBdr>
                                                  <w:divsChild>
                                                    <w:div w:id="79089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67598893">
          <w:marLeft w:val="0"/>
          <w:marRight w:val="0"/>
          <w:marTop w:val="0"/>
          <w:marBottom w:val="0"/>
          <w:divBdr>
            <w:top w:val="none" w:sz="0" w:space="0" w:color="auto"/>
            <w:left w:val="none" w:sz="0" w:space="0" w:color="auto"/>
            <w:bottom w:val="none" w:sz="0" w:space="0" w:color="auto"/>
            <w:right w:val="none" w:sz="0" w:space="0" w:color="auto"/>
          </w:divBdr>
          <w:divsChild>
            <w:div w:id="1350720478">
              <w:marLeft w:val="0"/>
              <w:marRight w:val="0"/>
              <w:marTop w:val="0"/>
              <w:marBottom w:val="0"/>
              <w:divBdr>
                <w:top w:val="none" w:sz="0" w:space="0" w:color="auto"/>
                <w:left w:val="none" w:sz="0" w:space="0" w:color="auto"/>
                <w:bottom w:val="none" w:sz="0" w:space="0" w:color="auto"/>
                <w:right w:val="none" w:sz="0" w:space="0" w:color="auto"/>
              </w:divBdr>
              <w:divsChild>
                <w:div w:id="1874878980">
                  <w:marLeft w:val="0"/>
                  <w:marRight w:val="0"/>
                  <w:marTop w:val="0"/>
                  <w:marBottom w:val="0"/>
                  <w:divBdr>
                    <w:top w:val="none" w:sz="0" w:space="0" w:color="auto"/>
                    <w:left w:val="none" w:sz="0" w:space="0" w:color="auto"/>
                    <w:bottom w:val="none" w:sz="0" w:space="0" w:color="auto"/>
                    <w:right w:val="none" w:sz="0" w:space="0" w:color="auto"/>
                  </w:divBdr>
                  <w:divsChild>
                    <w:div w:id="654451604">
                      <w:marLeft w:val="0"/>
                      <w:marRight w:val="0"/>
                      <w:marTop w:val="0"/>
                      <w:marBottom w:val="0"/>
                      <w:divBdr>
                        <w:top w:val="none" w:sz="0" w:space="0" w:color="auto"/>
                        <w:left w:val="none" w:sz="0" w:space="0" w:color="auto"/>
                        <w:bottom w:val="none" w:sz="0" w:space="0" w:color="auto"/>
                        <w:right w:val="none" w:sz="0" w:space="0" w:color="auto"/>
                      </w:divBdr>
                      <w:divsChild>
                        <w:div w:id="1428621460">
                          <w:marLeft w:val="0"/>
                          <w:marRight w:val="0"/>
                          <w:marTop w:val="0"/>
                          <w:marBottom w:val="0"/>
                          <w:divBdr>
                            <w:top w:val="none" w:sz="0" w:space="0" w:color="auto"/>
                            <w:left w:val="none" w:sz="0" w:space="0" w:color="auto"/>
                            <w:bottom w:val="none" w:sz="0" w:space="0" w:color="auto"/>
                            <w:right w:val="none" w:sz="0" w:space="0" w:color="auto"/>
                          </w:divBdr>
                          <w:divsChild>
                            <w:div w:id="1802844500">
                              <w:marLeft w:val="0"/>
                              <w:marRight w:val="0"/>
                              <w:marTop w:val="0"/>
                              <w:marBottom w:val="0"/>
                              <w:divBdr>
                                <w:top w:val="none" w:sz="0" w:space="0" w:color="auto"/>
                                <w:left w:val="none" w:sz="0" w:space="0" w:color="auto"/>
                                <w:bottom w:val="none" w:sz="0" w:space="0" w:color="auto"/>
                                <w:right w:val="none" w:sz="0" w:space="0" w:color="auto"/>
                              </w:divBdr>
                              <w:divsChild>
                                <w:div w:id="1851144419">
                                  <w:marLeft w:val="0"/>
                                  <w:marRight w:val="0"/>
                                  <w:marTop w:val="0"/>
                                  <w:marBottom w:val="0"/>
                                  <w:divBdr>
                                    <w:top w:val="none" w:sz="0" w:space="0" w:color="auto"/>
                                    <w:left w:val="none" w:sz="0" w:space="0" w:color="auto"/>
                                    <w:bottom w:val="none" w:sz="0" w:space="0" w:color="auto"/>
                                    <w:right w:val="none" w:sz="0" w:space="0" w:color="auto"/>
                                  </w:divBdr>
                                  <w:divsChild>
                                    <w:div w:id="86538898">
                                      <w:marLeft w:val="0"/>
                                      <w:marRight w:val="0"/>
                                      <w:marTop w:val="0"/>
                                      <w:marBottom w:val="0"/>
                                      <w:divBdr>
                                        <w:top w:val="none" w:sz="0" w:space="0" w:color="auto"/>
                                        <w:left w:val="none" w:sz="0" w:space="0" w:color="auto"/>
                                        <w:bottom w:val="none" w:sz="0" w:space="0" w:color="auto"/>
                                        <w:right w:val="none" w:sz="0" w:space="0" w:color="auto"/>
                                      </w:divBdr>
                                      <w:divsChild>
                                        <w:div w:id="1853496265">
                                          <w:marLeft w:val="0"/>
                                          <w:marRight w:val="0"/>
                                          <w:marTop w:val="0"/>
                                          <w:marBottom w:val="0"/>
                                          <w:divBdr>
                                            <w:top w:val="none" w:sz="0" w:space="0" w:color="auto"/>
                                            <w:left w:val="none" w:sz="0" w:space="0" w:color="auto"/>
                                            <w:bottom w:val="none" w:sz="0" w:space="0" w:color="auto"/>
                                            <w:right w:val="none" w:sz="0" w:space="0" w:color="auto"/>
                                          </w:divBdr>
                                          <w:divsChild>
                                            <w:div w:id="72751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78198344">
          <w:marLeft w:val="0"/>
          <w:marRight w:val="0"/>
          <w:marTop w:val="0"/>
          <w:marBottom w:val="0"/>
          <w:divBdr>
            <w:top w:val="none" w:sz="0" w:space="0" w:color="auto"/>
            <w:left w:val="none" w:sz="0" w:space="0" w:color="auto"/>
            <w:bottom w:val="none" w:sz="0" w:space="0" w:color="auto"/>
            <w:right w:val="none" w:sz="0" w:space="0" w:color="auto"/>
          </w:divBdr>
          <w:divsChild>
            <w:div w:id="1071584904">
              <w:marLeft w:val="0"/>
              <w:marRight w:val="0"/>
              <w:marTop w:val="0"/>
              <w:marBottom w:val="0"/>
              <w:divBdr>
                <w:top w:val="none" w:sz="0" w:space="0" w:color="auto"/>
                <w:left w:val="none" w:sz="0" w:space="0" w:color="auto"/>
                <w:bottom w:val="none" w:sz="0" w:space="0" w:color="auto"/>
                <w:right w:val="none" w:sz="0" w:space="0" w:color="auto"/>
              </w:divBdr>
              <w:divsChild>
                <w:div w:id="644431444">
                  <w:marLeft w:val="0"/>
                  <w:marRight w:val="0"/>
                  <w:marTop w:val="0"/>
                  <w:marBottom w:val="0"/>
                  <w:divBdr>
                    <w:top w:val="none" w:sz="0" w:space="0" w:color="auto"/>
                    <w:left w:val="none" w:sz="0" w:space="0" w:color="auto"/>
                    <w:bottom w:val="none" w:sz="0" w:space="0" w:color="auto"/>
                    <w:right w:val="none" w:sz="0" w:space="0" w:color="auto"/>
                  </w:divBdr>
                  <w:divsChild>
                    <w:div w:id="1038972534">
                      <w:marLeft w:val="0"/>
                      <w:marRight w:val="0"/>
                      <w:marTop w:val="0"/>
                      <w:marBottom w:val="0"/>
                      <w:divBdr>
                        <w:top w:val="none" w:sz="0" w:space="0" w:color="auto"/>
                        <w:left w:val="none" w:sz="0" w:space="0" w:color="auto"/>
                        <w:bottom w:val="none" w:sz="0" w:space="0" w:color="auto"/>
                        <w:right w:val="none" w:sz="0" w:space="0" w:color="auto"/>
                      </w:divBdr>
                      <w:divsChild>
                        <w:div w:id="746802720">
                          <w:marLeft w:val="0"/>
                          <w:marRight w:val="0"/>
                          <w:marTop w:val="0"/>
                          <w:marBottom w:val="0"/>
                          <w:divBdr>
                            <w:top w:val="none" w:sz="0" w:space="0" w:color="auto"/>
                            <w:left w:val="none" w:sz="0" w:space="0" w:color="auto"/>
                            <w:bottom w:val="none" w:sz="0" w:space="0" w:color="auto"/>
                            <w:right w:val="none" w:sz="0" w:space="0" w:color="auto"/>
                          </w:divBdr>
                          <w:divsChild>
                            <w:div w:id="1344472469">
                              <w:marLeft w:val="0"/>
                              <w:marRight w:val="0"/>
                              <w:marTop w:val="0"/>
                              <w:marBottom w:val="0"/>
                              <w:divBdr>
                                <w:top w:val="none" w:sz="0" w:space="0" w:color="auto"/>
                                <w:left w:val="none" w:sz="0" w:space="0" w:color="auto"/>
                                <w:bottom w:val="none" w:sz="0" w:space="0" w:color="auto"/>
                                <w:right w:val="none" w:sz="0" w:space="0" w:color="auto"/>
                              </w:divBdr>
                              <w:divsChild>
                                <w:div w:id="484205073">
                                  <w:marLeft w:val="0"/>
                                  <w:marRight w:val="0"/>
                                  <w:marTop w:val="0"/>
                                  <w:marBottom w:val="0"/>
                                  <w:divBdr>
                                    <w:top w:val="none" w:sz="0" w:space="0" w:color="auto"/>
                                    <w:left w:val="none" w:sz="0" w:space="0" w:color="auto"/>
                                    <w:bottom w:val="none" w:sz="0" w:space="0" w:color="auto"/>
                                    <w:right w:val="none" w:sz="0" w:space="0" w:color="auto"/>
                                  </w:divBdr>
                                  <w:divsChild>
                                    <w:div w:id="1593320932">
                                      <w:marLeft w:val="0"/>
                                      <w:marRight w:val="0"/>
                                      <w:marTop w:val="0"/>
                                      <w:marBottom w:val="0"/>
                                      <w:divBdr>
                                        <w:top w:val="none" w:sz="0" w:space="0" w:color="auto"/>
                                        <w:left w:val="none" w:sz="0" w:space="0" w:color="auto"/>
                                        <w:bottom w:val="none" w:sz="0" w:space="0" w:color="auto"/>
                                        <w:right w:val="none" w:sz="0" w:space="0" w:color="auto"/>
                                      </w:divBdr>
                                      <w:divsChild>
                                        <w:div w:id="2051605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363725">
                              <w:marLeft w:val="0"/>
                              <w:marRight w:val="0"/>
                              <w:marTop w:val="0"/>
                              <w:marBottom w:val="0"/>
                              <w:divBdr>
                                <w:top w:val="none" w:sz="0" w:space="0" w:color="auto"/>
                                <w:left w:val="none" w:sz="0" w:space="0" w:color="auto"/>
                                <w:bottom w:val="none" w:sz="0" w:space="0" w:color="auto"/>
                                <w:right w:val="none" w:sz="0" w:space="0" w:color="auto"/>
                              </w:divBdr>
                              <w:divsChild>
                                <w:div w:id="575171754">
                                  <w:marLeft w:val="0"/>
                                  <w:marRight w:val="0"/>
                                  <w:marTop w:val="0"/>
                                  <w:marBottom w:val="0"/>
                                  <w:divBdr>
                                    <w:top w:val="none" w:sz="0" w:space="0" w:color="auto"/>
                                    <w:left w:val="none" w:sz="0" w:space="0" w:color="auto"/>
                                    <w:bottom w:val="none" w:sz="0" w:space="0" w:color="auto"/>
                                    <w:right w:val="none" w:sz="0" w:space="0" w:color="auto"/>
                                  </w:divBdr>
                                  <w:divsChild>
                                    <w:div w:id="1205629831">
                                      <w:marLeft w:val="0"/>
                                      <w:marRight w:val="0"/>
                                      <w:marTop w:val="0"/>
                                      <w:marBottom w:val="0"/>
                                      <w:divBdr>
                                        <w:top w:val="none" w:sz="0" w:space="0" w:color="auto"/>
                                        <w:left w:val="none" w:sz="0" w:space="0" w:color="auto"/>
                                        <w:bottom w:val="none" w:sz="0" w:space="0" w:color="auto"/>
                                        <w:right w:val="none" w:sz="0" w:space="0" w:color="auto"/>
                                      </w:divBdr>
                                      <w:divsChild>
                                        <w:div w:id="2313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2811563">
                      <w:marLeft w:val="0"/>
                      <w:marRight w:val="0"/>
                      <w:marTop w:val="0"/>
                      <w:marBottom w:val="0"/>
                      <w:divBdr>
                        <w:top w:val="none" w:sz="0" w:space="0" w:color="auto"/>
                        <w:left w:val="none" w:sz="0" w:space="0" w:color="auto"/>
                        <w:bottom w:val="none" w:sz="0" w:space="0" w:color="auto"/>
                        <w:right w:val="none" w:sz="0" w:space="0" w:color="auto"/>
                      </w:divBdr>
                      <w:divsChild>
                        <w:div w:id="1659457740">
                          <w:marLeft w:val="0"/>
                          <w:marRight w:val="0"/>
                          <w:marTop w:val="0"/>
                          <w:marBottom w:val="0"/>
                          <w:divBdr>
                            <w:top w:val="none" w:sz="0" w:space="0" w:color="auto"/>
                            <w:left w:val="none" w:sz="0" w:space="0" w:color="auto"/>
                            <w:bottom w:val="none" w:sz="0" w:space="0" w:color="auto"/>
                            <w:right w:val="none" w:sz="0" w:space="0" w:color="auto"/>
                          </w:divBdr>
                          <w:divsChild>
                            <w:div w:id="1806701532">
                              <w:marLeft w:val="0"/>
                              <w:marRight w:val="0"/>
                              <w:marTop w:val="0"/>
                              <w:marBottom w:val="0"/>
                              <w:divBdr>
                                <w:top w:val="none" w:sz="0" w:space="0" w:color="auto"/>
                                <w:left w:val="none" w:sz="0" w:space="0" w:color="auto"/>
                                <w:bottom w:val="none" w:sz="0" w:space="0" w:color="auto"/>
                                <w:right w:val="none" w:sz="0" w:space="0" w:color="auto"/>
                              </w:divBdr>
                              <w:divsChild>
                                <w:div w:id="1952082928">
                                  <w:marLeft w:val="0"/>
                                  <w:marRight w:val="0"/>
                                  <w:marTop w:val="0"/>
                                  <w:marBottom w:val="0"/>
                                  <w:divBdr>
                                    <w:top w:val="none" w:sz="0" w:space="0" w:color="auto"/>
                                    <w:left w:val="none" w:sz="0" w:space="0" w:color="auto"/>
                                    <w:bottom w:val="none" w:sz="0" w:space="0" w:color="auto"/>
                                    <w:right w:val="none" w:sz="0" w:space="0" w:color="auto"/>
                                  </w:divBdr>
                                  <w:divsChild>
                                    <w:div w:id="13612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96114361">
          <w:marLeft w:val="0"/>
          <w:marRight w:val="0"/>
          <w:marTop w:val="0"/>
          <w:marBottom w:val="0"/>
          <w:divBdr>
            <w:top w:val="none" w:sz="0" w:space="0" w:color="auto"/>
            <w:left w:val="none" w:sz="0" w:space="0" w:color="auto"/>
            <w:bottom w:val="none" w:sz="0" w:space="0" w:color="auto"/>
            <w:right w:val="none" w:sz="0" w:space="0" w:color="auto"/>
          </w:divBdr>
          <w:divsChild>
            <w:div w:id="1098326989">
              <w:marLeft w:val="0"/>
              <w:marRight w:val="0"/>
              <w:marTop w:val="0"/>
              <w:marBottom w:val="0"/>
              <w:divBdr>
                <w:top w:val="none" w:sz="0" w:space="0" w:color="auto"/>
                <w:left w:val="none" w:sz="0" w:space="0" w:color="auto"/>
                <w:bottom w:val="none" w:sz="0" w:space="0" w:color="auto"/>
                <w:right w:val="none" w:sz="0" w:space="0" w:color="auto"/>
              </w:divBdr>
              <w:divsChild>
                <w:div w:id="2125878927">
                  <w:marLeft w:val="0"/>
                  <w:marRight w:val="0"/>
                  <w:marTop w:val="0"/>
                  <w:marBottom w:val="0"/>
                  <w:divBdr>
                    <w:top w:val="none" w:sz="0" w:space="0" w:color="auto"/>
                    <w:left w:val="none" w:sz="0" w:space="0" w:color="auto"/>
                    <w:bottom w:val="none" w:sz="0" w:space="0" w:color="auto"/>
                    <w:right w:val="none" w:sz="0" w:space="0" w:color="auto"/>
                  </w:divBdr>
                  <w:divsChild>
                    <w:div w:id="1505045172">
                      <w:marLeft w:val="0"/>
                      <w:marRight w:val="0"/>
                      <w:marTop w:val="0"/>
                      <w:marBottom w:val="0"/>
                      <w:divBdr>
                        <w:top w:val="none" w:sz="0" w:space="0" w:color="auto"/>
                        <w:left w:val="none" w:sz="0" w:space="0" w:color="auto"/>
                        <w:bottom w:val="none" w:sz="0" w:space="0" w:color="auto"/>
                        <w:right w:val="none" w:sz="0" w:space="0" w:color="auto"/>
                      </w:divBdr>
                      <w:divsChild>
                        <w:div w:id="1277717060">
                          <w:marLeft w:val="0"/>
                          <w:marRight w:val="0"/>
                          <w:marTop w:val="0"/>
                          <w:marBottom w:val="0"/>
                          <w:divBdr>
                            <w:top w:val="none" w:sz="0" w:space="0" w:color="auto"/>
                            <w:left w:val="none" w:sz="0" w:space="0" w:color="auto"/>
                            <w:bottom w:val="none" w:sz="0" w:space="0" w:color="auto"/>
                            <w:right w:val="none" w:sz="0" w:space="0" w:color="auto"/>
                          </w:divBdr>
                          <w:divsChild>
                            <w:div w:id="1839077149">
                              <w:marLeft w:val="0"/>
                              <w:marRight w:val="0"/>
                              <w:marTop w:val="0"/>
                              <w:marBottom w:val="0"/>
                              <w:divBdr>
                                <w:top w:val="none" w:sz="0" w:space="0" w:color="auto"/>
                                <w:left w:val="none" w:sz="0" w:space="0" w:color="auto"/>
                                <w:bottom w:val="none" w:sz="0" w:space="0" w:color="auto"/>
                                <w:right w:val="none" w:sz="0" w:space="0" w:color="auto"/>
                              </w:divBdr>
                              <w:divsChild>
                                <w:div w:id="1902597275">
                                  <w:marLeft w:val="0"/>
                                  <w:marRight w:val="0"/>
                                  <w:marTop w:val="0"/>
                                  <w:marBottom w:val="0"/>
                                  <w:divBdr>
                                    <w:top w:val="none" w:sz="0" w:space="0" w:color="auto"/>
                                    <w:left w:val="none" w:sz="0" w:space="0" w:color="auto"/>
                                    <w:bottom w:val="none" w:sz="0" w:space="0" w:color="auto"/>
                                    <w:right w:val="none" w:sz="0" w:space="0" w:color="auto"/>
                                  </w:divBdr>
                                  <w:divsChild>
                                    <w:div w:id="15657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0888030">
                      <w:marLeft w:val="0"/>
                      <w:marRight w:val="0"/>
                      <w:marTop w:val="0"/>
                      <w:marBottom w:val="0"/>
                      <w:divBdr>
                        <w:top w:val="none" w:sz="0" w:space="0" w:color="auto"/>
                        <w:left w:val="none" w:sz="0" w:space="0" w:color="auto"/>
                        <w:bottom w:val="none" w:sz="0" w:space="0" w:color="auto"/>
                        <w:right w:val="none" w:sz="0" w:space="0" w:color="auto"/>
                      </w:divBdr>
                      <w:divsChild>
                        <w:div w:id="1007058775">
                          <w:marLeft w:val="0"/>
                          <w:marRight w:val="0"/>
                          <w:marTop w:val="0"/>
                          <w:marBottom w:val="0"/>
                          <w:divBdr>
                            <w:top w:val="none" w:sz="0" w:space="0" w:color="auto"/>
                            <w:left w:val="none" w:sz="0" w:space="0" w:color="auto"/>
                            <w:bottom w:val="none" w:sz="0" w:space="0" w:color="auto"/>
                            <w:right w:val="none" w:sz="0" w:space="0" w:color="auto"/>
                          </w:divBdr>
                          <w:divsChild>
                            <w:div w:id="388498917">
                              <w:marLeft w:val="0"/>
                              <w:marRight w:val="0"/>
                              <w:marTop w:val="0"/>
                              <w:marBottom w:val="0"/>
                              <w:divBdr>
                                <w:top w:val="none" w:sz="0" w:space="0" w:color="auto"/>
                                <w:left w:val="none" w:sz="0" w:space="0" w:color="auto"/>
                                <w:bottom w:val="none" w:sz="0" w:space="0" w:color="auto"/>
                                <w:right w:val="none" w:sz="0" w:space="0" w:color="auto"/>
                              </w:divBdr>
                              <w:divsChild>
                                <w:div w:id="1150513854">
                                  <w:marLeft w:val="0"/>
                                  <w:marRight w:val="0"/>
                                  <w:marTop w:val="0"/>
                                  <w:marBottom w:val="0"/>
                                  <w:divBdr>
                                    <w:top w:val="none" w:sz="0" w:space="0" w:color="auto"/>
                                    <w:left w:val="none" w:sz="0" w:space="0" w:color="auto"/>
                                    <w:bottom w:val="none" w:sz="0" w:space="0" w:color="auto"/>
                                    <w:right w:val="none" w:sz="0" w:space="0" w:color="auto"/>
                                  </w:divBdr>
                                  <w:divsChild>
                                    <w:div w:id="2108503552">
                                      <w:marLeft w:val="0"/>
                                      <w:marRight w:val="0"/>
                                      <w:marTop w:val="0"/>
                                      <w:marBottom w:val="0"/>
                                      <w:divBdr>
                                        <w:top w:val="none" w:sz="0" w:space="0" w:color="auto"/>
                                        <w:left w:val="none" w:sz="0" w:space="0" w:color="auto"/>
                                        <w:bottom w:val="none" w:sz="0" w:space="0" w:color="auto"/>
                                        <w:right w:val="none" w:sz="0" w:space="0" w:color="auto"/>
                                      </w:divBdr>
                                      <w:divsChild>
                                        <w:div w:id="62523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4279882">
                              <w:marLeft w:val="0"/>
                              <w:marRight w:val="0"/>
                              <w:marTop w:val="0"/>
                              <w:marBottom w:val="0"/>
                              <w:divBdr>
                                <w:top w:val="none" w:sz="0" w:space="0" w:color="auto"/>
                                <w:left w:val="none" w:sz="0" w:space="0" w:color="auto"/>
                                <w:bottom w:val="none" w:sz="0" w:space="0" w:color="auto"/>
                                <w:right w:val="none" w:sz="0" w:space="0" w:color="auto"/>
                              </w:divBdr>
                              <w:divsChild>
                                <w:div w:id="482280522">
                                  <w:marLeft w:val="0"/>
                                  <w:marRight w:val="0"/>
                                  <w:marTop w:val="0"/>
                                  <w:marBottom w:val="0"/>
                                  <w:divBdr>
                                    <w:top w:val="none" w:sz="0" w:space="0" w:color="auto"/>
                                    <w:left w:val="none" w:sz="0" w:space="0" w:color="auto"/>
                                    <w:bottom w:val="none" w:sz="0" w:space="0" w:color="auto"/>
                                    <w:right w:val="none" w:sz="0" w:space="0" w:color="auto"/>
                                  </w:divBdr>
                                  <w:divsChild>
                                    <w:div w:id="900215332">
                                      <w:marLeft w:val="0"/>
                                      <w:marRight w:val="0"/>
                                      <w:marTop w:val="0"/>
                                      <w:marBottom w:val="0"/>
                                      <w:divBdr>
                                        <w:top w:val="none" w:sz="0" w:space="0" w:color="auto"/>
                                        <w:left w:val="none" w:sz="0" w:space="0" w:color="auto"/>
                                        <w:bottom w:val="none" w:sz="0" w:space="0" w:color="auto"/>
                                        <w:right w:val="none" w:sz="0" w:space="0" w:color="auto"/>
                                      </w:divBdr>
                                      <w:divsChild>
                                        <w:div w:id="1054818910">
                                          <w:marLeft w:val="0"/>
                                          <w:marRight w:val="0"/>
                                          <w:marTop w:val="0"/>
                                          <w:marBottom w:val="0"/>
                                          <w:divBdr>
                                            <w:top w:val="none" w:sz="0" w:space="0" w:color="auto"/>
                                            <w:left w:val="none" w:sz="0" w:space="0" w:color="auto"/>
                                            <w:bottom w:val="none" w:sz="0" w:space="0" w:color="auto"/>
                                            <w:right w:val="none" w:sz="0" w:space="0" w:color="auto"/>
                                          </w:divBdr>
                                          <w:divsChild>
                                            <w:div w:id="513999128">
                                              <w:marLeft w:val="0"/>
                                              <w:marRight w:val="0"/>
                                              <w:marTop w:val="0"/>
                                              <w:marBottom w:val="0"/>
                                              <w:divBdr>
                                                <w:top w:val="none" w:sz="0" w:space="0" w:color="auto"/>
                                                <w:left w:val="none" w:sz="0" w:space="0" w:color="auto"/>
                                                <w:bottom w:val="none" w:sz="0" w:space="0" w:color="auto"/>
                                                <w:right w:val="none" w:sz="0" w:space="0" w:color="auto"/>
                                              </w:divBdr>
                                              <w:divsChild>
                                                <w:div w:id="89112">
                                                  <w:marLeft w:val="0"/>
                                                  <w:marRight w:val="0"/>
                                                  <w:marTop w:val="0"/>
                                                  <w:marBottom w:val="0"/>
                                                  <w:divBdr>
                                                    <w:top w:val="none" w:sz="0" w:space="0" w:color="auto"/>
                                                    <w:left w:val="none" w:sz="0" w:space="0" w:color="auto"/>
                                                    <w:bottom w:val="none" w:sz="0" w:space="0" w:color="auto"/>
                                                    <w:right w:val="none" w:sz="0" w:space="0" w:color="auto"/>
                                                  </w:divBdr>
                                                </w:div>
                                                <w:div w:id="1022972560">
                                                  <w:marLeft w:val="0"/>
                                                  <w:marRight w:val="0"/>
                                                  <w:marTop w:val="0"/>
                                                  <w:marBottom w:val="0"/>
                                                  <w:divBdr>
                                                    <w:top w:val="none" w:sz="0" w:space="0" w:color="auto"/>
                                                    <w:left w:val="none" w:sz="0" w:space="0" w:color="auto"/>
                                                    <w:bottom w:val="none" w:sz="0" w:space="0" w:color="auto"/>
                                                    <w:right w:val="none" w:sz="0" w:space="0" w:color="auto"/>
                                                  </w:divBdr>
                                                  <w:divsChild>
                                                    <w:div w:id="121989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57030">
                                              <w:marLeft w:val="0"/>
                                              <w:marRight w:val="0"/>
                                              <w:marTop w:val="0"/>
                                              <w:marBottom w:val="0"/>
                                              <w:divBdr>
                                                <w:top w:val="none" w:sz="0" w:space="0" w:color="auto"/>
                                                <w:left w:val="none" w:sz="0" w:space="0" w:color="auto"/>
                                                <w:bottom w:val="none" w:sz="0" w:space="0" w:color="auto"/>
                                                <w:right w:val="none" w:sz="0" w:space="0" w:color="auto"/>
                                              </w:divBdr>
                                              <w:divsChild>
                                                <w:div w:id="59060672">
                                                  <w:marLeft w:val="0"/>
                                                  <w:marRight w:val="0"/>
                                                  <w:marTop w:val="0"/>
                                                  <w:marBottom w:val="0"/>
                                                  <w:divBdr>
                                                    <w:top w:val="none" w:sz="0" w:space="0" w:color="auto"/>
                                                    <w:left w:val="none" w:sz="0" w:space="0" w:color="auto"/>
                                                    <w:bottom w:val="none" w:sz="0" w:space="0" w:color="auto"/>
                                                    <w:right w:val="none" w:sz="0" w:space="0" w:color="auto"/>
                                                  </w:divBdr>
                                                </w:div>
                                                <w:div w:id="123617024">
                                                  <w:marLeft w:val="0"/>
                                                  <w:marRight w:val="0"/>
                                                  <w:marTop w:val="0"/>
                                                  <w:marBottom w:val="0"/>
                                                  <w:divBdr>
                                                    <w:top w:val="none" w:sz="0" w:space="0" w:color="auto"/>
                                                    <w:left w:val="none" w:sz="0" w:space="0" w:color="auto"/>
                                                    <w:bottom w:val="none" w:sz="0" w:space="0" w:color="auto"/>
                                                    <w:right w:val="none" w:sz="0" w:space="0" w:color="auto"/>
                                                  </w:divBdr>
                                                  <w:divsChild>
                                                    <w:div w:id="98647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820205">
                                              <w:marLeft w:val="0"/>
                                              <w:marRight w:val="0"/>
                                              <w:marTop w:val="0"/>
                                              <w:marBottom w:val="0"/>
                                              <w:divBdr>
                                                <w:top w:val="none" w:sz="0" w:space="0" w:color="auto"/>
                                                <w:left w:val="none" w:sz="0" w:space="0" w:color="auto"/>
                                                <w:bottom w:val="none" w:sz="0" w:space="0" w:color="auto"/>
                                                <w:right w:val="none" w:sz="0" w:space="0" w:color="auto"/>
                                              </w:divBdr>
                                              <w:divsChild>
                                                <w:div w:id="813377915">
                                                  <w:marLeft w:val="0"/>
                                                  <w:marRight w:val="0"/>
                                                  <w:marTop w:val="0"/>
                                                  <w:marBottom w:val="0"/>
                                                  <w:divBdr>
                                                    <w:top w:val="none" w:sz="0" w:space="0" w:color="auto"/>
                                                    <w:left w:val="none" w:sz="0" w:space="0" w:color="auto"/>
                                                    <w:bottom w:val="none" w:sz="0" w:space="0" w:color="auto"/>
                                                    <w:right w:val="none" w:sz="0" w:space="0" w:color="auto"/>
                                                  </w:divBdr>
                                                </w:div>
                                                <w:div w:id="1021468606">
                                                  <w:marLeft w:val="0"/>
                                                  <w:marRight w:val="0"/>
                                                  <w:marTop w:val="0"/>
                                                  <w:marBottom w:val="0"/>
                                                  <w:divBdr>
                                                    <w:top w:val="none" w:sz="0" w:space="0" w:color="auto"/>
                                                    <w:left w:val="none" w:sz="0" w:space="0" w:color="auto"/>
                                                    <w:bottom w:val="none" w:sz="0" w:space="0" w:color="auto"/>
                                                    <w:right w:val="none" w:sz="0" w:space="0" w:color="auto"/>
                                                  </w:divBdr>
                                                  <w:divsChild>
                                                    <w:div w:id="93736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292777">
                                              <w:marLeft w:val="0"/>
                                              <w:marRight w:val="0"/>
                                              <w:marTop w:val="0"/>
                                              <w:marBottom w:val="0"/>
                                              <w:divBdr>
                                                <w:top w:val="none" w:sz="0" w:space="0" w:color="auto"/>
                                                <w:left w:val="none" w:sz="0" w:space="0" w:color="auto"/>
                                                <w:bottom w:val="none" w:sz="0" w:space="0" w:color="auto"/>
                                                <w:right w:val="none" w:sz="0" w:space="0" w:color="auto"/>
                                              </w:divBdr>
                                              <w:divsChild>
                                                <w:div w:id="651101670">
                                                  <w:marLeft w:val="0"/>
                                                  <w:marRight w:val="0"/>
                                                  <w:marTop w:val="0"/>
                                                  <w:marBottom w:val="0"/>
                                                  <w:divBdr>
                                                    <w:top w:val="none" w:sz="0" w:space="0" w:color="auto"/>
                                                    <w:left w:val="none" w:sz="0" w:space="0" w:color="auto"/>
                                                    <w:bottom w:val="none" w:sz="0" w:space="0" w:color="auto"/>
                                                    <w:right w:val="none" w:sz="0" w:space="0" w:color="auto"/>
                                                  </w:divBdr>
                                                  <w:divsChild>
                                                    <w:div w:id="190340987">
                                                      <w:marLeft w:val="0"/>
                                                      <w:marRight w:val="0"/>
                                                      <w:marTop w:val="0"/>
                                                      <w:marBottom w:val="0"/>
                                                      <w:divBdr>
                                                        <w:top w:val="none" w:sz="0" w:space="0" w:color="auto"/>
                                                        <w:left w:val="none" w:sz="0" w:space="0" w:color="auto"/>
                                                        <w:bottom w:val="none" w:sz="0" w:space="0" w:color="auto"/>
                                                        <w:right w:val="none" w:sz="0" w:space="0" w:color="auto"/>
                                                      </w:divBdr>
                                                    </w:div>
                                                  </w:divsChild>
                                                </w:div>
                                                <w:div w:id="1167744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0166545">
          <w:marLeft w:val="0"/>
          <w:marRight w:val="0"/>
          <w:marTop w:val="0"/>
          <w:marBottom w:val="0"/>
          <w:divBdr>
            <w:top w:val="none" w:sz="0" w:space="0" w:color="auto"/>
            <w:left w:val="none" w:sz="0" w:space="0" w:color="auto"/>
            <w:bottom w:val="none" w:sz="0" w:space="0" w:color="auto"/>
            <w:right w:val="none" w:sz="0" w:space="0" w:color="auto"/>
          </w:divBdr>
          <w:divsChild>
            <w:div w:id="210769304">
              <w:marLeft w:val="0"/>
              <w:marRight w:val="0"/>
              <w:marTop w:val="0"/>
              <w:marBottom w:val="0"/>
              <w:divBdr>
                <w:top w:val="none" w:sz="0" w:space="0" w:color="auto"/>
                <w:left w:val="none" w:sz="0" w:space="0" w:color="auto"/>
                <w:bottom w:val="none" w:sz="0" w:space="0" w:color="auto"/>
                <w:right w:val="none" w:sz="0" w:space="0" w:color="auto"/>
              </w:divBdr>
              <w:divsChild>
                <w:div w:id="931932597">
                  <w:marLeft w:val="0"/>
                  <w:marRight w:val="0"/>
                  <w:marTop w:val="0"/>
                  <w:marBottom w:val="0"/>
                  <w:divBdr>
                    <w:top w:val="none" w:sz="0" w:space="0" w:color="auto"/>
                    <w:left w:val="none" w:sz="0" w:space="0" w:color="auto"/>
                    <w:bottom w:val="none" w:sz="0" w:space="0" w:color="auto"/>
                    <w:right w:val="none" w:sz="0" w:space="0" w:color="auto"/>
                  </w:divBdr>
                  <w:divsChild>
                    <w:div w:id="4132910">
                      <w:marLeft w:val="0"/>
                      <w:marRight w:val="0"/>
                      <w:marTop w:val="0"/>
                      <w:marBottom w:val="0"/>
                      <w:divBdr>
                        <w:top w:val="none" w:sz="0" w:space="0" w:color="auto"/>
                        <w:left w:val="none" w:sz="0" w:space="0" w:color="auto"/>
                        <w:bottom w:val="none" w:sz="0" w:space="0" w:color="auto"/>
                        <w:right w:val="none" w:sz="0" w:space="0" w:color="auto"/>
                      </w:divBdr>
                      <w:divsChild>
                        <w:div w:id="1836997652">
                          <w:marLeft w:val="0"/>
                          <w:marRight w:val="0"/>
                          <w:marTop w:val="0"/>
                          <w:marBottom w:val="0"/>
                          <w:divBdr>
                            <w:top w:val="none" w:sz="0" w:space="0" w:color="auto"/>
                            <w:left w:val="none" w:sz="0" w:space="0" w:color="auto"/>
                            <w:bottom w:val="none" w:sz="0" w:space="0" w:color="auto"/>
                            <w:right w:val="none" w:sz="0" w:space="0" w:color="auto"/>
                          </w:divBdr>
                          <w:divsChild>
                            <w:div w:id="1173256266">
                              <w:marLeft w:val="0"/>
                              <w:marRight w:val="0"/>
                              <w:marTop w:val="0"/>
                              <w:marBottom w:val="0"/>
                              <w:divBdr>
                                <w:top w:val="none" w:sz="0" w:space="0" w:color="auto"/>
                                <w:left w:val="none" w:sz="0" w:space="0" w:color="auto"/>
                                <w:bottom w:val="none" w:sz="0" w:space="0" w:color="auto"/>
                                <w:right w:val="none" w:sz="0" w:space="0" w:color="auto"/>
                              </w:divBdr>
                              <w:divsChild>
                                <w:div w:id="1554388615">
                                  <w:marLeft w:val="0"/>
                                  <w:marRight w:val="0"/>
                                  <w:marTop w:val="0"/>
                                  <w:marBottom w:val="0"/>
                                  <w:divBdr>
                                    <w:top w:val="none" w:sz="0" w:space="0" w:color="auto"/>
                                    <w:left w:val="none" w:sz="0" w:space="0" w:color="auto"/>
                                    <w:bottom w:val="none" w:sz="0" w:space="0" w:color="auto"/>
                                    <w:right w:val="none" w:sz="0" w:space="0" w:color="auto"/>
                                  </w:divBdr>
                                  <w:divsChild>
                                    <w:div w:id="202641828">
                                      <w:marLeft w:val="0"/>
                                      <w:marRight w:val="0"/>
                                      <w:marTop w:val="0"/>
                                      <w:marBottom w:val="0"/>
                                      <w:divBdr>
                                        <w:top w:val="none" w:sz="0" w:space="0" w:color="auto"/>
                                        <w:left w:val="none" w:sz="0" w:space="0" w:color="auto"/>
                                        <w:bottom w:val="none" w:sz="0" w:space="0" w:color="auto"/>
                                        <w:right w:val="none" w:sz="0" w:space="0" w:color="auto"/>
                                      </w:divBdr>
                                      <w:divsChild>
                                        <w:div w:id="568925960">
                                          <w:marLeft w:val="0"/>
                                          <w:marRight w:val="0"/>
                                          <w:marTop w:val="0"/>
                                          <w:marBottom w:val="0"/>
                                          <w:divBdr>
                                            <w:top w:val="none" w:sz="0" w:space="0" w:color="auto"/>
                                            <w:left w:val="none" w:sz="0" w:space="0" w:color="auto"/>
                                            <w:bottom w:val="none" w:sz="0" w:space="0" w:color="auto"/>
                                            <w:right w:val="none" w:sz="0" w:space="0" w:color="auto"/>
                                          </w:divBdr>
                                          <w:divsChild>
                                            <w:div w:id="121715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38753221">
          <w:marLeft w:val="0"/>
          <w:marRight w:val="0"/>
          <w:marTop w:val="0"/>
          <w:marBottom w:val="0"/>
          <w:divBdr>
            <w:top w:val="none" w:sz="0" w:space="0" w:color="auto"/>
            <w:left w:val="none" w:sz="0" w:space="0" w:color="auto"/>
            <w:bottom w:val="none" w:sz="0" w:space="0" w:color="auto"/>
            <w:right w:val="none" w:sz="0" w:space="0" w:color="auto"/>
          </w:divBdr>
          <w:divsChild>
            <w:div w:id="405611158">
              <w:marLeft w:val="0"/>
              <w:marRight w:val="0"/>
              <w:marTop w:val="0"/>
              <w:marBottom w:val="0"/>
              <w:divBdr>
                <w:top w:val="none" w:sz="0" w:space="0" w:color="auto"/>
                <w:left w:val="none" w:sz="0" w:space="0" w:color="auto"/>
                <w:bottom w:val="none" w:sz="0" w:space="0" w:color="auto"/>
                <w:right w:val="none" w:sz="0" w:space="0" w:color="auto"/>
              </w:divBdr>
              <w:divsChild>
                <w:div w:id="2100515343">
                  <w:marLeft w:val="0"/>
                  <w:marRight w:val="0"/>
                  <w:marTop w:val="0"/>
                  <w:marBottom w:val="0"/>
                  <w:divBdr>
                    <w:top w:val="none" w:sz="0" w:space="0" w:color="auto"/>
                    <w:left w:val="none" w:sz="0" w:space="0" w:color="auto"/>
                    <w:bottom w:val="none" w:sz="0" w:space="0" w:color="auto"/>
                    <w:right w:val="none" w:sz="0" w:space="0" w:color="auto"/>
                  </w:divBdr>
                  <w:divsChild>
                    <w:div w:id="388260738">
                      <w:marLeft w:val="0"/>
                      <w:marRight w:val="0"/>
                      <w:marTop w:val="0"/>
                      <w:marBottom w:val="0"/>
                      <w:divBdr>
                        <w:top w:val="none" w:sz="0" w:space="0" w:color="auto"/>
                        <w:left w:val="none" w:sz="0" w:space="0" w:color="auto"/>
                        <w:bottom w:val="none" w:sz="0" w:space="0" w:color="auto"/>
                        <w:right w:val="none" w:sz="0" w:space="0" w:color="auto"/>
                      </w:divBdr>
                      <w:divsChild>
                        <w:div w:id="1944916573">
                          <w:marLeft w:val="0"/>
                          <w:marRight w:val="0"/>
                          <w:marTop w:val="0"/>
                          <w:marBottom w:val="0"/>
                          <w:divBdr>
                            <w:top w:val="none" w:sz="0" w:space="0" w:color="auto"/>
                            <w:left w:val="none" w:sz="0" w:space="0" w:color="auto"/>
                            <w:bottom w:val="none" w:sz="0" w:space="0" w:color="auto"/>
                            <w:right w:val="none" w:sz="0" w:space="0" w:color="auto"/>
                          </w:divBdr>
                          <w:divsChild>
                            <w:div w:id="1868132743">
                              <w:marLeft w:val="0"/>
                              <w:marRight w:val="0"/>
                              <w:marTop w:val="0"/>
                              <w:marBottom w:val="0"/>
                              <w:divBdr>
                                <w:top w:val="none" w:sz="0" w:space="0" w:color="auto"/>
                                <w:left w:val="none" w:sz="0" w:space="0" w:color="auto"/>
                                <w:bottom w:val="none" w:sz="0" w:space="0" w:color="auto"/>
                                <w:right w:val="none" w:sz="0" w:space="0" w:color="auto"/>
                              </w:divBdr>
                              <w:divsChild>
                                <w:div w:id="1425149619">
                                  <w:marLeft w:val="0"/>
                                  <w:marRight w:val="0"/>
                                  <w:marTop w:val="0"/>
                                  <w:marBottom w:val="0"/>
                                  <w:divBdr>
                                    <w:top w:val="none" w:sz="0" w:space="0" w:color="auto"/>
                                    <w:left w:val="none" w:sz="0" w:space="0" w:color="auto"/>
                                    <w:bottom w:val="none" w:sz="0" w:space="0" w:color="auto"/>
                                    <w:right w:val="none" w:sz="0" w:space="0" w:color="auto"/>
                                  </w:divBdr>
                                  <w:divsChild>
                                    <w:div w:id="18363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6063330">
                      <w:marLeft w:val="0"/>
                      <w:marRight w:val="0"/>
                      <w:marTop w:val="0"/>
                      <w:marBottom w:val="0"/>
                      <w:divBdr>
                        <w:top w:val="none" w:sz="0" w:space="0" w:color="auto"/>
                        <w:left w:val="none" w:sz="0" w:space="0" w:color="auto"/>
                        <w:bottom w:val="none" w:sz="0" w:space="0" w:color="auto"/>
                        <w:right w:val="none" w:sz="0" w:space="0" w:color="auto"/>
                      </w:divBdr>
                      <w:divsChild>
                        <w:div w:id="505172830">
                          <w:marLeft w:val="0"/>
                          <w:marRight w:val="0"/>
                          <w:marTop w:val="0"/>
                          <w:marBottom w:val="0"/>
                          <w:divBdr>
                            <w:top w:val="none" w:sz="0" w:space="0" w:color="auto"/>
                            <w:left w:val="none" w:sz="0" w:space="0" w:color="auto"/>
                            <w:bottom w:val="none" w:sz="0" w:space="0" w:color="auto"/>
                            <w:right w:val="none" w:sz="0" w:space="0" w:color="auto"/>
                          </w:divBdr>
                          <w:divsChild>
                            <w:div w:id="1187912793">
                              <w:marLeft w:val="0"/>
                              <w:marRight w:val="0"/>
                              <w:marTop w:val="0"/>
                              <w:marBottom w:val="0"/>
                              <w:divBdr>
                                <w:top w:val="none" w:sz="0" w:space="0" w:color="auto"/>
                                <w:left w:val="none" w:sz="0" w:space="0" w:color="auto"/>
                                <w:bottom w:val="none" w:sz="0" w:space="0" w:color="auto"/>
                                <w:right w:val="none" w:sz="0" w:space="0" w:color="auto"/>
                              </w:divBdr>
                              <w:divsChild>
                                <w:div w:id="1692949095">
                                  <w:marLeft w:val="0"/>
                                  <w:marRight w:val="0"/>
                                  <w:marTop w:val="0"/>
                                  <w:marBottom w:val="0"/>
                                  <w:divBdr>
                                    <w:top w:val="none" w:sz="0" w:space="0" w:color="auto"/>
                                    <w:left w:val="none" w:sz="0" w:space="0" w:color="auto"/>
                                    <w:bottom w:val="none" w:sz="0" w:space="0" w:color="auto"/>
                                    <w:right w:val="none" w:sz="0" w:space="0" w:color="auto"/>
                                  </w:divBdr>
                                  <w:divsChild>
                                    <w:div w:id="1746028725">
                                      <w:marLeft w:val="0"/>
                                      <w:marRight w:val="0"/>
                                      <w:marTop w:val="0"/>
                                      <w:marBottom w:val="0"/>
                                      <w:divBdr>
                                        <w:top w:val="none" w:sz="0" w:space="0" w:color="auto"/>
                                        <w:left w:val="none" w:sz="0" w:space="0" w:color="auto"/>
                                        <w:bottom w:val="none" w:sz="0" w:space="0" w:color="auto"/>
                                        <w:right w:val="none" w:sz="0" w:space="0" w:color="auto"/>
                                      </w:divBdr>
                                      <w:divsChild>
                                        <w:div w:id="46032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9435346">
                              <w:marLeft w:val="0"/>
                              <w:marRight w:val="0"/>
                              <w:marTop w:val="0"/>
                              <w:marBottom w:val="0"/>
                              <w:divBdr>
                                <w:top w:val="none" w:sz="0" w:space="0" w:color="auto"/>
                                <w:left w:val="none" w:sz="0" w:space="0" w:color="auto"/>
                                <w:bottom w:val="none" w:sz="0" w:space="0" w:color="auto"/>
                                <w:right w:val="none" w:sz="0" w:space="0" w:color="auto"/>
                              </w:divBdr>
                              <w:divsChild>
                                <w:div w:id="916091030">
                                  <w:marLeft w:val="0"/>
                                  <w:marRight w:val="0"/>
                                  <w:marTop w:val="0"/>
                                  <w:marBottom w:val="0"/>
                                  <w:divBdr>
                                    <w:top w:val="none" w:sz="0" w:space="0" w:color="auto"/>
                                    <w:left w:val="none" w:sz="0" w:space="0" w:color="auto"/>
                                    <w:bottom w:val="none" w:sz="0" w:space="0" w:color="auto"/>
                                    <w:right w:val="none" w:sz="0" w:space="0" w:color="auto"/>
                                  </w:divBdr>
                                  <w:divsChild>
                                    <w:div w:id="1361008134">
                                      <w:marLeft w:val="0"/>
                                      <w:marRight w:val="0"/>
                                      <w:marTop w:val="0"/>
                                      <w:marBottom w:val="0"/>
                                      <w:divBdr>
                                        <w:top w:val="none" w:sz="0" w:space="0" w:color="auto"/>
                                        <w:left w:val="none" w:sz="0" w:space="0" w:color="auto"/>
                                        <w:bottom w:val="none" w:sz="0" w:space="0" w:color="auto"/>
                                        <w:right w:val="none" w:sz="0" w:space="0" w:color="auto"/>
                                      </w:divBdr>
                                      <w:divsChild>
                                        <w:div w:id="1162231764">
                                          <w:marLeft w:val="0"/>
                                          <w:marRight w:val="0"/>
                                          <w:marTop w:val="0"/>
                                          <w:marBottom w:val="0"/>
                                          <w:divBdr>
                                            <w:top w:val="none" w:sz="0" w:space="0" w:color="auto"/>
                                            <w:left w:val="none" w:sz="0" w:space="0" w:color="auto"/>
                                            <w:bottom w:val="none" w:sz="0" w:space="0" w:color="auto"/>
                                            <w:right w:val="none" w:sz="0" w:space="0" w:color="auto"/>
                                          </w:divBdr>
                                          <w:divsChild>
                                            <w:div w:id="2008285369">
                                              <w:marLeft w:val="0"/>
                                              <w:marRight w:val="0"/>
                                              <w:marTop w:val="0"/>
                                              <w:marBottom w:val="0"/>
                                              <w:divBdr>
                                                <w:top w:val="none" w:sz="0" w:space="0" w:color="auto"/>
                                                <w:left w:val="none" w:sz="0" w:space="0" w:color="auto"/>
                                                <w:bottom w:val="none" w:sz="0" w:space="0" w:color="auto"/>
                                                <w:right w:val="none" w:sz="0" w:space="0" w:color="auto"/>
                                              </w:divBdr>
                                              <w:divsChild>
                                                <w:div w:id="526795800">
                                                  <w:marLeft w:val="0"/>
                                                  <w:marRight w:val="0"/>
                                                  <w:marTop w:val="0"/>
                                                  <w:marBottom w:val="0"/>
                                                  <w:divBdr>
                                                    <w:top w:val="none" w:sz="0" w:space="0" w:color="auto"/>
                                                    <w:left w:val="none" w:sz="0" w:space="0" w:color="auto"/>
                                                    <w:bottom w:val="none" w:sz="0" w:space="0" w:color="auto"/>
                                                    <w:right w:val="none" w:sz="0" w:space="0" w:color="auto"/>
                                                  </w:divBdr>
                                                </w:div>
                                                <w:div w:id="934703790">
                                                  <w:marLeft w:val="0"/>
                                                  <w:marRight w:val="0"/>
                                                  <w:marTop w:val="0"/>
                                                  <w:marBottom w:val="0"/>
                                                  <w:divBdr>
                                                    <w:top w:val="none" w:sz="0" w:space="0" w:color="auto"/>
                                                    <w:left w:val="none" w:sz="0" w:space="0" w:color="auto"/>
                                                    <w:bottom w:val="none" w:sz="0" w:space="0" w:color="auto"/>
                                                    <w:right w:val="none" w:sz="0" w:space="0" w:color="auto"/>
                                                  </w:divBdr>
                                                  <w:divsChild>
                                                    <w:div w:id="317464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39560218">
          <w:marLeft w:val="0"/>
          <w:marRight w:val="0"/>
          <w:marTop w:val="0"/>
          <w:marBottom w:val="0"/>
          <w:divBdr>
            <w:top w:val="none" w:sz="0" w:space="0" w:color="auto"/>
            <w:left w:val="none" w:sz="0" w:space="0" w:color="auto"/>
            <w:bottom w:val="none" w:sz="0" w:space="0" w:color="auto"/>
            <w:right w:val="none" w:sz="0" w:space="0" w:color="auto"/>
          </w:divBdr>
          <w:divsChild>
            <w:div w:id="1985427499">
              <w:marLeft w:val="0"/>
              <w:marRight w:val="0"/>
              <w:marTop w:val="0"/>
              <w:marBottom w:val="0"/>
              <w:divBdr>
                <w:top w:val="none" w:sz="0" w:space="0" w:color="auto"/>
                <w:left w:val="none" w:sz="0" w:space="0" w:color="auto"/>
                <w:bottom w:val="none" w:sz="0" w:space="0" w:color="auto"/>
                <w:right w:val="none" w:sz="0" w:space="0" w:color="auto"/>
              </w:divBdr>
              <w:divsChild>
                <w:div w:id="2096002963">
                  <w:marLeft w:val="0"/>
                  <w:marRight w:val="0"/>
                  <w:marTop w:val="0"/>
                  <w:marBottom w:val="0"/>
                  <w:divBdr>
                    <w:top w:val="none" w:sz="0" w:space="0" w:color="auto"/>
                    <w:left w:val="none" w:sz="0" w:space="0" w:color="auto"/>
                    <w:bottom w:val="none" w:sz="0" w:space="0" w:color="auto"/>
                    <w:right w:val="none" w:sz="0" w:space="0" w:color="auto"/>
                  </w:divBdr>
                  <w:divsChild>
                    <w:div w:id="499807477">
                      <w:marLeft w:val="0"/>
                      <w:marRight w:val="0"/>
                      <w:marTop w:val="0"/>
                      <w:marBottom w:val="0"/>
                      <w:divBdr>
                        <w:top w:val="none" w:sz="0" w:space="0" w:color="auto"/>
                        <w:left w:val="none" w:sz="0" w:space="0" w:color="auto"/>
                        <w:bottom w:val="none" w:sz="0" w:space="0" w:color="auto"/>
                        <w:right w:val="none" w:sz="0" w:space="0" w:color="auto"/>
                      </w:divBdr>
                      <w:divsChild>
                        <w:div w:id="98723261">
                          <w:marLeft w:val="0"/>
                          <w:marRight w:val="0"/>
                          <w:marTop w:val="0"/>
                          <w:marBottom w:val="0"/>
                          <w:divBdr>
                            <w:top w:val="none" w:sz="0" w:space="0" w:color="auto"/>
                            <w:left w:val="none" w:sz="0" w:space="0" w:color="auto"/>
                            <w:bottom w:val="none" w:sz="0" w:space="0" w:color="auto"/>
                            <w:right w:val="none" w:sz="0" w:space="0" w:color="auto"/>
                          </w:divBdr>
                          <w:divsChild>
                            <w:div w:id="912473387">
                              <w:marLeft w:val="0"/>
                              <w:marRight w:val="0"/>
                              <w:marTop w:val="0"/>
                              <w:marBottom w:val="0"/>
                              <w:divBdr>
                                <w:top w:val="none" w:sz="0" w:space="0" w:color="auto"/>
                                <w:left w:val="none" w:sz="0" w:space="0" w:color="auto"/>
                                <w:bottom w:val="none" w:sz="0" w:space="0" w:color="auto"/>
                                <w:right w:val="none" w:sz="0" w:space="0" w:color="auto"/>
                              </w:divBdr>
                              <w:divsChild>
                                <w:div w:id="1211306524">
                                  <w:marLeft w:val="0"/>
                                  <w:marRight w:val="0"/>
                                  <w:marTop w:val="0"/>
                                  <w:marBottom w:val="0"/>
                                  <w:divBdr>
                                    <w:top w:val="none" w:sz="0" w:space="0" w:color="auto"/>
                                    <w:left w:val="none" w:sz="0" w:space="0" w:color="auto"/>
                                    <w:bottom w:val="none" w:sz="0" w:space="0" w:color="auto"/>
                                    <w:right w:val="none" w:sz="0" w:space="0" w:color="auto"/>
                                  </w:divBdr>
                                  <w:divsChild>
                                    <w:div w:id="1624578185">
                                      <w:marLeft w:val="0"/>
                                      <w:marRight w:val="0"/>
                                      <w:marTop w:val="0"/>
                                      <w:marBottom w:val="0"/>
                                      <w:divBdr>
                                        <w:top w:val="none" w:sz="0" w:space="0" w:color="auto"/>
                                        <w:left w:val="none" w:sz="0" w:space="0" w:color="auto"/>
                                        <w:bottom w:val="none" w:sz="0" w:space="0" w:color="auto"/>
                                        <w:right w:val="none" w:sz="0" w:space="0" w:color="auto"/>
                                      </w:divBdr>
                                      <w:divsChild>
                                        <w:div w:id="1062097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085654">
                              <w:marLeft w:val="0"/>
                              <w:marRight w:val="0"/>
                              <w:marTop w:val="0"/>
                              <w:marBottom w:val="0"/>
                              <w:divBdr>
                                <w:top w:val="none" w:sz="0" w:space="0" w:color="auto"/>
                                <w:left w:val="none" w:sz="0" w:space="0" w:color="auto"/>
                                <w:bottom w:val="none" w:sz="0" w:space="0" w:color="auto"/>
                                <w:right w:val="none" w:sz="0" w:space="0" w:color="auto"/>
                              </w:divBdr>
                              <w:divsChild>
                                <w:div w:id="1843084211">
                                  <w:marLeft w:val="0"/>
                                  <w:marRight w:val="0"/>
                                  <w:marTop w:val="0"/>
                                  <w:marBottom w:val="0"/>
                                  <w:divBdr>
                                    <w:top w:val="none" w:sz="0" w:space="0" w:color="auto"/>
                                    <w:left w:val="none" w:sz="0" w:space="0" w:color="auto"/>
                                    <w:bottom w:val="none" w:sz="0" w:space="0" w:color="auto"/>
                                    <w:right w:val="none" w:sz="0" w:space="0" w:color="auto"/>
                                  </w:divBdr>
                                  <w:divsChild>
                                    <w:div w:id="1049918155">
                                      <w:marLeft w:val="0"/>
                                      <w:marRight w:val="0"/>
                                      <w:marTop w:val="0"/>
                                      <w:marBottom w:val="0"/>
                                      <w:divBdr>
                                        <w:top w:val="none" w:sz="0" w:space="0" w:color="auto"/>
                                        <w:left w:val="none" w:sz="0" w:space="0" w:color="auto"/>
                                        <w:bottom w:val="none" w:sz="0" w:space="0" w:color="auto"/>
                                        <w:right w:val="none" w:sz="0" w:space="0" w:color="auto"/>
                                      </w:divBdr>
                                      <w:divsChild>
                                        <w:div w:id="66108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40915952">
                      <w:marLeft w:val="0"/>
                      <w:marRight w:val="0"/>
                      <w:marTop w:val="0"/>
                      <w:marBottom w:val="0"/>
                      <w:divBdr>
                        <w:top w:val="none" w:sz="0" w:space="0" w:color="auto"/>
                        <w:left w:val="none" w:sz="0" w:space="0" w:color="auto"/>
                        <w:bottom w:val="none" w:sz="0" w:space="0" w:color="auto"/>
                        <w:right w:val="none" w:sz="0" w:space="0" w:color="auto"/>
                      </w:divBdr>
                      <w:divsChild>
                        <w:div w:id="154732019">
                          <w:marLeft w:val="0"/>
                          <w:marRight w:val="0"/>
                          <w:marTop w:val="0"/>
                          <w:marBottom w:val="0"/>
                          <w:divBdr>
                            <w:top w:val="none" w:sz="0" w:space="0" w:color="auto"/>
                            <w:left w:val="none" w:sz="0" w:space="0" w:color="auto"/>
                            <w:bottom w:val="none" w:sz="0" w:space="0" w:color="auto"/>
                            <w:right w:val="none" w:sz="0" w:space="0" w:color="auto"/>
                          </w:divBdr>
                          <w:divsChild>
                            <w:div w:id="1003824568">
                              <w:marLeft w:val="0"/>
                              <w:marRight w:val="0"/>
                              <w:marTop w:val="0"/>
                              <w:marBottom w:val="0"/>
                              <w:divBdr>
                                <w:top w:val="none" w:sz="0" w:space="0" w:color="auto"/>
                                <w:left w:val="none" w:sz="0" w:space="0" w:color="auto"/>
                                <w:bottom w:val="none" w:sz="0" w:space="0" w:color="auto"/>
                                <w:right w:val="none" w:sz="0" w:space="0" w:color="auto"/>
                              </w:divBdr>
                              <w:divsChild>
                                <w:div w:id="399254712">
                                  <w:marLeft w:val="0"/>
                                  <w:marRight w:val="0"/>
                                  <w:marTop w:val="0"/>
                                  <w:marBottom w:val="0"/>
                                  <w:divBdr>
                                    <w:top w:val="none" w:sz="0" w:space="0" w:color="auto"/>
                                    <w:left w:val="none" w:sz="0" w:space="0" w:color="auto"/>
                                    <w:bottom w:val="none" w:sz="0" w:space="0" w:color="auto"/>
                                    <w:right w:val="none" w:sz="0" w:space="0" w:color="auto"/>
                                  </w:divBdr>
                                  <w:divsChild>
                                    <w:div w:id="139349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52393718">
          <w:marLeft w:val="0"/>
          <w:marRight w:val="0"/>
          <w:marTop w:val="0"/>
          <w:marBottom w:val="0"/>
          <w:divBdr>
            <w:top w:val="none" w:sz="0" w:space="0" w:color="auto"/>
            <w:left w:val="none" w:sz="0" w:space="0" w:color="auto"/>
            <w:bottom w:val="none" w:sz="0" w:space="0" w:color="auto"/>
            <w:right w:val="none" w:sz="0" w:space="0" w:color="auto"/>
          </w:divBdr>
          <w:divsChild>
            <w:div w:id="1872378313">
              <w:marLeft w:val="0"/>
              <w:marRight w:val="0"/>
              <w:marTop w:val="0"/>
              <w:marBottom w:val="0"/>
              <w:divBdr>
                <w:top w:val="none" w:sz="0" w:space="0" w:color="auto"/>
                <w:left w:val="none" w:sz="0" w:space="0" w:color="auto"/>
                <w:bottom w:val="none" w:sz="0" w:space="0" w:color="auto"/>
                <w:right w:val="none" w:sz="0" w:space="0" w:color="auto"/>
              </w:divBdr>
              <w:divsChild>
                <w:div w:id="1671132378">
                  <w:marLeft w:val="0"/>
                  <w:marRight w:val="0"/>
                  <w:marTop w:val="0"/>
                  <w:marBottom w:val="0"/>
                  <w:divBdr>
                    <w:top w:val="none" w:sz="0" w:space="0" w:color="auto"/>
                    <w:left w:val="none" w:sz="0" w:space="0" w:color="auto"/>
                    <w:bottom w:val="none" w:sz="0" w:space="0" w:color="auto"/>
                    <w:right w:val="none" w:sz="0" w:space="0" w:color="auto"/>
                  </w:divBdr>
                  <w:divsChild>
                    <w:div w:id="847792779">
                      <w:marLeft w:val="0"/>
                      <w:marRight w:val="0"/>
                      <w:marTop w:val="0"/>
                      <w:marBottom w:val="0"/>
                      <w:divBdr>
                        <w:top w:val="none" w:sz="0" w:space="0" w:color="auto"/>
                        <w:left w:val="none" w:sz="0" w:space="0" w:color="auto"/>
                        <w:bottom w:val="none" w:sz="0" w:space="0" w:color="auto"/>
                        <w:right w:val="none" w:sz="0" w:space="0" w:color="auto"/>
                      </w:divBdr>
                      <w:divsChild>
                        <w:div w:id="1544908268">
                          <w:marLeft w:val="0"/>
                          <w:marRight w:val="0"/>
                          <w:marTop w:val="0"/>
                          <w:marBottom w:val="0"/>
                          <w:divBdr>
                            <w:top w:val="none" w:sz="0" w:space="0" w:color="auto"/>
                            <w:left w:val="none" w:sz="0" w:space="0" w:color="auto"/>
                            <w:bottom w:val="none" w:sz="0" w:space="0" w:color="auto"/>
                            <w:right w:val="none" w:sz="0" w:space="0" w:color="auto"/>
                          </w:divBdr>
                          <w:divsChild>
                            <w:div w:id="965432648">
                              <w:marLeft w:val="0"/>
                              <w:marRight w:val="0"/>
                              <w:marTop w:val="0"/>
                              <w:marBottom w:val="0"/>
                              <w:divBdr>
                                <w:top w:val="none" w:sz="0" w:space="0" w:color="auto"/>
                                <w:left w:val="none" w:sz="0" w:space="0" w:color="auto"/>
                                <w:bottom w:val="none" w:sz="0" w:space="0" w:color="auto"/>
                                <w:right w:val="none" w:sz="0" w:space="0" w:color="auto"/>
                              </w:divBdr>
                              <w:divsChild>
                                <w:div w:id="1608384997">
                                  <w:marLeft w:val="0"/>
                                  <w:marRight w:val="0"/>
                                  <w:marTop w:val="0"/>
                                  <w:marBottom w:val="0"/>
                                  <w:divBdr>
                                    <w:top w:val="none" w:sz="0" w:space="0" w:color="auto"/>
                                    <w:left w:val="none" w:sz="0" w:space="0" w:color="auto"/>
                                    <w:bottom w:val="none" w:sz="0" w:space="0" w:color="auto"/>
                                    <w:right w:val="none" w:sz="0" w:space="0" w:color="auto"/>
                                  </w:divBdr>
                                  <w:divsChild>
                                    <w:div w:id="1776636976">
                                      <w:marLeft w:val="0"/>
                                      <w:marRight w:val="0"/>
                                      <w:marTop w:val="0"/>
                                      <w:marBottom w:val="0"/>
                                      <w:divBdr>
                                        <w:top w:val="none" w:sz="0" w:space="0" w:color="auto"/>
                                        <w:left w:val="none" w:sz="0" w:space="0" w:color="auto"/>
                                        <w:bottom w:val="none" w:sz="0" w:space="0" w:color="auto"/>
                                        <w:right w:val="none" w:sz="0" w:space="0" w:color="auto"/>
                                      </w:divBdr>
                                      <w:divsChild>
                                        <w:div w:id="821191723">
                                          <w:marLeft w:val="0"/>
                                          <w:marRight w:val="0"/>
                                          <w:marTop w:val="0"/>
                                          <w:marBottom w:val="0"/>
                                          <w:divBdr>
                                            <w:top w:val="none" w:sz="0" w:space="0" w:color="auto"/>
                                            <w:left w:val="none" w:sz="0" w:space="0" w:color="auto"/>
                                            <w:bottom w:val="none" w:sz="0" w:space="0" w:color="auto"/>
                                            <w:right w:val="none" w:sz="0" w:space="0" w:color="auto"/>
                                          </w:divBdr>
                                          <w:divsChild>
                                            <w:div w:id="718671394">
                                              <w:marLeft w:val="0"/>
                                              <w:marRight w:val="0"/>
                                              <w:marTop w:val="0"/>
                                              <w:marBottom w:val="0"/>
                                              <w:divBdr>
                                                <w:top w:val="none" w:sz="0" w:space="0" w:color="auto"/>
                                                <w:left w:val="none" w:sz="0" w:space="0" w:color="auto"/>
                                                <w:bottom w:val="none" w:sz="0" w:space="0" w:color="auto"/>
                                                <w:right w:val="none" w:sz="0" w:space="0" w:color="auto"/>
                                              </w:divBdr>
                                            </w:div>
                                          </w:divsChild>
                                        </w:div>
                                        <w:div w:id="1760523600">
                                          <w:marLeft w:val="0"/>
                                          <w:marRight w:val="0"/>
                                          <w:marTop w:val="0"/>
                                          <w:marBottom w:val="0"/>
                                          <w:divBdr>
                                            <w:top w:val="none" w:sz="0" w:space="0" w:color="auto"/>
                                            <w:left w:val="none" w:sz="0" w:space="0" w:color="auto"/>
                                            <w:bottom w:val="none" w:sz="0" w:space="0" w:color="auto"/>
                                            <w:right w:val="none" w:sz="0" w:space="0" w:color="auto"/>
                                          </w:divBdr>
                                          <w:divsChild>
                                            <w:div w:id="1199048764">
                                              <w:marLeft w:val="0"/>
                                              <w:marRight w:val="0"/>
                                              <w:marTop w:val="0"/>
                                              <w:marBottom w:val="0"/>
                                              <w:divBdr>
                                                <w:top w:val="none" w:sz="0" w:space="0" w:color="auto"/>
                                                <w:left w:val="none" w:sz="0" w:space="0" w:color="auto"/>
                                                <w:bottom w:val="none" w:sz="0" w:space="0" w:color="auto"/>
                                                <w:right w:val="none" w:sz="0" w:space="0" w:color="auto"/>
                                              </w:divBdr>
                                              <w:divsChild>
                                                <w:div w:id="49480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61450349">
          <w:marLeft w:val="0"/>
          <w:marRight w:val="0"/>
          <w:marTop w:val="0"/>
          <w:marBottom w:val="0"/>
          <w:divBdr>
            <w:top w:val="none" w:sz="0" w:space="0" w:color="auto"/>
            <w:left w:val="none" w:sz="0" w:space="0" w:color="auto"/>
            <w:bottom w:val="none" w:sz="0" w:space="0" w:color="auto"/>
            <w:right w:val="none" w:sz="0" w:space="0" w:color="auto"/>
          </w:divBdr>
          <w:divsChild>
            <w:div w:id="109671171">
              <w:marLeft w:val="0"/>
              <w:marRight w:val="0"/>
              <w:marTop w:val="0"/>
              <w:marBottom w:val="0"/>
              <w:divBdr>
                <w:top w:val="none" w:sz="0" w:space="0" w:color="auto"/>
                <w:left w:val="none" w:sz="0" w:space="0" w:color="auto"/>
                <w:bottom w:val="none" w:sz="0" w:space="0" w:color="auto"/>
                <w:right w:val="none" w:sz="0" w:space="0" w:color="auto"/>
              </w:divBdr>
              <w:divsChild>
                <w:div w:id="2125954801">
                  <w:marLeft w:val="0"/>
                  <w:marRight w:val="0"/>
                  <w:marTop w:val="0"/>
                  <w:marBottom w:val="0"/>
                  <w:divBdr>
                    <w:top w:val="none" w:sz="0" w:space="0" w:color="auto"/>
                    <w:left w:val="none" w:sz="0" w:space="0" w:color="auto"/>
                    <w:bottom w:val="none" w:sz="0" w:space="0" w:color="auto"/>
                    <w:right w:val="none" w:sz="0" w:space="0" w:color="auto"/>
                  </w:divBdr>
                  <w:divsChild>
                    <w:div w:id="757562467">
                      <w:marLeft w:val="0"/>
                      <w:marRight w:val="0"/>
                      <w:marTop w:val="0"/>
                      <w:marBottom w:val="0"/>
                      <w:divBdr>
                        <w:top w:val="none" w:sz="0" w:space="0" w:color="auto"/>
                        <w:left w:val="none" w:sz="0" w:space="0" w:color="auto"/>
                        <w:bottom w:val="none" w:sz="0" w:space="0" w:color="auto"/>
                        <w:right w:val="none" w:sz="0" w:space="0" w:color="auto"/>
                      </w:divBdr>
                      <w:divsChild>
                        <w:div w:id="759301111">
                          <w:marLeft w:val="0"/>
                          <w:marRight w:val="0"/>
                          <w:marTop w:val="0"/>
                          <w:marBottom w:val="0"/>
                          <w:divBdr>
                            <w:top w:val="none" w:sz="0" w:space="0" w:color="auto"/>
                            <w:left w:val="none" w:sz="0" w:space="0" w:color="auto"/>
                            <w:bottom w:val="none" w:sz="0" w:space="0" w:color="auto"/>
                            <w:right w:val="none" w:sz="0" w:space="0" w:color="auto"/>
                          </w:divBdr>
                          <w:divsChild>
                            <w:div w:id="85153352">
                              <w:marLeft w:val="0"/>
                              <w:marRight w:val="0"/>
                              <w:marTop w:val="0"/>
                              <w:marBottom w:val="0"/>
                              <w:divBdr>
                                <w:top w:val="none" w:sz="0" w:space="0" w:color="auto"/>
                                <w:left w:val="none" w:sz="0" w:space="0" w:color="auto"/>
                                <w:bottom w:val="none" w:sz="0" w:space="0" w:color="auto"/>
                                <w:right w:val="none" w:sz="0" w:space="0" w:color="auto"/>
                              </w:divBdr>
                              <w:divsChild>
                                <w:div w:id="232666172">
                                  <w:marLeft w:val="0"/>
                                  <w:marRight w:val="0"/>
                                  <w:marTop w:val="0"/>
                                  <w:marBottom w:val="0"/>
                                  <w:divBdr>
                                    <w:top w:val="none" w:sz="0" w:space="0" w:color="auto"/>
                                    <w:left w:val="none" w:sz="0" w:space="0" w:color="auto"/>
                                    <w:bottom w:val="none" w:sz="0" w:space="0" w:color="auto"/>
                                    <w:right w:val="none" w:sz="0" w:space="0" w:color="auto"/>
                                  </w:divBdr>
                                  <w:divsChild>
                                    <w:div w:id="509217022">
                                      <w:marLeft w:val="0"/>
                                      <w:marRight w:val="0"/>
                                      <w:marTop w:val="0"/>
                                      <w:marBottom w:val="0"/>
                                      <w:divBdr>
                                        <w:top w:val="none" w:sz="0" w:space="0" w:color="auto"/>
                                        <w:left w:val="none" w:sz="0" w:space="0" w:color="auto"/>
                                        <w:bottom w:val="none" w:sz="0" w:space="0" w:color="auto"/>
                                        <w:right w:val="none" w:sz="0" w:space="0" w:color="auto"/>
                                      </w:divBdr>
                                      <w:divsChild>
                                        <w:div w:id="184454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981913">
                              <w:marLeft w:val="0"/>
                              <w:marRight w:val="0"/>
                              <w:marTop w:val="0"/>
                              <w:marBottom w:val="0"/>
                              <w:divBdr>
                                <w:top w:val="none" w:sz="0" w:space="0" w:color="auto"/>
                                <w:left w:val="none" w:sz="0" w:space="0" w:color="auto"/>
                                <w:bottom w:val="none" w:sz="0" w:space="0" w:color="auto"/>
                                <w:right w:val="none" w:sz="0" w:space="0" w:color="auto"/>
                              </w:divBdr>
                              <w:divsChild>
                                <w:div w:id="1382827086">
                                  <w:marLeft w:val="0"/>
                                  <w:marRight w:val="0"/>
                                  <w:marTop w:val="0"/>
                                  <w:marBottom w:val="0"/>
                                  <w:divBdr>
                                    <w:top w:val="none" w:sz="0" w:space="0" w:color="auto"/>
                                    <w:left w:val="none" w:sz="0" w:space="0" w:color="auto"/>
                                    <w:bottom w:val="none" w:sz="0" w:space="0" w:color="auto"/>
                                    <w:right w:val="none" w:sz="0" w:space="0" w:color="auto"/>
                                  </w:divBdr>
                                  <w:divsChild>
                                    <w:div w:id="1516067361">
                                      <w:marLeft w:val="0"/>
                                      <w:marRight w:val="0"/>
                                      <w:marTop w:val="0"/>
                                      <w:marBottom w:val="0"/>
                                      <w:divBdr>
                                        <w:top w:val="none" w:sz="0" w:space="0" w:color="auto"/>
                                        <w:left w:val="none" w:sz="0" w:space="0" w:color="auto"/>
                                        <w:bottom w:val="none" w:sz="0" w:space="0" w:color="auto"/>
                                        <w:right w:val="none" w:sz="0" w:space="0" w:color="auto"/>
                                      </w:divBdr>
                                      <w:divsChild>
                                        <w:div w:id="1544901657">
                                          <w:marLeft w:val="0"/>
                                          <w:marRight w:val="0"/>
                                          <w:marTop w:val="0"/>
                                          <w:marBottom w:val="0"/>
                                          <w:divBdr>
                                            <w:top w:val="none" w:sz="0" w:space="0" w:color="auto"/>
                                            <w:left w:val="none" w:sz="0" w:space="0" w:color="auto"/>
                                            <w:bottom w:val="none" w:sz="0" w:space="0" w:color="auto"/>
                                            <w:right w:val="none" w:sz="0" w:space="0" w:color="auto"/>
                                          </w:divBdr>
                                          <w:divsChild>
                                            <w:div w:id="814566074">
                                              <w:marLeft w:val="0"/>
                                              <w:marRight w:val="0"/>
                                              <w:marTop w:val="0"/>
                                              <w:marBottom w:val="0"/>
                                              <w:divBdr>
                                                <w:top w:val="none" w:sz="0" w:space="0" w:color="auto"/>
                                                <w:left w:val="none" w:sz="0" w:space="0" w:color="auto"/>
                                                <w:bottom w:val="none" w:sz="0" w:space="0" w:color="auto"/>
                                                <w:right w:val="none" w:sz="0" w:space="0" w:color="auto"/>
                                              </w:divBdr>
                                              <w:divsChild>
                                                <w:div w:id="123667880">
                                                  <w:marLeft w:val="0"/>
                                                  <w:marRight w:val="0"/>
                                                  <w:marTop w:val="0"/>
                                                  <w:marBottom w:val="0"/>
                                                  <w:divBdr>
                                                    <w:top w:val="none" w:sz="0" w:space="0" w:color="auto"/>
                                                    <w:left w:val="none" w:sz="0" w:space="0" w:color="auto"/>
                                                    <w:bottom w:val="none" w:sz="0" w:space="0" w:color="auto"/>
                                                    <w:right w:val="none" w:sz="0" w:space="0" w:color="auto"/>
                                                  </w:divBdr>
                                                  <w:divsChild>
                                                    <w:div w:id="275798699">
                                                      <w:marLeft w:val="0"/>
                                                      <w:marRight w:val="0"/>
                                                      <w:marTop w:val="0"/>
                                                      <w:marBottom w:val="0"/>
                                                      <w:divBdr>
                                                        <w:top w:val="none" w:sz="0" w:space="0" w:color="auto"/>
                                                        <w:left w:val="none" w:sz="0" w:space="0" w:color="auto"/>
                                                        <w:bottom w:val="none" w:sz="0" w:space="0" w:color="auto"/>
                                                        <w:right w:val="none" w:sz="0" w:space="0" w:color="auto"/>
                                                      </w:divBdr>
                                                    </w:div>
                                                  </w:divsChild>
                                                </w:div>
                                                <w:div w:id="20266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35381276">
                      <w:marLeft w:val="0"/>
                      <w:marRight w:val="0"/>
                      <w:marTop w:val="0"/>
                      <w:marBottom w:val="0"/>
                      <w:divBdr>
                        <w:top w:val="none" w:sz="0" w:space="0" w:color="auto"/>
                        <w:left w:val="none" w:sz="0" w:space="0" w:color="auto"/>
                        <w:bottom w:val="none" w:sz="0" w:space="0" w:color="auto"/>
                        <w:right w:val="none" w:sz="0" w:space="0" w:color="auto"/>
                      </w:divBdr>
                      <w:divsChild>
                        <w:div w:id="496769609">
                          <w:marLeft w:val="0"/>
                          <w:marRight w:val="0"/>
                          <w:marTop w:val="0"/>
                          <w:marBottom w:val="0"/>
                          <w:divBdr>
                            <w:top w:val="none" w:sz="0" w:space="0" w:color="auto"/>
                            <w:left w:val="none" w:sz="0" w:space="0" w:color="auto"/>
                            <w:bottom w:val="none" w:sz="0" w:space="0" w:color="auto"/>
                            <w:right w:val="none" w:sz="0" w:space="0" w:color="auto"/>
                          </w:divBdr>
                          <w:divsChild>
                            <w:div w:id="1811941437">
                              <w:marLeft w:val="0"/>
                              <w:marRight w:val="0"/>
                              <w:marTop w:val="0"/>
                              <w:marBottom w:val="0"/>
                              <w:divBdr>
                                <w:top w:val="none" w:sz="0" w:space="0" w:color="auto"/>
                                <w:left w:val="none" w:sz="0" w:space="0" w:color="auto"/>
                                <w:bottom w:val="none" w:sz="0" w:space="0" w:color="auto"/>
                                <w:right w:val="none" w:sz="0" w:space="0" w:color="auto"/>
                              </w:divBdr>
                              <w:divsChild>
                                <w:div w:id="217086617">
                                  <w:marLeft w:val="0"/>
                                  <w:marRight w:val="0"/>
                                  <w:marTop w:val="0"/>
                                  <w:marBottom w:val="0"/>
                                  <w:divBdr>
                                    <w:top w:val="none" w:sz="0" w:space="0" w:color="auto"/>
                                    <w:left w:val="none" w:sz="0" w:space="0" w:color="auto"/>
                                    <w:bottom w:val="none" w:sz="0" w:space="0" w:color="auto"/>
                                    <w:right w:val="none" w:sz="0" w:space="0" w:color="auto"/>
                                  </w:divBdr>
                                  <w:divsChild>
                                    <w:div w:id="1389960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4075740">
          <w:marLeft w:val="0"/>
          <w:marRight w:val="0"/>
          <w:marTop w:val="0"/>
          <w:marBottom w:val="0"/>
          <w:divBdr>
            <w:top w:val="none" w:sz="0" w:space="0" w:color="auto"/>
            <w:left w:val="none" w:sz="0" w:space="0" w:color="auto"/>
            <w:bottom w:val="none" w:sz="0" w:space="0" w:color="auto"/>
            <w:right w:val="none" w:sz="0" w:space="0" w:color="auto"/>
          </w:divBdr>
          <w:divsChild>
            <w:div w:id="1213811577">
              <w:marLeft w:val="0"/>
              <w:marRight w:val="0"/>
              <w:marTop w:val="0"/>
              <w:marBottom w:val="0"/>
              <w:divBdr>
                <w:top w:val="none" w:sz="0" w:space="0" w:color="auto"/>
                <w:left w:val="none" w:sz="0" w:space="0" w:color="auto"/>
                <w:bottom w:val="none" w:sz="0" w:space="0" w:color="auto"/>
                <w:right w:val="none" w:sz="0" w:space="0" w:color="auto"/>
              </w:divBdr>
              <w:divsChild>
                <w:div w:id="1717005021">
                  <w:marLeft w:val="0"/>
                  <w:marRight w:val="0"/>
                  <w:marTop w:val="0"/>
                  <w:marBottom w:val="0"/>
                  <w:divBdr>
                    <w:top w:val="none" w:sz="0" w:space="0" w:color="auto"/>
                    <w:left w:val="none" w:sz="0" w:space="0" w:color="auto"/>
                    <w:bottom w:val="none" w:sz="0" w:space="0" w:color="auto"/>
                    <w:right w:val="none" w:sz="0" w:space="0" w:color="auto"/>
                  </w:divBdr>
                  <w:divsChild>
                    <w:div w:id="225723502">
                      <w:marLeft w:val="0"/>
                      <w:marRight w:val="0"/>
                      <w:marTop w:val="0"/>
                      <w:marBottom w:val="0"/>
                      <w:divBdr>
                        <w:top w:val="none" w:sz="0" w:space="0" w:color="auto"/>
                        <w:left w:val="none" w:sz="0" w:space="0" w:color="auto"/>
                        <w:bottom w:val="none" w:sz="0" w:space="0" w:color="auto"/>
                        <w:right w:val="none" w:sz="0" w:space="0" w:color="auto"/>
                      </w:divBdr>
                      <w:divsChild>
                        <w:div w:id="1554006695">
                          <w:marLeft w:val="0"/>
                          <w:marRight w:val="0"/>
                          <w:marTop w:val="0"/>
                          <w:marBottom w:val="0"/>
                          <w:divBdr>
                            <w:top w:val="none" w:sz="0" w:space="0" w:color="auto"/>
                            <w:left w:val="none" w:sz="0" w:space="0" w:color="auto"/>
                            <w:bottom w:val="none" w:sz="0" w:space="0" w:color="auto"/>
                            <w:right w:val="none" w:sz="0" w:space="0" w:color="auto"/>
                          </w:divBdr>
                          <w:divsChild>
                            <w:div w:id="748238687">
                              <w:marLeft w:val="0"/>
                              <w:marRight w:val="0"/>
                              <w:marTop w:val="0"/>
                              <w:marBottom w:val="0"/>
                              <w:divBdr>
                                <w:top w:val="none" w:sz="0" w:space="0" w:color="auto"/>
                                <w:left w:val="none" w:sz="0" w:space="0" w:color="auto"/>
                                <w:bottom w:val="none" w:sz="0" w:space="0" w:color="auto"/>
                                <w:right w:val="none" w:sz="0" w:space="0" w:color="auto"/>
                              </w:divBdr>
                              <w:divsChild>
                                <w:div w:id="131336184">
                                  <w:marLeft w:val="0"/>
                                  <w:marRight w:val="0"/>
                                  <w:marTop w:val="0"/>
                                  <w:marBottom w:val="0"/>
                                  <w:divBdr>
                                    <w:top w:val="none" w:sz="0" w:space="0" w:color="auto"/>
                                    <w:left w:val="none" w:sz="0" w:space="0" w:color="auto"/>
                                    <w:bottom w:val="none" w:sz="0" w:space="0" w:color="auto"/>
                                    <w:right w:val="none" w:sz="0" w:space="0" w:color="auto"/>
                                  </w:divBdr>
                                  <w:divsChild>
                                    <w:div w:id="1186823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9462541">
                      <w:marLeft w:val="0"/>
                      <w:marRight w:val="0"/>
                      <w:marTop w:val="0"/>
                      <w:marBottom w:val="0"/>
                      <w:divBdr>
                        <w:top w:val="none" w:sz="0" w:space="0" w:color="auto"/>
                        <w:left w:val="none" w:sz="0" w:space="0" w:color="auto"/>
                        <w:bottom w:val="none" w:sz="0" w:space="0" w:color="auto"/>
                        <w:right w:val="none" w:sz="0" w:space="0" w:color="auto"/>
                      </w:divBdr>
                      <w:divsChild>
                        <w:div w:id="500581583">
                          <w:marLeft w:val="0"/>
                          <w:marRight w:val="0"/>
                          <w:marTop w:val="0"/>
                          <w:marBottom w:val="0"/>
                          <w:divBdr>
                            <w:top w:val="none" w:sz="0" w:space="0" w:color="auto"/>
                            <w:left w:val="none" w:sz="0" w:space="0" w:color="auto"/>
                            <w:bottom w:val="none" w:sz="0" w:space="0" w:color="auto"/>
                            <w:right w:val="none" w:sz="0" w:space="0" w:color="auto"/>
                          </w:divBdr>
                          <w:divsChild>
                            <w:div w:id="350886998">
                              <w:marLeft w:val="0"/>
                              <w:marRight w:val="0"/>
                              <w:marTop w:val="0"/>
                              <w:marBottom w:val="0"/>
                              <w:divBdr>
                                <w:top w:val="none" w:sz="0" w:space="0" w:color="auto"/>
                                <w:left w:val="none" w:sz="0" w:space="0" w:color="auto"/>
                                <w:bottom w:val="none" w:sz="0" w:space="0" w:color="auto"/>
                                <w:right w:val="none" w:sz="0" w:space="0" w:color="auto"/>
                              </w:divBdr>
                              <w:divsChild>
                                <w:div w:id="1797605748">
                                  <w:marLeft w:val="0"/>
                                  <w:marRight w:val="0"/>
                                  <w:marTop w:val="0"/>
                                  <w:marBottom w:val="0"/>
                                  <w:divBdr>
                                    <w:top w:val="none" w:sz="0" w:space="0" w:color="auto"/>
                                    <w:left w:val="none" w:sz="0" w:space="0" w:color="auto"/>
                                    <w:bottom w:val="none" w:sz="0" w:space="0" w:color="auto"/>
                                    <w:right w:val="none" w:sz="0" w:space="0" w:color="auto"/>
                                  </w:divBdr>
                                  <w:divsChild>
                                    <w:div w:id="838809693">
                                      <w:marLeft w:val="0"/>
                                      <w:marRight w:val="0"/>
                                      <w:marTop w:val="0"/>
                                      <w:marBottom w:val="0"/>
                                      <w:divBdr>
                                        <w:top w:val="none" w:sz="0" w:space="0" w:color="auto"/>
                                        <w:left w:val="none" w:sz="0" w:space="0" w:color="auto"/>
                                        <w:bottom w:val="none" w:sz="0" w:space="0" w:color="auto"/>
                                        <w:right w:val="none" w:sz="0" w:space="0" w:color="auto"/>
                                      </w:divBdr>
                                      <w:divsChild>
                                        <w:div w:id="556167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170688">
                              <w:marLeft w:val="0"/>
                              <w:marRight w:val="0"/>
                              <w:marTop w:val="0"/>
                              <w:marBottom w:val="0"/>
                              <w:divBdr>
                                <w:top w:val="none" w:sz="0" w:space="0" w:color="auto"/>
                                <w:left w:val="none" w:sz="0" w:space="0" w:color="auto"/>
                                <w:bottom w:val="none" w:sz="0" w:space="0" w:color="auto"/>
                                <w:right w:val="none" w:sz="0" w:space="0" w:color="auto"/>
                              </w:divBdr>
                              <w:divsChild>
                                <w:div w:id="404378722">
                                  <w:marLeft w:val="0"/>
                                  <w:marRight w:val="0"/>
                                  <w:marTop w:val="0"/>
                                  <w:marBottom w:val="0"/>
                                  <w:divBdr>
                                    <w:top w:val="none" w:sz="0" w:space="0" w:color="auto"/>
                                    <w:left w:val="none" w:sz="0" w:space="0" w:color="auto"/>
                                    <w:bottom w:val="none" w:sz="0" w:space="0" w:color="auto"/>
                                    <w:right w:val="none" w:sz="0" w:space="0" w:color="auto"/>
                                  </w:divBdr>
                                  <w:divsChild>
                                    <w:div w:id="440540660">
                                      <w:marLeft w:val="0"/>
                                      <w:marRight w:val="0"/>
                                      <w:marTop w:val="0"/>
                                      <w:marBottom w:val="0"/>
                                      <w:divBdr>
                                        <w:top w:val="none" w:sz="0" w:space="0" w:color="auto"/>
                                        <w:left w:val="none" w:sz="0" w:space="0" w:color="auto"/>
                                        <w:bottom w:val="none" w:sz="0" w:space="0" w:color="auto"/>
                                        <w:right w:val="none" w:sz="0" w:space="0" w:color="auto"/>
                                      </w:divBdr>
                                      <w:divsChild>
                                        <w:div w:id="942493412">
                                          <w:marLeft w:val="0"/>
                                          <w:marRight w:val="0"/>
                                          <w:marTop w:val="0"/>
                                          <w:marBottom w:val="0"/>
                                          <w:divBdr>
                                            <w:top w:val="none" w:sz="0" w:space="0" w:color="auto"/>
                                            <w:left w:val="none" w:sz="0" w:space="0" w:color="auto"/>
                                            <w:bottom w:val="none" w:sz="0" w:space="0" w:color="auto"/>
                                            <w:right w:val="none" w:sz="0" w:space="0" w:color="auto"/>
                                          </w:divBdr>
                                          <w:divsChild>
                                            <w:div w:id="209847544">
                                              <w:marLeft w:val="0"/>
                                              <w:marRight w:val="0"/>
                                              <w:marTop w:val="0"/>
                                              <w:marBottom w:val="0"/>
                                              <w:divBdr>
                                                <w:top w:val="none" w:sz="0" w:space="0" w:color="auto"/>
                                                <w:left w:val="none" w:sz="0" w:space="0" w:color="auto"/>
                                                <w:bottom w:val="none" w:sz="0" w:space="0" w:color="auto"/>
                                                <w:right w:val="none" w:sz="0" w:space="0" w:color="auto"/>
                                              </w:divBdr>
                                              <w:divsChild>
                                                <w:div w:id="375814296">
                                                  <w:marLeft w:val="0"/>
                                                  <w:marRight w:val="0"/>
                                                  <w:marTop w:val="0"/>
                                                  <w:marBottom w:val="0"/>
                                                  <w:divBdr>
                                                    <w:top w:val="none" w:sz="0" w:space="0" w:color="auto"/>
                                                    <w:left w:val="none" w:sz="0" w:space="0" w:color="auto"/>
                                                    <w:bottom w:val="none" w:sz="0" w:space="0" w:color="auto"/>
                                                    <w:right w:val="none" w:sz="0" w:space="0" w:color="auto"/>
                                                  </w:divBdr>
                                                </w:div>
                                                <w:div w:id="1220094859">
                                                  <w:marLeft w:val="0"/>
                                                  <w:marRight w:val="0"/>
                                                  <w:marTop w:val="0"/>
                                                  <w:marBottom w:val="0"/>
                                                  <w:divBdr>
                                                    <w:top w:val="none" w:sz="0" w:space="0" w:color="auto"/>
                                                    <w:left w:val="none" w:sz="0" w:space="0" w:color="auto"/>
                                                    <w:bottom w:val="none" w:sz="0" w:space="0" w:color="auto"/>
                                                    <w:right w:val="none" w:sz="0" w:space="0" w:color="auto"/>
                                                  </w:divBdr>
                                                  <w:divsChild>
                                                    <w:div w:id="137569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66228003">
          <w:marLeft w:val="0"/>
          <w:marRight w:val="0"/>
          <w:marTop w:val="0"/>
          <w:marBottom w:val="0"/>
          <w:divBdr>
            <w:top w:val="none" w:sz="0" w:space="0" w:color="auto"/>
            <w:left w:val="none" w:sz="0" w:space="0" w:color="auto"/>
            <w:bottom w:val="none" w:sz="0" w:space="0" w:color="auto"/>
            <w:right w:val="none" w:sz="0" w:space="0" w:color="auto"/>
          </w:divBdr>
          <w:divsChild>
            <w:div w:id="1157385274">
              <w:marLeft w:val="0"/>
              <w:marRight w:val="0"/>
              <w:marTop w:val="0"/>
              <w:marBottom w:val="0"/>
              <w:divBdr>
                <w:top w:val="none" w:sz="0" w:space="0" w:color="auto"/>
                <w:left w:val="none" w:sz="0" w:space="0" w:color="auto"/>
                <w:bottom w:val="none" w:sz="0" w:space="0" w:color="auto"/>
                <w:right w:val="none" w:sz="0" w:space="0" w:color="auto"/>
              </w:divBdr>
              <w:divsChild>
                <w:div w:id="1220482702">
                  <w:marLeft w:val="0"/>
                  <w:marRight w:val="0"/>
                  <w:marTop w:val="0"/>
                  <w:marBottom w:val="0"/>
                  <w:divBdr>
                    <w:top w:val="none" w:sz="0" w:space="0" w:color="auto"/>
                    <w:left w:val="none" w:sz="0" w:space="0" w:color="auto"/>
                    <w:bottom w:val="none" w:sz="0" w:space="0" w:color="auto"/>
                    <w:right w:val="none" w:sz="0" w:space="0" w:color="auto"/>
                  </w:divBdr>
                  <w:divsChild>
                    <w:div w:id="216284920">
                      <w:marLeft w:val="0"/>
                      <w:marRight w:val="0"/>
                      <w:marTop w:val="0"/>
                      <w:marBottom w:val="0"/>
                      <w:divBdr>
                        <w:top w:val="none" w:sz="0" w:space="0" w:color="auto"/>
                        <w:left w:val="none" w:sz="0" w:space="0" w:color="auto"/>
                        <w:bottom w:val="none" w:sz="0" w:space="0" w:color="auto"/>
                        <w:right w:val="none" w:sz="0" w:space="0" w:color="auto"/>
                      </w:divBdr>
                      <w:divsChild>
                        <w:div w:id="375206008">
                          <w:marLeft w:val="0"/>
                          <w:marRight w:val="0"/>
                          <w:marTop w:val="0"/>
                          <w:marBottom w:val="0"/>
                          <w:divBdr>
                            <w:top w:val="none" w:sz="0" w:space="0" w:color="auto"/>
                            <w:left w:val="none" w:sz="0" w:space="0" w:color="auto"/>
                            <w:bottom w:val="none" w:sz="0" w:space="0" w:color="auto"/>
                            <w:right w:val="none" w:sz="0" w:space="0" w:color="auto"/>
                          </w:divBdr>
                          <w:divsChild>
                            <w:div w:id="1653488908">
                              <w:marLeft w:val="0"/>
                              <w:marRight w:val="0"/>
                              <w:marTop w:val="0"/>
                              <w:marBottom w:val="0"/>
                              <w:divBdr>
                                <w:top w:val="none" w:sz="0" w:space="0" w:color="auto"/>
                                <w:left w:val="none" w:sz="0" w:space="0" w:color="auto"/>
                                <w:bottom w:val="none" w:sz="0" w:space="0" w:color="auto"/>
                                <w:right w:val="none" w:sz="0" w:space="0" w:color="auto"/>
                              </w:divBdr>
                              <w:divsChild>
                                <w:div w:id="2016107596">
                                  <w:marLeft w:val="0"/>
                                  <w:marRight w:val="0"/>
                                  <w:marTop w:val="0"/>
                                  <w:marBottom w:val="0"/>
                                  <w:divBdr>
                                    <w:top w:val="none" w:sz="0" w:space="0" w:color="auto"/>
                                    <w:left w:val="none" w:sz="0" w:space="0" w:color="auto"/>
                                    <w:bottom w:val="none" w:sz="0" w:space="0" w:color="auto"/>
                                    <w:right w:val="none" w:sz="0" w:space="0" w:color="auto"/>
                                  </w:divBdr>
                                  <w:divsChild>
                                    <w:div w:id="152650373">
                                      <w:marLeft w:val="0"/>
                                      <w:marRight w:val="0"/>
                                      <w:marTop w:val="0"/>
                                      <w:marBottom w:val="0"/>
                                      <w:divBdr>
                                        <w:top w:val="none" w:sz="0" w:space="0" w:color="auto"/>
                                        <w:left w:val="none" w:sz="0" w:space="0" w:color="auto"/>
                                        <w:bottom w:val="none" w:sz="0" w:space="0" w:color="auto"/>
                                        <w:right w:val="none" w:sz="0" w:space="0" w:color="auto"/>
                                      </w:divBdr>
                                      <w:divsChild>
                                        <w:div w:id="2072380837">
                                          <w:marLeft w:val="0"/>
                                          <w:marRight w:val="0"/>
                                          <w:marTop w:val="0"/>
                                          <w:marBottom w:val="0"/>
                                          <w:divBdr>
                                            <w:top w:val="none" w:sz="0" w:space="0" w:color="auto"/>
                                            <w:left w:val="none" w:sz="0" w:space="0" w:color="auto"/>
                                            <w:bottom w:val="none" w:sz="0" w:space="0" w:color="auto"/>
                                            <w:right w:val="none" w:sz="0" w:space="0" w:color="auto"/>
                                          </w:divBdr>
                                          <w:divsChild>
                                            <w:div w:id="142501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68118223">
          <w:marLeft w:val="0"/>
          <w:marRight w:val="0"/>
          <w:marTop w:val="0"/>
          <w:marBottom w:val="0"/>
          <w:divBdr>
            <w:top w:val="none" w:sz="0" w:space="0" w:color="auto"/>
            <w:left w:val="none" w:sz="0" w:space="0" w:color="auto"/>
            <w:bottom w:val="none" w:sz="0" w:space="0" w:color="auto"/>
            <w:right w:val="none" w:sz="0" w:space="0" w:color="auto"/>
          </w:divBdr>
          <w:divsChild>
            <w:div w:id="1488397991">
              <w:marLeft w:val="0"/>
              <w:marRight w:val="0"/>
              <w:marTop w:val="0"/>
              <w:marBottom w:val="0"/>
              <w:divBdr>
                <w:top w:val="none" w:sz="0" w:space="0" w:color="auto"/>
                <w:left w:val="none" w:sz="0" w:space="0" w:color="auto"/>
                <w:bottom w:val="none" w:sz="0" w:space="0" w:color="auto"/>
                <w:right w:val="none" w:sz="0" w:space="0" w:color="auto"/>
              </w:divBdr>
              <w:divsChild>
                <w:div w:id="617227085">
                  <w:marLeft w:val="0"/>
                  <w:marRight w:val="0"/>
                  <w:marTop w:val="0"/>
                  <w:marBottom w:val="0"/>
                  <w:divBdr>
                    <w:top w:val="none" w:sz="0" w:space="0" w:color="auto"/>
                    <w:left w:val="none" w:sz="0" w:space="0" w:color="auto"/>
                    <w:bottom w:val="none" w:sz="0" w:space="0" w:color="auto"/>
                    <w:right w:val="none" w:sz="0" w:space="0" w:color="auto"/>
                  </w:divBdr>
                  <w:divsChild>
                    <w:div w:id="585463497">
                      <w:marLeft w:val="0"/>
                      <w:marRight w:val="0"/>
                      <w:marTop w:val="0"/>
                      <w:marBottom w:val="0"/>
                      <w:divBdr>
                        <w:top w:val="none" w:sz="0" w:space="0" w:color="auto"/>
                        <w:left w:val="none" w:sz="0" w:space="0" w:color="auto"/>
                        <w:bottom w:val="none" w:sz="0" w:space="0" w:color="auto"/>
                        <w:right w:val="none" w:sz="0" w:space="0" w:color="auto"/>
                      </w:divBdr>
                      <w:divsChild>
                        <w:div w:id="2077118113">
                          <w:marLeft w:val="0"/>
                          <w:marRight w:val="0"/>
                          <w:marTop w:val="0"/>
                          <w:marBottom w:val="0"/>
                          <w:divBdr>
                            <w:top w:val="none" w:sz="0" w:space="0" w:color="auto"/>
                            <w:left w:val="none" w:sz="0" w:space="0" w:color="auto"/>
                            <w:bottom w:val="none" w:sz="0" w:space="0" w:color="auto"/>
                            <w:right w:val="none" w:sz="0" w:space="0" w:color="auto"/>
                          </w:divBdr>
                          <w:divsChild>
                            <w:div w:id="350104335">
                              <w:marLeft w:val="0"/>
                              <w:marRight w:val="0"/>
                              <w:marTop w:val="0"/>
                              <w:marBottom w:val="0"/>
                              <w:divBdr>
                                <w:top w:val="none" w:sz="0" w:space="0" w:color="auto"/>
                                <w:left w:val="none" w:sz="0" w:space="0" w:color="auto"/>
                                <w:bottom w:val="none" w:sz="0" w:space="0" w:color="auto"/>
                                <w:right w:val="none" w:sz="0" w:space="0" w:color="auto"/>
                              </w:divBdr>
                              <w:divsChild>
                                <w:div w:id="1464037111">
                                  <w:marLeft w:val="0"/>
                                  <w:marRight w:val="0"/>
                                  <w:marTop w:val="0"/>
                                  <w:marBottom w:val="0"/>
                                  <w:divBdr>
                                    <w:top w:val="none" w:sz="0" w:space="0" w:color="auto"/>
                                    <w:left w:val="none" w:sz="0" w:space="0" w:color="auto"/>
                                    <w:bottom w:val="none" w:sz="0" w:space="0" w:color="auto"/>
                                    <w:right w:val="none" w:sz="0" w:space="0" w:color="auto"/>
                                  </w:divBdr>
                                  <w:divsChild>
                                    <w:div w:id="806312945">
                                      <w:marLeft w:val="0"/>
                                      <w:marRight w:val="0"/>
                                      <w:marTop w:val="0"/>
                                      <w:marBottom w:val="0"/>
                                      <w:divBdr>
                                        <w:top w:val="none" w:sz="0" w:space="0" w:color="auto"/>
                                        <w:left w:val="none" w:sz="0" w:space="0" w:color="auto"/>
                                        <w:bottom w:val="none" w:sz="0" w:space="0" w:color="auto"/>
                                        <w:right w:val="none" w:sz="0" w:space="0" w:color="auto"/>
                                      </w:divBdr>
                                      <w:divsChild>
                                        <w:div w:id="734278918">
                                          <w:marLeft w:val="0"/>
                                          <w:marRight w:val="0"/>
                                          <w:marTop w:val="0"/>
                                          <w:marBottom w:val="0"/>
                                          <w:divBdr>
                                            <w:top w:val="none" w:sz="0" w:space="0" w:color="auto"/>
                                            <w:left w:val="none" w:sz="0" w:space="0" w:color="auto"/>
                                            <w:bottom w:val="none" w:sz="0" w:space="0" w:color="auto"/>
                                            <w:right w:val="none" w:sz="0" w:space="0" w:color="auto"/>
                                          </w:divBdr>
                                          <w:divsChild>
                                            <w:div w:id="33719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93099337">
          <w:marLeft w:val="0"/>
          <w:marRight w:val="0"/>
          <w:marTop w:val="0"/>
          <w:marBottom w:val="0"/>
          <w:divBdr>
            <w:top w:val="none" w:sz="0" w:space="0" w:color="auto"/>
            <w:left w:val="none" w:sz="0" w:space="0" w:color="auto"/>
            <w:bottom w:val="none" w:sz="0" w:space="0" w:color="auto"/>
            <w:right w:val="none" w:sz="0" w:space="0" w:color="auto"/>
          </w:divBdr>
          <w:divsChild>
            <w:div w:id="2049137960">
              <w:marLeft w:val="0"/>
              <w:marRight w:val="0"/>
              <w:marTop w:val="0"/>
              <w:marBottom w:val="0"/>
              <w:divBdr>
                <w:top w:val="none" w:sz="0" w:space="0" w:color="auto"/>
                <w:left w:val="none" w:sz="0" w:space="0" w:color="auto"/>
                <w:bottom w:val="none" w:sz="0" w:space="0" w:color="auto"/>
                <w:right w:val="none" w:sz="0" w:space="0" w:color="auto"/>
              </w:divBdr>
              <w:divsChild>
                <w:div w:id="1366367290">
                  <w:marLeft w:val="0"/>
                  <w:marRight w:val="0"/>
                  <w:marTop w:val="0"/>
                  <w:marBottom w:val="0"/>
                  <w:divBdr>
                    <w:top w:val="none" w:sz="0" w:space="0" w:color="auto"/>
                    <w:left w:val="none" w:sz="0" w:space="0" w:color="auto"/>
                    <w:bottom w:val="none" w:sz="0" w:space="0" w:color="auto"/>
                    <w:right w:val="none" w:sz="0" w:space="0" w:color="auto"/>
                  </w:divBdr>
                  <w:divsChild>
                    <w:div w:id="1120685991">
                      <w:marLeft w:val="0"/>
                      <w:marRight w:val="0"/>
                      <w:marTop w:val="0"/>
                      <w:marBottom w:val="0"/>
                      <w:divBdr>
                        <w:top w:val="none" w:sz="0" w:space="0" w:color="auto"/>
                        <w:left w:val="none" w:sz="0" w:space="0" w:color="auto"/>
                        <w:bottom w:val="none" w:sz="0" w:space="0" w:color="auto"/>
                        <w:right w:val="none" w:sz="0" w:space="0" w:color="auto"/>
                      </w:divBdr>
                      <w:divsChild>
                        <w:div w:id="430248052">
                          <w:marLeft w:val="0"/>
                          <w:marRight w:val="0"/>
                          <w:marTop w:val="0"/>
                          <w:marBottom w:val="0"/>
                          <w:divBdr>
                            <w:top w:val="none" w:sz="0" w:space="0" w:color="auto"/>
                            <w:left w:val="none" w:sz="0" w:space="0" w:color="auto"/>
                            <w:bottom w:val="none" w:sz="0" w:space="0" w:color="auto"/>
                            <w:right w:val="none" w:sz="0" w:space="0" w:color="auto"/>
                          </w:divBdr>
                          <w:divsChild>
                            <w:div w:id="648680565">
                              <w:marLeft w:val="0"/>
                              <w:marRight w:val="0"/>
                              <w:marTop w:val="0"/>
                              <w:marBottom w:val="0"/>
                              <w:divBdr>
                                <w:top w:val="none" w:sz="0" w:space="0" w:color="auto"/>
                                <w:left w:val="none" w:sz="0" w:space="0" w:color="auto"/>
                                <w:bottom w:val="none" w:sz="0" w:space="0" w:color="auto"/>
                                <w:right w:val="none" w:sz="0" w:space="0" w:color="auto"/>
                              </w:divBdr>
                              <w:divsChild>
                                <w:div w:id="439881480">
                                  <w:marLeft w:val="0"/>
                                  <w:marRight w:val="0"/>
                                  <w:marTop w:val="0"/>
                                  <w:marBottom w:val="0"/>
                                  <w:divBdr>
                                    <w:top w:val="none" w:sz="0" w:space="0" w:color="auto"/>
                                    <w:left w:val="none" w:sz="0" w:space="0" w:color="auto"/>
                                    <w:bottom w:val="none" w:sz="0" w:space="0" w:color="auto"/>
                                    <w:right w:val="none" w:sz="0" w:space="0" w:color="auto"/>
                                  </w:divBdr>
                                  <w:divsChild>
                                    <w:div w:id="283124299">
                                      <w:marLeft w:val="0"/>
                                      <w:marRight w:val="0"/>
                                      <w:marTop w:val="0"/>
                                      <w:marBottom w:val="0"/>
                                      <w:divBdr>
                                        <w:top w:val="none" w:sz="0" w:space="0" w:color="auto"/>
                                        <w:left w:val="none" w:sz="0" w:space="0" w:color="auto"/>
                                        <w:bottom w:val="none" w:sz="0" w:space="0" w:color="auto"/>
                                        <w:right w:val="none" w:sz="0" w:space="0" w:color="auto"/>
                                      </w:divBdr>
                                      <w:divsChild>
                                        <w:div w:id="1942033850">
                                          <w:marLeft w:val="0"/>
                                          <w:marRight w:val="0"/>
                                          <w:marTop w:val="0"/>
                                          <w:marBottom w:val="0"/>
                                          <w:divBdr>
                                            <w:top w:val="none" w:sz="0" w:space="0" w:color="auto"/>
                                            <w:left w:val="none" w:sz="0" w:space="0" w:color="auto"/>
                                            <w:bottom w:val="none" w:sz="0" w:space="0" w:color="auto"/>
                                            <w:right w:val="none" w:sz="0" w:space="0" w:color="auto"/>
                                          </w:divBdr>
                                          <w:divsChild>
                                            <w:div w:id="324482130">
                                              <w:marLeft w:val="0"/>
                                              <w:marRight w:val="0"/>
                                              <w:marTop w:val="0"/>
                                              <w:marBottom w:val="0"/>
                                              <w:divBdr>
                                                <w:top w:val="none" w:sz="0" w:space="0" w:color="auto"/>
                                                <w:left w:val="none" w:sz="0" w:space="0" w:color="auto"/>
                                                <w:bottom w:val="none" w:sz="0" w:space="0" w:color="auto"/>
                                                <w:right w:val="none" w:sz="0" w:space="0" w:color="auto"/>
                                              </w:divBdr>
                                              <w:divsChild>
                                                <w:div w:id="405537323">
                                                  <w:marLeft w:val="0"/>
                                                  <w:marRight w:val="0"/>
                                                  <w:marTop w:val="0"/>
                                                  <w:marBottom w:val="0"/>
                                                  <w:divBdr>
                                                    <w:top w:val="none" w:sz="0" w:space="0" w:color="auto"/>
                                                    <w:left w:val="none" w:sz="0" w:space="0" w:color="auto"/>
                                                    <w:bottom w:val="none" w:sz="0" w:space="0" w:color="auto"/>
                                                    <w:right w:val="none" w:sz="0" w:space="0" w:color="auto"/>
                                                  </w:divBdr>
                                                  <w:divsChild>
                                                    <w:div w:id="1877545562">
                                                      <w:marLeft w:val="0"/>
                                                      <w:marRight w:val="0"/>
                                                      <w:marTop w:val="0"/>
                                                      <w:marBottom w:val="0"/>
                                                      <w:divBdr>
                                                        <w:top w:val="none" w:sz="0" w:space="0" w:color="auto"/>
                                                        <w:left w:val="none" w:sz="0" w:space="0" w:color="auto"/>
                                                        <w:bottom w:val="none" w:sz="0" w:space="0" w:color="auto"/>
                                                        <w:right w:val="none" w:sz="0" w:space="0" w:color="auto"/>
                                                      </w:divBdr>
                                                    </w:div>
                                                  </w:divsChild>
                                                </w:div>
                                                <w:div w:id="1016155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0925571">
                              <w:marLeft w:val="0"/>
                              <w:marRight w:val="0"/>
                              <w:marTop w:val="0"/>
                              <w:marBottom w:val="0"/>
                              <w:divBdr>
                                <w:top w:val="none" w:sz="0" w:space="0" w:color="auto"/>
                                <w:left w:val="none" w:sz="0" w:space="0" w:color="auto"/>
                                <w:bottom w:val="none" w:sz="0" w:space="0" w:color="auto"/>
                                <w:right w:val="none" w:sz="0" w:space="0" w:color="auto"/>
                              </w:divBdr>
                              <w:divsChild>
                                <w:div w:id="2066367234">
                                  <w:marLeft w:val="0"/>
                                  <w:marRight w:val="0"/>
                                  <w:marTop w:val="0"/>
                                  <w:marBottom w:val="0"/>
                                  <w:divBdr>
                                    <w:top w:val="none" w:sz="0" w:space="0" w:color="auto"/>
                                    <w:left w:val="none" w:sz="0" w:space="0" w:color="auto"/>
                                    <w:bottom w:val="none" w:sz="0" w:space="0" w:color="auto"/>
                                    <w:right w:val="none" w:sz="0" w:space="0" w:color="auto"/>
                                  </w:divBdr>
                                  <w:divsChild>
                                    <w:div w:id="786848017">
                                      <w:marLeft w:val="0"/>
                                      <w:marRight w:val="0"/>
                                      <w:marTop w:val="0"/>
                                      <w:marBottom w:val="0"/>
                                      <w:divBdr>
                                        <w:top w:val="none" w:sz="0" w:space="0" w:color="auto"/>
                                        <w:left w:val="none" w:sz="0" w:space="0" w:color="auto"/>
                                        <w:bottom w:val="none" w:sz="0" w:space="0" w:color="auto"/>
                                        <w:right w:val="none" w:sz="0" w:space="0" w:color="auto"/>
                                      </w:divBdr>
                                      <w:divsChild>
                                        <w:div w:id="161096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0923170">
                      <w:marLeft w:val="0"/>
                      <w:marRight w:val="0"/>
                      <w:marTop w:val="0"/>
                      <w:marBottom w:val="0"/>
                      <w:divBdr>
                        <w:top w:val="none" w:sz="0" w:space="0" w:color="auto"/>
                        <w:left w:val="none" w:sz="0" w:space="0" w:color="auto"/>
                        <w:bottom w:val="none" w:sz="0" w:space="0" w:color="auto"/>
                        <w:right w:val="none" w:sz="0" w:space="0" w:color="auto"/>
                      </w:divBdr>
                      <w:divsChild>
                        <w:div w:id="430274501">
                          <w:marLeft w:val="0"/>
                          <w:marRight w:val="0"/>
                          <w:marTop w:val="0"/>
                          <w:marBottom w:val="0"/>
                          <w:divBdr>
                            <w:top w:val="none" w:sz="0" w:space="0" w:color="auto"/>
                            <w:left w:val="none" w:sz="0" w:space="0" w:color="auto"/>
                            <w:bottom w:val="none" w:sz="0" w:space="0" w:color="auto"/>
                            <w:right w:val="none" w:sz="0" w:space="0" w:color="auto"/>
                          </w:divBdr>
                          <w:divsChild>
                            <w:div w:id="566915664">
                              <w:marLeft w:val="0"/>
                              <w:marRight w:val="0"/>
                              <w:marTop w:val="0"/>
                              <w:marBottom w:val="0"/>
                              <w:divBdr>
                                <w:top w:val="none" w:sz="0" w:space="0" w:color="auto"/>
                                <w:left w:val="none" w:sz="0" w:space="0" w:color="auto"/>
                                <w:bottom w:val="none" w:sz="0" w:space="0" w:color="auto"/>
                                <w:right w:val="none" w:sz="0" w:space="0" w:color="auto"/>
                              </w:divBdr>
                              <w:divsChild>
                                <w:div w:id="854423318">
                                  <w:marLeft w:val="0"/>
                                  <w:marRight w:val="0"/>
                                  <w:marTop w:val="0"/>
                                  <w:marBottom w:val="0"/>
                                  <w:divBdr>
                                    <w:top w:val="none" w:sz="0" w:space="0" w:color="auto"/>
                                    <w:left w:val="none" w:sz="0" w:space="0" w:color="auto"/>
                                    <w:bottom w:val="none" w:sz="0" w:space="0" w:color="auto"/>
                                    <w:right w:val="none" w:sz="0" w:space="0" w:color="auto"/>
                                  </w:divBdr>
                                  <w:divsChild>
                                    <w:div w:id="200732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1133066">
          <w:marLeft w:val="0"/>
          <w:marRight w:val="0"/>
          <w:marTop w:val="0"/>
          <w:marBottom w:val="0"/>
          <w:divBdr>
            <w:top w:val="none" w:sz="0" w:space="0" w:color="auto"/>
            <w:left w:val="none" w:sz="0" w:space="0" w:color="auto"/>
            <w:bottom w:val="none" w:sz="0" w:space="0" w:color="auto"/>
            <w:right w:val="none" w:sz="0" w:space="0" w:color="auto"/>
          </w:divBdr>
          <w:divsChild>
            <w:div w:id="636110529">
              <w:marLeft w:val="0"/>
              <w:marRight w:val="0"/>
              <w:marTop w:val="0"/>
              <w:marBottom w:val="0"/>
              <w:divBdr>
                <w:top w:val="none" w:sz="0" w:space="0" w:color="auto"/>
                <w:left w:val="none" w:sz="0" w:space="0" w:color="auto"/>
                <w:bottom w:val="none" w:sz="0" w:space="0" w:color="auto"/>
                <w:right w:val="none" w:sz="0" w:space="0" w:color="auto"/>
              </w:divBdr>
              <w:divsChild>
                <w:div w:id="1052272298">
                  <w:marLeft w:val="0"/>
                  <w:marRight w:val="0"/>
                  <w:marTop w:val="0"/>
                  <w:marBottom w:val="0"/>
                  <w:divBdr>
                    <w:top w:val="none" w:sz="0" w:space="0" w:color="auto"/>
                    <w:left w:val="none" w:sz="0" w:space="0" w:color="auto"/>
                    <w:bottom w:val="none" w:sz="0" w:space="0" w:color="auto"/>
                    <w:right w:val="none" w:sz="0" w:space="0" w:color="auto"/>
                  </w:divBdr>
                  <w:divsChild>
                    <w:div w:id="412050968">
                      <w:marLeft w:val="0"/>
                      <w:marRight w:val="0"/>
                      <w:marTop w:val="0"/>
                      <w:marBottom w:val="0"/>
                      <w:divBdr>
                        <w:top w:val="none" w:sz="0" w:space="0" w:color="auto"/>
                        <w:left w:val="none" w:sz="0" w:space="0" w:color="auto"/>
                        <w:bottom w:val="none" w:sz="0" w:space="0" w:color="auto"/>
                        <w:right w:val="none" w:sz="0" w:space="0" w:color="auto"/>
                      </w:divBdr>
                      <w:divsChild>
                        <w:div w:id="1883202928">
                          <w:marLeft w:val="0"/>
                          <w:marRight w:val="0"/>
                          <w:marTop w:val="0"/>
                          <w:marBottom w:val="0"/>
                          <w:divBdr>
                            <w:top w:val="none" w:sz="0" w:space="0" w:color="auto"/>
                            <w:left w:val="none" w:sz="0" w:space="0" w:color="auto"/>
                            <w:bottom w:val="none" w:sz="0" w:space="0" w:color="auto"/>
                            <w:right w:val="none" w:sz="0" w:space="0" w:color="auto"/>
                          </w:divBdr>
                          <w:divsChild>
                            <w:div w:id="1534920374">
                              <w:marLeft w:val="0"/>
                              <w:marRight w:val="0"/>
                              <w:marTop w:val="0"/>
                              <w:marBottom w:val="0"/>
                              <w:divBdr>
                                <w:top w:val="none" w:sz="0" w:space="0" w:color="auto"/>
                                <w:left w:val="none" w:sz="0" w:space="0" w:color="auto"/>
                                <w:bottom w:val="none" w:sz="0" w:space="0" w:color="auto"/>
                                <w:right w:val="none" w:sz="0" w:space="0" w:color="auto"/>
                              </w:divBdr>
                              <w:divsChild>
                                <w:div w:id="1284269315">
                                  <w:marLeft w:val="0"/>
                                  <w:marRight w:val="0"/>
                                  <w:marTop w:val="0"/>
                                  <w:marBottom w:val="0"/>
                                  <w:divBdr>
                                    <w:top w:val="none" w:sz="0" w:space="0" w:color="auto"/>
                                    <w:left w:val="none" w:sz="0" w:space="0" w:color="auto"/>
                                    <w:bottom w:val="none" w:sz="0" w:space="0" w:color="auto"/>
                                    <w:right w:val="none" w:sz="0" w:space="0" w:color="auto"/>
                                  </w:divBdr>
                                  <w:divsChild>
                                    <w:div w:id="1781754386">
                                      <w:marLeft w:val="0"/>
                                      <w:marRight w:val="0"/>
                                      <w:marTop w:val="0"/>
                                      <w:marBottom w:val="0"/>
                                      <w:divBdr>
                                        <w:top w:val="none" w:sz="0" w:space="0" w:color="auto"/>
                                        <w:left w:val="none" w:sz="0" w:space="0" w:color="auto"/>
                                        <w:bottom w:val="none" w:sz="0" w:space="0" w:color="auto"/>
                                        <w:right w:val="none" w:sz="0" w:space="0" w:color="auto"/>
                                      </w:divBdr>
                                      <w:divsChild>
                                        <w:div w:id="763302776">
                                          <w:marLeft w:val="0"/>
                                          <w:marRight w:val="0"/>
                                          <w:marTop w:val="0"/>
                                          <w:marBottom w:val="0"/>
                                          <w:divBdr>
                                            <w:top w:val="none" w:sz="0" w:space="0" w:color="auto"/>
                                            <w:left w:val="none" w:sz="0" w:space="0" w:color="auto"/>
                                            <w:bottom w:val="none" w:sz="0" w:space="0" w:color="auto"/>
                                            <w:right w:val="none" w:sz="0" w:space="0" w:color="auto"/>
                                          </w:divBdr>
                                          <w:divsChild>
                                            <w:div w:id="120941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19119185">
          <w:marLeft w:val="0"/>
          <w:marRight w:val="0"/>
          <w:marTop w:val="0"/>
          <w:marBottom w:val="0"/>
          <w:divBdr>
            <w:top w:val="none" w:sz="0" w:space="0" w:color="auto"/>
            <w:left w:val="none" w:sz="0" w:space="0" w:color="auto"/>
            <w:bottom w:val="none" w:sz="0" w:space="0" w:color="auto"/>
            <w:right w:val="none" w:sz="0" w:space="0" w:color="auto"/>
          </w:divBdr>
          <w:divsChild>
            <w:div w:id="438838518">
              <w:marLeft w:val="0"/>
              <w:marRight w:val="0"/>
              <w:marTop w:val="0"/>
              <w:marBottom w:val="0"/>
              <w:divBdr>
                <w:top w:val="none" w:sz="0" w:space="0" w:color="auto"/>
                <w:left w:val="none" w:sz="0" w:space="0" w:color="auto"/>
                <w:bottom w:val="none" w:sz="0" w:space="0" w:color="auto"/>
                <w:right w:val="none" w:sz="0" w:space="0" w:color="auto"/>
              </w:divBdr>
              <w:divsChild>
                <w:div w:id="690885050">
                  <w:marLeft w:val="0"/>
                  <w:marRight w:val="0"/>
                  <w:marTop w:val="0"/>
                  <w:marBottom w:val="0"/>
                  <w:divBdr>
                    <w:top w:val="none" w:sz="0" w:space="0" w:color="auto"/>
                    <w:left w:val="none" w:sz="0" w:space="0" w:color="auto"/>
                    <w:bottom w:val="none" w:sz="0" w:space="0" w:color="auto"/>
                    <w:right w:val="none" w:sz="0" w:space="0" w:color="auto"/>
                  </w:divBdr>
                  <w:divsChild>
                    <w:div w:id="1842432725">
                      <w:marLeft w:val="0"/>
                      <w:marRight w:val="0"/>
                      <w:marTop w:val="0"/>
                      <w:marBottom w:val="0"/>
                      <w:divBdr>
                        <w:top w:val="none" w:sz="0" w:space="0" w:color="auto"/>
                        <w:left w:val="none" w:sz="0" w:space="0" w:color="auto"/>
                        <w:bottom w:val="none" w:sz="0" w:space="0" w:color="auto"/>
                        <w:right w:val="none" w:sz="0" w:space="0" w:color="auto"/>
                      </w:divBdr>
                      <w:divsChild>
                        <w:div w:id="291863010">
                          <w:marLeft w:val="0"/>
                          <w:marRight w:val="0"/>
                          <w:marTop w:val="0"/>
                          <w:marBottom w:val="0"/>
                          <w:divBdr>
                            <w:top w:val="none" w:sz="0" w:space="0" w:color="auto"/>
                            <w:left w:val="none" w:sz="0" w:space="0" w:color="auto"/>
                            <w:bottom w:val="none" w:sz="0" w:space="0" w:color="auto"/>
                            <w:right w:val="none" w:sz="0" w:space="0" w:color="auto"/>
                          </w:divBdr>
                          <w:divsChild>
                            <w:div w:id="1938707943">
                              <w:marLeft w:val="0"/>
                              <w:marRight w:val="0"/>
                              <w:marTop w:val="0"/>
                              <w:marBottom w:val="0"/>
                              <w:divBdr>
                                <w:top w:val="none" w:sz="0" w:space="0" w:color="auto"/>
                                <w:left w:val="none" w:sz="0" w:space="0" w:color="auto"/>
                                <w:bottom w:val="none" w:sz="0" w:space="0" w:color="auto"/>
                                <w:right w:val="none" w:sz="0" w:space="0" w:color="auto"/>
                              </w:divBdr>
                              <w:divsChild>
                                <w:div w:id="1851984336">
                                  <w:marLeft w:val="0"/>
                                  <w:marRight w:val="0"/>
                                  <w:marTop w:val="0"/>
                                  <w:marBottom w:val="0"/>
                                  <w:divBdr>
                                    <w:top w:val="none" w:sz="0" w:space="0" w:color="auto"/>
                                    <w:left w:val="none" w:sz="0" w:space="0" w:color="auto"/>
                                    <w:bottom w:val="none" w:sz="0" w:space="0" w:color="auto"/>
                                    <w:right w:val="none" w:sz="0" w:space="0" w:color="auto"/>
                                  </w:divBdr>
                                  <w:divsChild>
                                    <w:div w:id="9602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3045744">
                      <w:marLeft w:val="0"/>
                      <w:marRight w:val="0"/>
                      <w:marTop w:val="0"/>
                      <w:marBottom w:val="0"/>
                      <w:divBdr>
                        <w:top w:val="none" w:sz="0" w:space="0" w:color="auto"/>
                        <w:left w:val="none" w:sz="0" w:space="0" w:color="auto"/>
                        <w:bottom w:val="none" w:sz="0" w:space="0" w:color="auto"/>
                        <w:right w:val="none" w:sz="0" w:space="0" w:color="auto"/>
                      </w:divBdr>
                      <w:divsChild>
                        <w:div w:id="1149398624">
                          <w:marLeft w:val="0"/>
                          <w:marRight w:val="0"/>
                          <w:marTop w:val="0"/>
                          <w:marBottom w:val="0"/>
                          <w:divBdr>
                            <w:top w:val="none" w:sz="0" w:space="0" w:color="auto"/>
                            <w:left w:val="none" w:sz="0" w:space="0" w:color="auto"/>
                            <w:bottom w:val="none" w:sz="0" w:space="0" w:color="auto"/>
                            <w:right w:val="none" w:sz="0" w:space="0" w:color="auto"/>
                          </w:divBdr>
                          <w:divsChild>
                            <w:div w:id="93747404">
                              <w:marLeft w:val="0"/>
                              <w:marRight w:val="0"/>
                              <w:marTop w:val="0"/>
                              <w:marBottom w:val="0"/>
                              <w:divBdr>
                                <w:top w:val="none" w:sz="0" w:space="0" w:color="auto"/>
                                <w:left w:val="none" w:sz="0" w:space="0" w:color="auto"/>
                                <w:bottom w:val="none" w:sz="0" w:space="0" w:color="auto"/>
                                <w:right w:val="none" w:sz="0" w:space="0" w:color="auto"/>
                              </w:divBdr>
                              <w:divsChild>
                                <w:div w:id="1549297741">
                                  <w:marLeft w:val="0"/>
                                  <w:marRight w:val="0"/>
                                  <w:marTop w:val="0"/>
                                  <w:marBottom w:val="0"/>
                                  <w:divBdr>
                                    <w:top w:val="none" w:sz="0" w:space="0" w:color="auto"/>
                                    <w:left w:val="none" w:sz="0" w:space="0" w:color="auto"/>
                                    <w:bottom w:val="none" w:sz="0" w:space="0" w:color="auto"/>
                                    <w:right w:val="none" w:sz="0" w:space="0" w:color="auto"/>
                                  </w:divBdr>
                                  <w:divsChild>
                                    <w:div w:id="218830415">
                                      <w:marLeft w:val="0"/>
                                      <w:marRight w:val="0"/>
                                      <w:marTop w:val="0"/>
                                      <w:marBottom w:val="0"/>
                                      <w:divBdr>
                                        <w:top w:val="none" w:sz="0" w:space="0" w:color="auto"/>
                                        <w:left w:val="none" w:sz="0" w:space="0" w:color="auto"/>
                                        <w:bottom w:val="none" w:sz="0" w:space="0" w:color="auto"/>
                                        <w:right w:val="none" w:sz="0" w:space="0" w:color="auto"/>
                                      </w:divBdr>
                                      <w:divsChild>
                                        <w:div w:id="41008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105798">
                              <w:marLeft w:val="0"/>
                              <w:marRight w:val="0"/>
                              <w:marTop w:val="0"/>
                              <w:marBottom w:val="0"/>
                              <w:divBdr>
                                <w:top w:val="none" w:sz="0" w:space="0" w:color="auto"/>
                                <w:left w:val="none" w:sz="0" w:space="0" w:color="auto"/>
                                <w:bottom w:val="none" w:sz="0" w:space="0" w:color="auto"/>
                                <w:right w:val="none" w:sz="0" w:space="0" w:color="auto"/>
                              </w:divBdr>
                              <w:divsChild>
                                <w:div w:id="803426962">
                                  <w:marLeft w:val="0"/>
                                  <w:marRight w:val="0"/>
                                  <w:marTop w:val="0"/>
                                  <w:marBottom w:val="0"/>
                                  <w:divBdr>
                                    <w:top w:val="none" w:sz="0" w:space="0" w:color="auto"/>
                                    <w:left w:val="none" w:sz="0" w:space="0" w:color="auto"/>
                                    <w:bottom w:val="none" w:sz="0" w:space="0" w:color="auto"/>
                                    <w:right w:val="none" w:sz="0" w:space="0" w:color="auto"/>
                                  </w:divBdr>
                                  <w:divsChild>
                                    <w:div w:id="2127311650">
                                      <w:marLeft w:val="0"/>
                                      <w:marRight w:val="0"/>
                                      <w:marTop w:val="0"/>
                                      <w:marBottom w:val="0"/>
                                      <w:divBdr>
                                        <w:top w:val="none" w:sz="0" w:space="0" w:color="auto"/>
                                        <w:left w:val="none" w:sz="0" w:space="0" w:color="auto"/>
                                        <w:bottom w:val="none" w:sz="0" w:space="0" w:color="auto"/>
                                        <w:right w:val="none" w:sz="0" w:space="0" w:color="auto"/>
                                      </w:divBdr>
                                      <w:divsChild>
                                        <w:div w:id="664361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0811726">
          <w:marLeft w:val="0"/>
          <w:marRight w:val="0"/>
          <w:marTop w:val="0"/>
          <w:marBottom w:val="0"/>
          <w:divBdr>
            <w:top w:val="none" w:sz="0" w:space="0" w:color="auto"/>
            <w:left w:val="none" w:sz="0" w:space="0" w:color="auto"/>
            <w:bottom w:val="none" w:sz="0" w:space="0" w:color="auto"/>
            <w:right w:val="none" w:sz="0" w:space="0" w:color="auto"/>
          </w:divBdr>
          <w:divsChild>
            <w:div w:id="159077555">
              <w:marLeft w:val="0"/>
              <w:marRight w:val="0"/>
              <w:marTop w:val="0"/>
              <w:marBottom w:val="0"/>
              <w:divBdr>
                <w:top w:val="none" w:sz="0" w:space="0" w:color="auto"/>
                <w:left w:val="none" w:sz="0" w:space="0" w:color="auto"/>
                <w:bottom w:val="none" w:sz="0" w:space="0" w:color="auto"/>
                <w:right w:val="none" w:sz="0" w:space="0" w:color="auto"/>
              </w:divBdr>
              <w:divsChild>
                <w:div w:id="1008631083">
                  <w:marLeft w:val="0"/>
                  <w:marRight w:val="0"/>
                  <w:marTop w:val="0"/>
                  <w:marBottom w:val="0"/>
                  <w:divBdr>
                    <w:top w:val="none" w:sz="0" w:space="0" w:color="auto"/>
                    <w:left w:val="none" w:sz="0" w:space="0" w:color="auto"/>
                    <w:bottom w:val="none" w:sz="0" w:space="0" w:color="auto"/>
                    <w:right w:val="none" w:sz="0" w:space="0" w:color="auto"/>
                  </w:divBdr>
                  <w:divsChild>
                    <w:div w:id="1516462305">
                      <w:marLeft w:val="0"/>
                      <w:marRight w:val="0"/>
                      <w:marTop w:val="0"/>
                      <w:marBottom w:val="0"/>
                      <w:divBdr>
                        <w:top w:val="none" w:sz="0" w:space="0" w:color="auto"/>
                        <w:left w:val="none" w:sz="0" w:space="0" w:color="auto"/>
                        <w:bottom w:val="none" w:sz="0" w:space="0" w:color="auto"/>
                        <w:right w:val="none" w:sz="0" w:space="0" w:color="auto"/>
                      </w:divBdr>
                      <w:divsChild>
                        <w:div w:id="75902725">
                          <w:marLeft w:val="0"/>
                          <w:marRight w:val="0"/>
                          <w:marTop w:val="0"/>
                          <w:marBottom w:val="0"/>
                          <w:divBdr>
                            <w:top w:val="none" w:sz="0" w:space="0" w:color="auto"/>
                            <w:left w:val="none" w:sz="0" w:space="0" w:color="auto"/>
                            <w:bottom w:val="none" w:sz="0" w:space="0" w:color="auto"/>
                            <w:right w:val="none" w:sz="0" w:space="0" w:color="auto"/>
                          </w:divBdr>
                          <w:divsChild>
                            <w:div w:id="96609566">
                              <w:marLeft w:val="0"/>
                              <w:marRight w:val="0"/>
                              <w:marTop w:val="0"/>
                              <w:marBottom w:val="0"/>
                              <w:divBdr>
                                <w:top w:val="none" w:sz="0" w:space="0" w:color="auto"/>
                                <w:left w:val="none" w:sz="0" w:space="0" w:color="auto"/>
                                <w:bottom w:val="none" w:sz="0" w:space="0" w:color="auto"/>
                                <w:right w:val="none" w:sz="0" w:space="0" w:color="auto"/>
                              </w:divBdr>
                              <w:divsChild>
                                <w:div w:id="468938853">
                                  <w:marLeft w:val="0"/>
                                  <w:marRight w:val="0"/>
                                  <w:marTop w:val="0"/>
                                  <w:marBottom w:val="0"/>
                                  <w:divBdr>
                                    <w:top w:val="none" w:sz="0" w:space="0" w:color="auto"/>
                                    <w:left w:val="none" w:sz="0" w:space="0" w:color="auto"/>
                                    <w:bottom w:val="none" w:sz="0" w:space="0" w:color="auto"/>
                                    <w:right w:val="none" w:sz="0" w:space="0" w:color="auto"/>
                                  </w:divBdr>
                                  <w:divsChild>
                                    <w:div w:id="469440658">
                                      <w:marLeft w:val="0"/>
                                      <w:marRight w:val="0"/>
                                      <w:marTop w:val="0"/>
                                      <w:marBottom w:val="0"/>
                                      <w:divBdr>
                                        <w:top w:val="none" w:sz="0" w:space="0" w:color="auto"/>
                                        <w:left w:val="none" w:sz="0" w:space="0" w:color="auto"/>
                                        <w:bottom w:val="none" w:sz="0" w:space="0" w:color="auto"/>
                                        <w:right w:val="none" w:sz="0" w:space="0" w:color="auto"/>
                                      </w:divBdr>
                                      <w:divsChild>
                                        <w:div w:id="580335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5494996">
                              <w:marLeft w:val="0"/>
                              <w:marRight w:val="0"/>
                              <w:marTop w:val="0"/>
                              <w:marBottom w:val="0"/>
                              <w:divBdr>
                                <w:top w:val="none" w:sz="0" w:space="0" w:color="auto"/>
                                <w:left w:val="none" w:sz="0" w:space="0" w:color="auto"/>
                                <w:bottom w:val="none" w:sz="0" w:space="0" w:color="auto"/>
                                <w:right w:val="none" w:sz="0" w:space="0" w:color="auto"/>
                              </w:divBdr>
                              <w:divsChild>
                                <w:div w:id="459878469">
                                  <w:marLeft w:val="0"/>
                                  <w:marRight w:val="0"/>
                                  <w:marTop w:val="0"/>
                                  <w:marBottom w:val="0"/>
                                  <w:divBdr>
                                    <w:top w:val="none" w:sz="0" w:space="0" w:color="auto"/>
                                    <w:left w:val="none" w:sz="0" w:space="0" w:color="auto"/>
                                    <w:bottom w:val="none" w:sz="0" w:space="0" w:color="auto"/>
                                    <w:right w:val="none" w:sz="0" w:space="0" w:color="auto"/>
                                  </w:divBdr>
                                  <w:divsChild>
                                    <w:div w:id="2111468102">
                                      <w:marLeft w:val="0"/>
                                      <w:marRight w:val="0"/>
                                      <w:marTop w:val="0"/>
                                      <w:marBottom w:val="0"/>
                                      <w:divBdr>
                                        <w:top w:val="none" w:sz="0" w:space="0" w:color="auto"/>
                                        <w:left w:val="none" w:sz="0" w:space="0" w:color="auto"/>
                                        <w:bottom w:val="none" w:sz="0" w:space="0" w:color="auto"/>
                                        <w:right w:val="none" w:sz="0" w:space="0" w:color="auto"/>
                                      </w:divBdr>
                                      <w:divsChild>
                                        <w:div w:id="1809324474">
                                          <w:marLeft w:val="0"/>
                                          <w:marRight w:val="0"/>
                                          <w:marTop w:val="0"/>
                                          <w:marBottom w:val="0"/>
                                          <w:divBdr>
                                            <w:top w:val="none" w:sz="0" w:space="0" w:color="auto"/>
                                            <w:left w:val="none" w:sz="0" w:space="0" w:color="auto"/>
                                            <w:bottom w:val="none" w:sz="0" w:space="0" w:color="auto"/>
                                            <w:right w:val="none" w:sz="0" w:space="0" w:color="auto"/>
                                          </w:divBdr>
                                          <w:divsChild>
                                            <w:div w:id="282927906">
                                              <w:marLeft w:val="0"/>
                                              <w:marRight w:val="0"/>
                                              <w:marTop w:val="0"/>
                                              <w:marBottom w:val="0"/>
                                              <w:divBdr>
                                                <w:top w:val="none" w:sz="0" w:space="0" w:color="auto"/>
                                                <w:left w:val="none" w:sz="0" w:space="0" w:color="auto"/>
                                                <w:bottom w:val="none" w:sz="0" w:space="0" w:color="auto"/>
                                                <w:right w:val="none" w:sz="0" w:space="0" w:color="auto"/>
                                              </w:divBdr>
                                              <w:divsChild>
                                                <w:div w:id="1040591135">
                                                  <w:marLeft w:val="0"/>
                                                  <w:marRight w:val="0"/>
                                                  <w:marTop w:val="0"/>
                                                  <w:marBottom w:val="0"/>
                                                  <w:divBdr>
                                                    <w:top w:val="none" w:sz="0" w:space="0" w:color="auto"/>
                                                    <w:left w:val="none" w:sz="0" w:space="0" w:color="auto"/>
                                                    <w:bottom w:val="none" w:sz="0" w:space="0" w:color="auto"/>
                                                    <w:right w:val="none" w:sz="0" w:space="0" w:color="auto"/>
                                                  </w:divBdr>
                                                </w:div>
                                                <w:div w:id="1721711615">
                                                  <w:marLeft w:val="0"/>
                                                  <w:marRight w:val="0"/>
                                                  <w:marTop w:val="0"/>
                                                  <w:marBottom w:val="0"/>
                                                  <w:divBdr>
                                                    <w:top w:val="none" w:sz="0" w:space="0" w:color="auto"/>
                                                    <w:left w:val="none" w:sz="0" w:space="0" w:color="auto"/>
                                                    <w:bottom w:val="none" w:sz="0" w:space="0" w:color="auto"/>
                                                    <w:right w:val="none" w:sz="0" w:space="0" w:color="auto"/>
                                                  </w:divBdr>
                                                  <w:divsChild>
                                                    <w:div w:id="49206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6482696">
                      <w:marLeft w:val="0"/>
                      <w:marRight w:val="0"/>
                      <w:marTop w:val="0"/>
                      <w:marBottom w:val="0"/>
                      <w:divBdr>
                        <w:top w:val="none" w:sz="0" w:space="0" w:color="auto"/>
                        <w:left w:val="none" w:sz="0" w:space="0" w:color="auto"/>
                        <w:bottom w:val="none" w:sz="0" w:space="0" w:color="auto"/>
                        <w:right w:val="none" w:sz="0" w:space="0" w:color="auto"/>
                      </w:divBdr>
                      <w:divsChild>
                        <w:div w:id="1782917603">
                          <w:marLeft w:val="0"/>
                          <w:marRight w:val="0"/>
                          <w:marTop w:val="0"/>
                          <w:marBottom w:val="0"/>
                          <w:divBdr>
                            <w:top w:val="none" w:sz="0" w:space="0" w:color="auto"/>
                            <w:left w:val="none" w:sz="0" w:space="0" w:color="auto"/>
                            <w:bottom w:val="none" w:sz="0" w:space="0" w:color="auto"/>
                            <w:right w:val="none" w:sz="0" w:space="0" w:color="auto"/>
                          </w:divBdr>
                          <w:divsChild>
                            <w:div w:id="365254832">
                              <w:marLeft w:val="0"/>
                              <w:marRight w:val="0"/>
                              <w:marTop w:val="0"/>
                              <w:marBottom w:val="0"/>
                              <w:divBdr>
                                <w:top w:val="none" w:sz="0" w:space="0" w:color="auto"/>
                                <w:left w:val="none" w:sz="0" w:space="0" w:color="auto"/>
                                <w:bottom w:val="none" w:sz="0" w:space="0" w:color="auto"/>
                                <w:right w:val="none" w:sz="0" w:space="0" w:color="auto"/>
                              </w:divBdr>
                              <w:divsChild>
                                <w:div w:id="1379862789">
                                  <w:marLeft w:val="0"/>
                                  <w:marRight w:val="0"/>
                                  <w:marTop w:val="0"/>
                                  <w:marBottom w:val="0"/>
                                  <w:divBdr>
                                    <w:top w:val="none" w:sz="0" w:space="0" w:color="auto"/>
                                    <w:left w:val="none" w:sz="0" w:space="0" w:color="auto"/>
                                    <w:bottom w:val="none" w:sz="0" w:space="0" w:color="auto"/>
                                    <w:right w:val="none" w:sz="0" w:space="0" w:color="auto"/>
                                  </w:divBdr>
                                  <w:divsChild>
                                    <w:div w:id="24480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49329545">
          <w:marLeft w:val="0"/>
          <w:marRight w:val="0"/>
          <w:marTop w:val="0"/>
          <w:marBottom w:val="0"/>
          <w:divBdr>
            <w:top w:val="none" w:sz="0" w:space="0" w:color="auto"/>
            <w:left w:val="none" w:sz="0" w:space="0" w:color="auto"/>
            <w:bottom w:val="none" w:sz="0" w:space="0" w:color="auto"/>
            <w:right w:val="none" w:sz="0" w:space="0" w:color="auto"/>
          </w:divBdr>
          <w:divsChild>
            <w:div w:id="731998986">
              <w:marLeft w:val="0"/>
              <w:marRight w:val="0"/>
              <w:marTop w:val="0"/>
              <w:marBottom w:val="0"/>
              <w:divBdr>
                <w:top w:val="none" w:sz="0" w:space="0" w:color="auto"/>
                <w:left w:val="none" w:sz="0" w:space="0" w:color="auto"/>
                <w:bottom w:val="none" w:sz="0" w:space="0" w:color="auto"/>
                <w:right w:val="none" w:sz="0" w:space="0" w:color="auto"/>
              </w:divBdr>
              <w:divsChild>
                <w:div w:id="598563367">
                  <w:marLeft w:val="0"/>
                  <w:marRight w:val="0"/>
                  <w:marTop w:val="0"/>
                  <w:marBottom w:val="0"/>
                  <w:divBdr>
                    <w:top w:val="none" w:sz="0" w:space="0" w:color="auto"/>
                    <w:left w:val="none" w:sz="0" w:space="0" w:color="auto"/>
                    <w:bottom w:val="none" w:sz="0" w:space="0" w:color="auto"/>
                    <w:right w:val="none" w:sz="0" w:space="0" w:color="auto"/>
                  </w:divBdr>
                  <w:divsChild>
                    <w:div w:id="2032683918">
                      <w:marLeft w:val="0"/>
                      <w:marRight w:val="0"/>
                      <w:marTop w:val="0"/>
                      <w:marBottom w:val="0"/>
                      <w:divBdr>
                        <w:top w:val="none" w:sz="0" w:space="0" w:color="auto"/>
                        <w:left w:val="none" w:sz="0" w:space="0" w:color="auto"/>
                        <w:bottom w:val="none" w:sz="0" w:space="0" w:color="auto"/>
                        <w:right w:val="none" w:sz="0" w:space="0" w:color="auto"/>
                      </w:divBdr>
                      <w:divsChild>
                        <w:div w:id="766389014">
                          <w:marLeft w:val="0"/>
                          <w:marRight w:val="0"/>
                          <w:marTop w:val="0"/>
                          <w:marBottom w:val="0"/>
                          <w:divBdr>
                            <w:top w:val="none" w:sz="0" w:space="0" w:color="auto"/>
                            <w:left w:val="none" w:sz="0" w:space="0" w:color="auto"/>
                            <w:bottom w:val="none" w:sz="0" w:space="0" w:color="auto"/>
                            <w:right w:val="none" w:sz="0" w:space="0" w:color="auto"/>
                          </w:divBdr>
                          <w:divsChild>
                            <w:div w:id="1728256944">
                              <w:marLeft w:val="0"/>
                              <w:marRight w:val="0"/>
                              <w:marTop w:val="0"/>
                              <w:marBottom w:val="0"/>
                              <w:divBdr>
                                <w:top w:val="none" w:sz="0" w:space="0" w:color="auto"/>
                                <w:left w:val="none" w:sz="0" w:space="0" w:color="auto"/>
                                <w:bottom w:val="none" w:sz="0" w:space="0" w:color="auto"/>
                                <w:right w:val="none" w:sz="0" w:space="0" w:color="auto"/>
                              </w:divBdr>
                              <w:divsChild>
                                <w:div w:id="2042198627">
                                  <w:marLeft w:val="0"/>
                                  <w:marRight w:val="0"/>
                                  <w:marTop w:val="0"/>
                                  <w:marBottom w:val="0"/>
                                  <w:divBdr>
                                    <w:top w:val="none" w:sz="0" w:space="0" w:color="auto"/>
                                    <w:left w:val="none" w:sz="0" w:space="0" w:color="auto"/>
                                    <w:bottom w:val="none" w:sz="0" w:space="0" w:color="auto"/>
                                    <w:right w:val="none" w:sz="0" w:space="0" w:color="auto"/>
                                  </w:divBdr>
                                  <w:divsChild>
                                    <w:div w:id="1856339853">
                                      <w:marLeft w:val="0"/>
                                      <w:marRight w:val="0"/>
                                      <w:marTop w:val="0"/>
                                      <w:marBottom w:val="0"/>
                                      <w:divBdr>
                                        <w:top w:val="none" w:sz="0" w:space="0" w:color="auto"/>
                                        <w:left w:val="none" w:sz="0" w:space="0" w:color="auto"/>
                                        <w:bottom w:val="none" w:sz="0" w:space="0" w:color="auto"/>
                                        <w:right w:val="none" w:sz="0" w:space="0" w:color="auto"/>
                                      </w:divBdr>
                                      <w:divsChild>
                                        <w:div w:id="1898661188">
                                          <w:marLeft w:val="0"/>
                                          <w:marRight w:val="0"/>
                                          <w:marTop w:val="0"/>
                                          <w:marBottom w:val="0"/>
                                          <w:divBdr>
                                            <w:top w:val="none" w:sz="0" w:space="0" w:color="auto"/>
                                            <w:left w:val="none" w:sz="0" w:space="0" w:color="auto"/>
                                            <w:bottom w:val="none" w:sz="0" w:space="0" w:color="auto"/>
                                            <w:right w:val="none" w:sz="0" w:space="0" w:color="auto"/>
                                          </w:divBdr>
                                          <w:divsChild>
                                            <w:div w:id="108206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51374116">
          <w:marLeft w:val="0"/>
          <w:marRight w:val="0"/>
          <w:marTop w:val="0"/>
          <w:marBottom w:val="0"/>
          <w:divBdr>
            <w:top w:val="none" w:sz="0" w:space="0" w:color="auto"/>
            <w:left w:val="none" w:sz="0" w:space="0" w:color="auto"/>
            <w:bottom w:val="none" w:sz="0" w:space="0" w:color="auto"/>
            <w:right w:val="none" w:sz="0" w:space="0" w:color="auto"/>
          </w:divBdr>
          <w:divsChild>
            <w:div w:id="613177106">
              <w:marLeft w:val="0"/>
              <w:marRight w:val="0"/>
              <w:marTop w:val="0"/>
              <w:marBottom w:val="0"/>
              <w:divBdr>
                <w:top w:val="none" w:sz="0" w:space="0" w:color="auto"/>
                <w:left w:val="none" w:sz="0" w:space="0" w:color="auto"/>
                <w:bottom w:val="none" w:sz="0" w:space="0" w:color="auto"/>
                <w:right w:val="none" w:sz="0" w:space="0" w:color="auto"/>
              </w:divBdr>
              <w:divsChild>
                <w:div w:id="771822821">
                  <w:marLeft w:val="0"/>
                  <w:marRight w:val="0"/>
                  <w:marTop w:val="0"/>
                  <w:marBottom w:val="0"/>
                  <w:divBdr>
                    <w:top w:val="none" w:sz="0" w:space="0" w:color="auto"/>
                    <w:left w:val="none" w:sz="0" w:space="0" w:color="auto"/>
                    <w:bottom w:val="none" w:sz="0" w:space="0" w:color="auto"/>
                    <w:right w:val="none" w:sz="0" w:space="0" w:color="auto"/>
                  </w:divBdr>
                  <w:divsChild>
                    <w:div w:id="920988062">
                      <w:marLeft w:val="0"/>
                      <w:marRight w:val="0"/>
                      <w:marTop w:val="0"/>
                      <w:marBottom w:val="0"/>
                      <w:divBdr>
                        <w:top w:val="none" w:sz="0" w:space="0" w:color="auto"/>
                        <w:left w:val="none" w:sz="0" w:space="0" w:color="auto"/>
                        <w:bottom w:val="none" w:sz="0" w:space="0" w:color="auto"/>
                        <w:right w:val="none" w:sz="0" w:space="0" w:color="auto"/>
                      </w:divBdr>
                      <w:divsChild>
                        <w:div w:id="946619275">
                          <w:marLeft w:val="0"/>
                          <w:marRight w:val="0"/>
                          <w:marTop w:val="0"/>
                          <w:marBottom w:val="0"/>
                          <w:divBdr>
                            <w:top w:val="none" w:sz="0" w:space="0" w:color="auto"/>
                            <w:left w:val="none" w:sz="0" w:space="0" w:color="auto"/>
                            <w:bottom w:val="none" w:sz="0" w:space="0" w:color="auto"/>
                            <w:right w:val="none" w:sz="0" w:space="0" w:color="auto"/>
                          </w:divBdr>
                          <w:divsChild>
                            <w:div w:id="395708935">
                              <w:marLeft w:val="0"/>
                              <w:marRight w:val="0"/>
                              <w:marTop w:val="0"/>
                              <w:marBottom w:val="0"/>
                              <w:divBdr>
                                <w:top w:val="none" w:sz="0" w:space="0" w:color="auto"/>
                                <w:left w:val="none" w:sz="0" w:space="0" w:color="auto"/>
                                <w:bottom w:val="none" w:sz="0" w:space="0" w:color="auto"/>
                                <w:right w:val="none" w:sz="0" w:space="0" w:color="auto"/>
                              </w:divBdr>
                              <w:divsChild>
                                <w:div w:id="1336415104">
                                  <w:marLeft w:val="0"/>
                                  <w:marRight w:val="0"/>
                                  <w:marTop w:val="0"/>
                                  <w:marBottom w:val="0"/>
                                  <w:divBdr>
                                    <w:top w:val="none" w:sz="0" w:space="0" w:color="auto"/>
                                    <w:left w:val="none" w:sz="0" w:space="0" w:color="auto"/>
                                    <w:bottom w:val="none" w:sz="0" w:space="0" w:color="auto"/>
                                    <w:right w:val="none" w:sz="0" w:space="0" w:color="auto"/>
                                  </w:divBdr>
                                  <w:divsChild>
                                    <w:div w:id="1274942237">
                                      <w:marLeft w:val="0"/>
                                      <w:marRight w:val="0"/>
                                      <w:marTop w:val="0"/>
                                      <w:marBottom w:val="0"/>
                                      <w:divBdr>
                                        <w:top w:val="none" w:sz="0" w:space="0" w:color="auto"/>
                                        <w:left w:val="none" w:sz="0" w:space="0" w:color="auto"/>
                                        <w:bottom w:val="none" w:sz="0" w:space="0" w:color="auto"/>
                                        <w:right w:val="none" w:sz="0" w:space="0" w:color="auto"/>
                                      </w:divBdr>
                                      <w:divsChild>
                                        <w:div w:id="1370960044">
                                          <w:marLeft w:val="0"/>
                                          <w:marRight w:val="0"/>
                                          <w:marTop w:val="0"/>
                                          <w:marBottom w:val="0"/>
                                          <w:divBdr>
                                            <w:top w:val="none" w:sz="0" w:space="0" w:color="auto"/>
                                            <w:left w:val="none" w:sz="0" w:space="0" w:color="auto"/>
                                            <w:bottom w:val="none" w:sz="0" w:space="0" w:color="auto"/>
                                            <w:right w:val="none" w:sz="0" w:space="0" w:color="auto"/>
                                          </w:divBdr>
                                          <w:divsChild>
                                            <w:div w:id="1455834232">
                                              <w:marLeft w:val="0"/>
                                              <w:marRight w:val="0"/>
                                              <w:marTop w:val="0"/>
                                              <w:marBottom w:val="0"/>
                                              <w:divBdr>
                                                <w:top w:val="none" w:sz="0" w:space="0" w:color="auto"/>
                                                <w:left w:val="none" w:sz="0" w:space="0" w:color="auto"/>
                                                <w:bottom w:val="none" w:sz="0" w:space="0" w:color="auto"/>
                                                <w:right w:val="none" w:sz="0" w:space="0" w:color="auto"/>
                                              </w:divBdr>
                                            </w:div>
                                          </w:divsChild>
                                        </w:div>
                                        <w:div w:id="1724209944">
                                          <w:marLeft w:val="0"/>
                                          <w:marRight w:val="0"/>
                                          <w:marTop w:val="0"/>
                                          <w:marBottom w:val="0"/>
                                          <w:divBdr>
                                            <w:top w:val="none" w:sz="0" w:space="0" w:color="auto"/>
                                            <w:left w:val="none" w:sz="0" w:space="0" w:color="auto"/>
                                            <w:bottom w:val="none" w:sz="0" w:space="0" w:color="auto"/>
                                            <w:right w:val="none" w:sz="0" w:space="0" w:color="auto"/>
                                          </w:divBdr>
                                          <w:divsChild>
                                            <w:div w:id="1740907015">
                                              <w:marLeft w:val="0"/>
                                              <w:marRight w:val="0"/>
                                              <w:marTop w:val="0"/>
                                              <w:marBottom w:val="0"/>
                                              <w:divBdr>
                                                <w:top w:val="none" w:sz="0" w:space="0" w:color="auto"/>
                                                <w:left w:val="none" w:sz="0" w:space="0" w:color="auto"/>
                                                <w:bottom w:val="none" w:sz="0" w:space="0" w:color="auto"/>
                                                <w:right w:val="none" w:sz="0" w:space="0" w:color="auto"/>
                                              </w:divBdr>
                                              <w:divsChild>
                                                <w:div w:id="1914853118">
                                                  <w:marLeft w:val="0"/>
                                                  <w:marRight w:val="0"/>
                                                  <w:marTop w:val="0"/>
                                                  <w:marBottom w:val="0"/>
                                                  <w:divBdr>
                                                    <w:top w:val="none" w:sz="0" w:space="0" w:color="auto"/>
                                                    <w:left w:val="none" w:sz="0" w:space="0" w:color="auto"/>
                                                    <w:bottom w:val="none" w:sz="0" w:space="0" w:color="auto"/>
                                                    <w:right w:val="none" w:sz="0" w:space="0" w:color="auto"/>
                                                  </w:divBdr>
                                                </w:div>
                                              </w:divsChild>
                                            </w:div>
                                            <w:div w:id="1983610054">
                                              <w:marLeft w:val="0"/>
                                              <w:marRight w:val="0"/>
                                              <w:marTop w:val="0"/>
                                              <w:marBottom w:val="0"/>
                                              <w:divBdr>
                                                <w:top w:val="none" w:sz="0" w:space="0" w:color="auto"/>
                                                <w:left w:val="none" w:sz="0" w:space="0" w:color="auto"/>
                                                <w:bottom w:val="none" w:sz="0" w:space="0" w:color="auto"/>
                                                <w:right w:val="none" w:sz="0" w:space="0" w:color="auto"/>
                                              </w:divBdr>
                                              <w:divsChild>
                                                <w:div w:id="4371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64789915">
          <w:marLeft w:val="0"/>
          <w:marRight w:val="0"/>
          <w:marTop w:val="0"/>
          <w:marBottom w:val="0"/>
          <w:divBdr>
            <w:top w:val="none" w:sz="0" w:space="0" w:color="auto"/>
            <w:left w:val="none" w:sz="0" w:space="0" w:color="auto"/>
            <w:bottom w:val="none" w:sz="0" w:space="0" w:color="auto"/>
            <w:right w:val="none" w:sz="0" w:space="0" w:color="auto"/>
          </w:divBdr>
          <w:divsChild>
            <w:div w:id="1397700715">
              <w:marLeft w:val="0"/>
              <w:marRight w:val="0"/>
              <w:marTop w:val="0"/>
              <w:marBottom w:val="0"/>
              <w:divBdr>
                <w:top w:val="none" w:sz="0" w:space="0" w:color="auto"/>
                <w:left w:val="none" w:sz="0" w:space="0" w:color="auto"/>
                <w:bottom w:val="none" w:sz="0" w:space="0" w:color="auto"/>
                <w:right w:val="none" w:sz="0" w:space="0" w:color="auto"/>
              </w:divBdr>
              <w:divsChild>
                <w:div w:id="767969227">
                  <w:marLeft w:val="0"/>
                  <w:marRight w:val="0"/>
                  <w:marTop w:val="0"/>
                  <w:marBottom w:val="0"/>
                  <w:divBdr>
                    <w:top w:val="none" w:sz="0" w:space="0" w:color="auto"/>
                    <w:left w:val="none" w:sz="0" w:space="0" w:color="auto"/>
                    <w:bottom w:val="none" w:sz="0" w:space="0" w:color="auto"/>
                    <w:right w:val="none" w:sz="0" w:space="0" w:color="auto"/>
                  </w:divBdr>
                  <w:divsChild>
                    <w:div w:id="1754737405">
                      <w:marLeft w:val="0"/>
                      <w:marRight w:val="0"/>
                      <w:marTop w:val="0"/>
                      <w:marBottom w:val="0"/>
                      <w:divBdr>
                        <w:top w:val="none" w:sz="0" w:space="0" w:color="auto"/>
                        <w:left w:val="none" w:sz="0" w:space="0" w:color="auto"/>
                        <w:bottom w:val="none" w:sz="0" w:space="0" w:color="auto"/>
                        <w:right w:val="none" w:sz="0" w:space="0" w:color="auto"/>
                      </w:divBdr>
                      <w:divsChild>
                        <w:div w:id="224343323">
                          <w:marLeft w:val="0"/>
                          <w:marRight w:val="0"/>
                          <w:marTop w:val="0"/>
                          <w:marBottom w:val="0"/>
                          <w:divBdr>
                            <w:top w:val="none" w:sz="0" w:space="0" w:color="auto"/>
                            <w:left w:val="none" w:sz="0" w:space="0" w:color="auto"/>
                            <w:bottom w:val="none" w:sz="0" w:space="0" w:color="auto"/>
                            <w:right w:val="none" w:sz="0" w:space="0" w:color="auto"/>
                          </w:divBdr>
                          <w:divsChild>
                            <w:div w:id="2138715860">
                              <w:marLeft w:val="0"/>
                              <w:marRight w:val="0"/>
                              <w:marTop w:val="0"/>
                              <w:marBottom w:val="0"/>
                              <w:divBdr>
                                <w:top w:val="none" w:sz="0" w:space="0" w:color="auto"/>
                                <w:left w:val="none" w:sz="0" w:space="0" w:color="auto"/>
                                <w:bottom w:val="none" w:sz="0" w:space="0" w:color="auto"/>
                                <w:right w:val="none" w:sz="0" w:space="0" w:color="auto"/>
                              </w:divBdr>
                              <w:divsChild>
                                <w:div w:id="679308612">
                                  <w:marLeft w:val="0"/>
                                  <w:marRight w:val="0"/>
                                  <w:marTop w:val="0"/>
                                  <w:marBottom w:val="0"/>
                                  <w:divBdr>
                                    <w:top w:val="none" w:sz="0" w:space="0" w:color="auto"/>
                                    <w:left w:val="none" w:sz="0" w:space="0" w:color="auto"/>
                                    <w:bottom w:val="none" w:sz="0" w:space="0" w:color="auto"/>
                                    <w:right w:val="none" w:sz="0" w:space="0" w:color="auto"/>
                                  </w:divBdr>
                                  <w:divsChild>
                                    <w:div w:id="1611618842">
                                      <w:marLeft w:val="0"/>
                                      <w:marRight w:val="0"/>
                                      <w:marTop w:val="0"/>
                                      <w:marBottom w:val="0"/>
                                      <w:divBdr>
                                        <w:top w:val="none" w:sz="0" w:space="0" w:color="auto"/>
                                        <w:left w:val="none" w:sz="0" w:space="0" w:color="auto"/>
                                        <w:bottom w:val="none" w:sz="0" w:space="0" w:color="auto"/>
                                        <w:right w:val="none" w:sz="0" w:space="0" w:color="auto"/>
                                      </w:divBdr>
                                      <w:divsChild>
                                        <w:div w:id="208540706">
                                          <w:marLeft w:val="0"/>
                                          <w:marRight w:val="0"/>
                                          <w:marTop w:val="0"/>
                                          <w:marBottom w:val="0"/>
                                          <w:divBdr>
                                            <w:top w:val="none" w:sz="0" w:space="0" w:color="auto"/>
                                            <w:left w:val="none" w:sz="0" w:space="0" w:color="auto"/>
                                            <w:bottom w:val="none" w:sz="0" w:space="0" w:color="auto"/>
                                            <w:right w:val="none" w:sz="0" w:space="0" w:color="auto"/>
                                          </w:divBdr>
                                          <w:divsChild>
                                            <w:div w:id="6403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5252597">
          <w:marLeft w:val="0"/>
          <w:marRight w:val="0"/>
          <w:marTop w:val="0"/>
          <w:marBottom w:val="0"/>
          <w:divBdr>
            <w:top w:val="none" w:sz="0" w:space="0" w:color="auto"/>
            <w:left w:val="none" w:sz="0" w:space="0" w:color="auto"/>
            <w:bottom w:val="none" w:sz="0" w:space="0" w:color="auto"/>
            <w:right w:val="none" w:sz="0" w:space="0" w:color="auto"/>
          </w:divBdr>
          <w:divsChild>
            <w:div w:id="1818835972">
              <w:marLeft w:val="0"/>
              <w:marRight w:val="0"/>
              <w:marTop w:val="0"/>
              <w:marBottom w:val="0"/>
              <w:divBdr>
                <w:top w:val="none" w:sz="0" w:space="0" w:color="auto"/>
                <w:left w:val="none" w:sz="0" w:space="0" w:color="auto"/>
                <w:bottom w:val="none" w:sz="0" w:space="0" w:color="auto"/>
                <w:right w:val="none" w:sz="0" w:space="0" w:color="auto"/>
              </w:divBdr>
              <w:divsChild>
                <w:div w:id="617420728">
                  <w:marLeft w:val="0"/>
                  <w:marRight w:val="0"/>
                  <w:marTop w:val="0"/>
                  <w:marBottom w:val="0"/>
                  <w:divBdr>
                    <w:top w:val="none" w:sz="0" w:space="0" w:color="auto"/>
                    <w:left w:val="none" w:sz="0" w:space="0" w:color="auto"/>
                    <w:bottom w:val="none" w:sz="0" w:space="0" w:color="auto"/>
                    <w:right w:val="none" w:sz="0" w:space="0" w:color="auto"/>
                  </w:divBdr>
                  <w:divsChild>
                    <w:div w:id="228998293">
                      <w:marLeft w:val="0"/>
                      <w:marRight w:val="0"/>
                      <w:marTop w:val="0"/>
                      <w:marBottom w:val="0"/>
                      <w:divBdr>
                        <w:top w:val="none" w:sz="0" w:space="0" w:color="auto"/>
                        <w:left w:val="none" w:sz="0" w:space="0" w:color="auto"/>
                        <w:bottom w:val="none" w:sz="0" w:space="0" w:color="auto"/>
                        <w:right w:val="none" w:sz="0" w:space="0" w:color="auto"/>
                      </w:divBdr>
                      <w:divsChild>
                        <w:div w:id="644703773">
                          <w:marLeft w:val="0"/>
                          <w:marRight w:val="0"/>
                          <w:marTop w:val="0"/>
                          <w:marBottom w:val="0"/>
                          <w:divBdr>
                            <w:top w:val="none" w:sz="0" w:space="0" w:color="auto"/>
                            <w:left w:val="none" w:sz="0" w:space="0" w:color="auto"/>
                            <w:bottom w:val="none" w:sz="0" w:space="0" w:color="auto"/>
                            <w:right w:val="none" w:sz="0" w:space="0" w:color="auto"/>
                          </w:divBdr>
                          <w:divsChild>
                            <w:div w:id="940189676">
                              <w:marLeft w:val="0"/>
                              <w:marRight w:val="0"/>
                              <w:marTop w:val="0"/>
                              <w:marBottom w:val="0"/>
                              <w:divBdr>
                                <w:top w:val="none" w:sz="0" w:space="0" w:color="auto"/>
                                <w:left w:val="none" w:sz="0" w:space="0" w:color="auto"/>
                                <w:bottom w:val="none" w:sz="0" w:space="0" w:color="auto"/>
                                <w:right w:val="none" w:sz="0" w:space="0" w:color="auto"/>
                              </w:divBdr>
                              <w:divsChild>
                                <w:div w:id="999890207">
                                  <w:marLeft w:val="0"/>
                                  <w:marRight w:val="0"/>
                                  <w:marTop w:val="0"/>
                                  <w:marBottom w:val="0"/>
                                  <w:divBdr>
                                    <w:top w:val="none" w:sz="0" w:space="0" w:color="auto"/>
                                    <w:left w:val="none" w:sz="0" w:space="0" w:color="auto"/>
                                    <w:bottom w:val="none" w:sz="0" w:space="0" w:color="auto"/>
                                    <w:right w:val="none" w:sz="0" w:space="0" w:color="auto"/>
                                  </w:divBdr>
                                  <w:divsChild>
                                    <w:div w:id="132601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225772">
                      <w:marLeft w:val="0"/>
                      <w:marRight w:val="0"/>
                      <w:marTop w:val="0"/>
                      <w:marBottom w:val="0"/>
                      <w:divBdr>
                        <w:top w:val="none" w:sz="0" w:space="0" w:color="auto"/>
                        <w:left w:val="none" w:sz="0" w:space="0" w:color="auto"/>
                        <w:bottom w:val="none" w:sz="0" w:space="0" w:color="auto"/>
                        <w:right w:val="none" w:sz="0" w:space="0" w:color="auto"/>
                      </w:divBdr>
                      <w:divsChild>
                        <w:div w:id="158693659">
                          <w:marLeft w:val="0"/>
                          <w:marRight w:val="0"/>
                          <w:marTop w:val="0"/>
                          <w:marBottom w:val="0"/>
                          <w:divBdr>
                            <w:top w:val="none" w:sz="0" w:space="0" w:color="auto"/>
                            <w:left w:val="none" w:sz="0" w:space="0" w:color="auto"/>
                            <w:bottom w:val="none" w:sz="0" w:space="0" w:color="auto"/>
                            <w:right w:val="none" w:sz="0" w:space="0" w:color="auto"/>
                          </w:divBdr>
                          <w:divsChild>
                            <w:div w:id="65808171">
                              <w:marLeft w:val="0"/>
                              <w:marRight w:val="0"/>
                              <w:marTop w:val="0"/>
                              <w:marBottom w:val="0"/>
                              <w:divBdr>
                                <w:top w:val="none" w:sz="0" w:space="0" w:color="auto"/>
                                <w:left w:val="none" w:sz="0" w:space="0" w:color="auto"/>
                                <w:bottom w:val="none" w:sz="0" w:space="0" w:color="auto"/>
                                <w:right w:val="none" w:sz="0" w:space="0" w:color="auto"/>
                              </w:divBdr>
                              <w:divsChild>
                                <w:div w:id="751196860">
                                  <w:marLeft w:val="0"/>
                                  <w:marRight w:val="0"/>
                                  <w:marTop w:val="0"/>
                                  <w:marBottom w:val="0"/>
                                  <w:divBdr>
                                    <w:top w:val="none" w:sz="0" w:space="0" w:color="auto"/>
                                    <w:left w:val="none" w:sz="0" w:space="0" w:color="auto"/>
                                    <w:bottom w:val="none" w:sz="0" w:space="0" w:color="auto"/>
                                    <w:right w:val="none" w:sz="0" w:space="0" w:color="auto"/>
                                  </w:divBdr>
                                  <w:divsChild>
                                    <w:div w:id="561798342">
                                      <w:marLeft w:val="0"/>
                                      <w:marRight w:val="0"/>
                                      <w:marTop w:val="0"/>
                                      <w:marBottom w:val="0"/>
                                      <w:divBdr>
                                        <w:top w:val="none" w:sz="0" w:space="0" w:color="auto"/>
                                        <w:left w:val="none" w:sz="0" w:space="0" w:color="auto"/>
                                        <w:bottom w:val="none" w:sz="0" w:space="0" w:color="auto"/>
                                        <w:right w:val="none" w:sz="0" w:space="0" w:color="auto"/>
                                      </w:divBdr>
                                      <w:divsChild>
                                        <w:div w:id="1662661209">
                                          <w:marLeft w:val="0"/>
                                          <w:marRight w:val="0"/>
                                          <w:marTop w:val="0"/>
                                          <w:marBottom w:val="0"/>
                                          <w:divBdr>
                                            <w:top w:val="none" w:sz="0" w:space="0" w:color="auto"/>
                                            <w:left w:val="none" w:sz="0" w:space="0" w:color="auto"/>
                                            <w:bottom w:val="none" w:sz="0" w:space="0" w:color="auto"/>
                                            <w:right w:val="none" w:sz="0" w:space="0" w:color="auto"/>
                                          </w:divBdr>
                                          <w:divsChild>
                                            <w:div w:id="2069378877">
                                              <w:marLeft w:val="0"/>
                                              <w:marRight w:val="0"/>
                                              <w:marTop w:val="0"/>
                                              <w:marBottom w:val="0"/>
                                              <w:divBdr>
                                                <w:top w:val="none" w:sz="0" w:space="0" w:color="auto"/>
                                                <w:left w:val="none" w:sz="0" w:space="0" w:color="auto"/>
                                                <w:bottom w:val="none" w:sz="0" w:space="0" w:color="auto"/>
                                                <w:right w:val="none" w:sz="0" w:space="0" w:color="auto"/>
                                              </w:divBdr>
                                              <w:divsChild>
                                                <w:div w:id="124813085">
                                                  <w:marLeft w:val="0"/>
                                                  <w:marRight w:val="0"/>
                                                  <w:marTop w:val="0"/>
                                                  <w:marBottom w:val="0"/>
                                                  <w:divBdr>
                                                    <w:top w:val="none" w:sz="0" w:space="0" w:color="auto"/>
                                                    <w:left w:val="none" w:sz="0" w:space="0" w:color="auto"/>
                                                    <w:bottom w:val="none" w:sz="0" w:space="0" w:color="auto"/>
                                                    <w:right w:val="none" w:sz="0" w:space="0" w:color="auto"/>
                                                  </w:divBdr>
                                                  <w:divsChild>
                                                    <w:div w:id="1230455492">
                                                      <w:marLeft w:val="0"/>
                                                      <w:marRight w:val="0"/>
                                                      <w:marTop w:val="0"/>
                                                      <w:marBottom w:val="0"/>
                                                      <w:divBdr>
                                                        <w:top w:val="none" w:sz="0" w:space="0" w:color="auto"/>
                                                        <w:left w:val="none" w:sz="0" w:space="0" w:color="auto"/>
                                                        <w:bottom w:val="none" w:sz="0" w:space="0" w:color="auto"/>
                                                        <w:right w:val="none" w:sz="0" w:space="0" w:color="auto"/>
                                                      </w:divBdr>
                                                    </w:div>
                                                  </w:divsChild>
                                                </w:div>
                                                <w:div w:id="387413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61345481">
                              <w:marLeft w:val="0"/>
                              <w:marRight w:val="0"/>
                              <w:marTop w:val="0"/>
                              <w:marBottom w:val="0"/>
                              <w:divBdr>
                                <w:top w:val="none" w:sz="0" w:space="0" w:color="auto"/>
                                <w:left w:val="none" w:sz="0" w:space="0" w:color="auto"/>
                                <w:bottom w:val="none" w:sz="0" w:space="0" w:color="auto"/>
                                <w:right w:val="none" w:sz="0" w:space="0" w:color="auto"/>
                              </w:divBdr>
                              <w:divsChild>
                                <w:div w:id="1871916938">
                                  <w:marLeft w:val="0"/>
                                  <w:marRight w:val="0"/>
                                  <w:marTop w:val="0"/>
                                  <w:marBottom w:val="0"/>
                                  <w:divBdr>
                                    <w:top w:val="none" w:sz="0" w:space="0" w:color="auto"/>
                                    <w:left w:val="none" w:sz="0" w:space="0" w:color="auto"/>
                                    <w:bottom w:val="none" w:sz="0" w:space="0" w:color="auto"/>
                                    <w:right w:val="none" w:sz="0" w:space="0" w:color="auto"/>
                                  </w:divBdr>
                                  <w:divsChild>
                                    <w:div w:id="1222640873">
                                      <w:marLeft w:val="0"/>
                                      <w:marRight w:val="0"/>
                                      <w:marTop w:val="0"/>
                                      <w:marBottom w:val="0"/>
                                      <w:divBdr>
                                        <w:top w:val="none" w:sz="0" w:space="0" w:color="auto"/>
                                        <w:left w:val="none" w:sz="0" w:space="0" w:color="auto"/>
                                        <w:bottom w:val="none" w:sz="0" w:space="0" w:color="auto"/>
                                        <w:right w:val="none" w:sz="0" w:space="0" w:color="auto"/>
                                      </w:divBdr>
                                      <w:divsChild>
                                        <w:div w:id="104120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7550771">
          <w:marLeft w:val="0"/>
          <w:marRight w:val="0"/>
          <w:marTop w:val="0"/>
          <w:marBottom w:val="0"/>
          <w:divBdr>
            <w:top w:val="none" w:sz="0" w:space="0" w:color="auto"/>
            <w:left w:val="none" w:sz="0" w:space="0" w:color="auto"/>
            <w:bottom w:val="none" w:sz="0" w:space="0" w:color="auto"/>
            <w:right w:val="none" w:sz="0" w:space="0" w:color="auto"/>
          </w:divBdr>
          <w:divsChild>
            <w:div w:id="1898123478">
              <w:marLeft w:val="0"/>
              <w:marRight w:val="0"/>
              <w:marTop w:val="0"/>
              <w:marBottom w:val="0"/>
              <w:divBdr>
                <w:top w:val="none" w:sz="0" w:space="0" w:color="auto"/>
                <w:left w:val="none" w:sz="0" w:space="0" w:color="auto"/>
                <w:bottom w:val="none" w:sz="0" w:space="0" w:color="auto"/>
                <w:right w:val="none" w:sz="0" w:space="0" w:color="auto"/>
              </w:divBdr>
              <w:divsChild>
                <w:div w:id="1606381812">
                  <w:marLeft w:val="0"/>
                  <w:marRight w:val="0"/>
                  <w:marTop w:val="0"/>
                  <w:marBottom w:val="0"/>
                  <w:divBdr>
                    <w:top w:val="none" w:sz="0" w:space="0" w:color="auto"/>
                    <w:left w:val="none" w:sz="0" w:space="0" w:color="auto"/>
                    <w:bottom w:val="none" w:sz="0" w:space="0" w:color="auto"/>
                    <w:right w:val="none" w:sz="0" w:space="0" w:color="auto"/>
                  </w:divBdr>
                  <w:divsChild>
                    <w:div w:id="1791438013">
                      <w:marLeft w:val="0"/>
                      <w:marRight w:val="0"/>
                      <w:marTop w:val="0"/>
                      <w:marBottom w:val="0"/>
                      <w:divBdr>
                        <w:top w:val="none" w:sz="0" w:space="0" w:color="auto"/>
                        <w:left w:val="none" w:sz="0" w:space="0" w:color="auto"/>
                        <w:bottom w:val="none" w:sz="0" w:space="0" w:color="auto"/>
                        <w:right w:val="none" w:sz="0" w:space="0" w:color="auto"/>
                      </w:divBdr>
                      <w:divsChild>
                        <w:div w:id="991837491">
                          <w:marLeft w:val="0"/>
                          <w:marRight w:val="0"/>
                          <w:marTop w:val="0"/>
                          <w:marBottom w:val="0"/>
                          <w:divBdr>
                            <w:top w:val="none" w:sz="0" w:space="0" w:color="auto"/>
                            <w:left w:val="none" w:sz="0" w:space="0" w:color="auto"/>
                            <w:bottom w:val="none" w:sz="0" w:space="0" w:color="auto"/>
                            <w:right w:val="none" w:sz="0" w:space="0" w:color="auto"/>
                          </w:divBdr>
                          <w:divsChild>
                            <w:div w:id="1056469965">
                              <w:marLeft w:val="0"/>
                              <w:marRight w:val="0"/>
                              <w:marTop w:val="0"/>
                              <w:marBottom w:val="0"/>
                              <w:divBdr>
                                <w:top w:val="none" w:sz="0" w:space="0" w:color="auto"/>
                                <w:left w:val="none" w:sz="0" w:space="0" w:color="auto"/>
                                <w:bottom w:val="none" w:sz="0" w:space="0" w:color="auto"/>
                                <w:right w:val="none" w:sz="0" w:space="0" w:color="auto"/>
                              </w:divBdr>
                              <w:divsChild>
                                <w:div w:id="1819758462">
                                  <w:marLeft w:val="0"/>
                                  <w:marRight w:val="0"/>
                                  <w:marTop w:val="0"/>
                                  <w:marBottom w:val="0"/>
                                  <w:divBdr>
                                    <w:top w:val="none" w:sz="0" w:space="0" w:color="auto"/>
                                    <w:left w:val="none" w:sz="0" w:space="0" w:color="auto"/>
                                    <w:bottom w:val="none" w:sz="0" w:space="0" w:color="auto"/>
                                    <w:right w:val="none" w:sz="0" w:space="0" w:color="auto"/>
                                  </w:divBdr>
                                  <w:divsChild>
                                    <w:div w:id="1183515951">
                                      <w:marLeft w:val="0"/>
                                      <w:marRight w:val="0"/>
                                      <w:marTop w:val="0"/>
                                      <w:marBottom w:val="0"/>
                                      <w:divBdr>
                                        <w:top w:val="none" w:sz="0" w:space="0" w:color="auto"/>
                                        <w:left w:val="none" w:sz="0" w:space="0" w:color="auto"/>
                                        <w:bottom w:val="none" w:sz="0" w:space="0" w:color="auto"/>
                                        <w:right w:val="none" w:sz="0" w:space="0" w:color="auto"/>
                                      </w:divBdr>
                                      <w:divsChild>
                                        <w:div w:id="527568168">
                                          <w:marLeft w:val="0"/>
                                          <w:marRight w:val="0"/>
                                          <w:marTop w:val="0"/>
                                          <w:marBottom w:val="0"/>
                                          <w:divBdr>
                                            <w:top w:val="none" w:sz="0" w:space="0" w:color="auto"/>
                                            <w:left w:val="none" w:sz="0" w:space="0" w:color="auto"/>
                                            <w:bottom w:val="none" w:sz="0" w:space="0" w:color="auto"/>
                                            <w:right w:val="none" w:sz="0" w:space="0" w:color="auto"/>
                                          </w:divBdr>
                                          <w:divsChild>
                                            <w:div w:id="84313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9449352">
          <w:marLeft w:val="0"/>
          <w:marRight w:val="0"/>
          <w:marTop w:val="0"/>
          <w:marBottom w:val="0"/>
          <w:divBdr>
            <w:top w:val="none" w:sz="0" w:space="0" w:color="auto"/>
            <w:left w:val="none" w:sz="0" w:space="0" w:color="auto"/>
            <w:bottom w:val="none" w:sz="0" w:space="0" w:color="auto"/>
            <w:right w:val="none" w:sz="0" w:space="0" w:color="auto"/>
          </w:divBdr>
          <w:divsChild>
            <w:div w:id="1343967925">
              <w:marLeft w:val="0"/>
              <w:marRight w:val="0"/>
              <w:marTop w:val="0"/>
              <w:marBottom w:val="0"/>
              <w:divBdr>
                <w:top w:val="none" w:sz="0" w:space="0" w:color="auto"/>
                <w:left w:val="none" w:sz="0" w:space="0" w:color="auto"/>
                <w:bottom w:val="none" w:sz="0" w:space="0" w:color="auto"/>
                <w:right w:val="none" w:sz="0" w:space="0" w:color="auto"/>
              </w:divBdr>
              <w:divsChild>
                <w:div w:id="1791899030">
                  <w:marLeft w:val="0"/>
                  <w:marRight w:val="0"/>
                  <w:marTop w:val="0"/>
                  <w:marBottom w:val="0"/>
                  <w:divBdr>
                    <w:top w:val="none" w:sz="0" w:space="0" w:color="auto"/>
                    <w:left w:val="none" w:sz="0" w:space="0" w:color="auto"/>
                    <w:bottom w:val="none" w:sz="0" w:space="0" w:color="auto"/>
                    <w:right w:val="none" w:sz="0" w:space="0" w:color="auto"/>
                  </w:divBdr>
                  <w:divsChild>
                    <w:div w:id="548684884">
                      <w:marLeft w:val="0"/>
                      <w:marRight w:val="0"/>
                      <w:marTop w:val="0"/>
                      <w:marBottom w:val="0"/>
                      <w:divBdr>
                        <w:top w:val="none" w:sz="0" w:space="0" w:color="auto"/>
                        <w:left w:val="none" w:sz="0" w:space="0" w:color="auto"/>
                        <w:bottom w:val="none" w:sz="0" w:space="0" w:color="auto"/>
                        <w:right w:val="none" w:sz="0" w:space="0" w:color="auto"/>
                      </w:divBdr>
                      <w:divsChild>
                        <w:div w:id="382870061">
                          <w:marLeft w:val="0"/>
                          <w:marRight w:val="0"/>
                          <w:marTop w:val="0"/>
                          <w:marBottom w:val="0"/>
                          <w:divBdr>
                            <w:top w:val="none" w:sz="0" w:space="0" w:color="auto"/>
                            <w:left w:val="none" w:sz="0" w:space="0" w:color="auto"/>
                            <w:bottom w:val="none" w:sz="0" w:space="0" w:color="auto"/>
                            <w:right w:val="none" w:sz="0" w:space="0" w:color="auto"/>
                          </w:divBdr>
                          <w:divsChild>
                            <w:div w:id="2024503251">
                              <w:marLeft w:val="0"/>
                              <w:marRight w:val="0"/>
                              <w:marTop w:val="0"/>
                              <w:marBottom w:val="0"/>
                              <w:divBdr>
                                <w:top w:val="none" w:sz="0" w:space="0" w:color="auto"/>
                                <w:left w:val="none" w:sz="0" w:space="0" w:color="auto"/>
                                <w:bottom w:val="none" w:sz="0" w:space="0" w:color="auto"/>
                                <w:right w:val="none" w:sz="0" w:space="0" w:color="auto"/>
                              </w:divBdr>
                              <w:divsChild>
                                <w:div w:id="262491311">
                                  <w:marLeft w:val="0"/>
                                  <w:marRight w:val="0"/>
                                  <w:marTop w:val="0"/>
                                  <w:marBottom w:val="0"/>
                                  <w:divBdr>
                                    <w:top w:val="none" w:sz="0" w:space="0" w:color="auto"/>
                                    <w:left w:val="none" w:sz="0" w:space="0" w:color="auto"/>
                                    <w:bottom w:val="none" w:sz="0" w:space="0" w:color="auto"/>
                                    <w:right w:val="none" w:sz="0" w:space="0" w:color="auto"/>
                                  </w:divBdr>
                                  <w:divsChild>
                                    <w:div w:id="645939889">
                                      <w:marLeft w:val="0"/>
                                      <w:marRight w:val="0"/>
                                      <w:marTop w:val="0"/>
                                      <w:marBottom w:val="0"/>
                                      <w:divBdr>
                                        <w:top w:val="none" w:sz="0" w:space="0" w:color="auto"/>
                                        <w:left w:val="none" w:sz="0" w:space="0" w:color="auto"/>
                                        <w:bottom w:val="none" w:sz="0" w:space="0" w:color="auto"/>
                                        <w:right w:val="none" w:sz="0" w:space="0" w:color="auto"/>
                                      </w:divBdr>
                                      <w:divsChild>
                                        <w:div w:id="1797063561">
                                          <w:marLeft w:val="0"/>
                                          <w:marRight w:val="0"/>
                                          <w:marTop w:val="0"/>
                                          <w:marBottom w:val="0"/>
                                          <w:divBdr>
                                            <w:top w:val="none" w:sz="0" w:space="0" w:color="auto"/>
                                            <w:left w:val="none" w:sz="0" w:space="0" w:color="auto"/>
                                            <w:bottom w:val="none" w:sz="0" w:space="0" w:color="auto"/>
                                            <w:right w:val="none" w:sz="0" w:space="0" w:color="auto"/>
                                          </w:divBdr>
                                          <w:divsChild>
                                            <w:div w:id="640614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08650954">
          <w:marLeft w:val="0"/>
          <w:marRight w:val="0"/>
          <w:marTop w:val="0"/>
          <w:marBottom w:val="0"/>
          <w:divBdr>
            <w:top w:val="none" w:sz="0" w:space="0" w:color="auto"/>
            <w:left w:val="none" w:sz="0" w:space="0" w:color="auto"/>
            <w:bottom w:val="none" w:sz="0" w:space="0" w:color="auto"/>
            <w:right w:val="none" w:sz="0" w:space="0" w:color="auto"/>
          </w:divBdr>
          <w:divsChild>
            <w:div w:id="112361317">
              <w:marLeft w:val="0"/>
              <w:marRight w:val="0"/>
              <w:marTop w:val="0"/>
              <w:marBottom w:val="0"/>
              <w:divBdr>
                <w:top w:val="none" w:sz="0" w:space="0" w:color="auto"/>
                <w:left w:val="none" w:sz="0" w:space="0" w:color="auto"/>
                <w:bottom w:val="none" w:sz="0" w:space="0" w:color="auto"/>
                <w:right w:val="none" w:sz="0" w:space="0" w:color="auto"/>
              </w:divBdr>
              <w:divsChild>
                <w:div w:id="2056192387">
                  <w:marLeft w:val="0"/>
                  <w:marRight w:val="0"/>
                  <w:marTop w:val="0"/>
                  <w:marBottom w:val="0"/>
                  <w:divBdr>
                    <w:top w:val="none" w:sz="0" w:space="0" w:color="auto"/>
                    <w:left w:val="none" w:sz="0" w:space="0" w:color="auto"/>
                    <w:bottom w:val="none" w:sz="0" w:space="0" w:color="auto"/>
                    <w:right w:val="none" w:sz="0" w:space="0" w:color="auto"/>
                  </w:divBdr>
                  <w:divsChild>
                    <w:div w:id="645663464">
                      <w:marLeft w:val="0"/>
                      <w:marRight w:val="0"/>
                      <w:marTop w:val="0"/>
                      <w:marBottom w:val="0"/>
                      <w:divBdr>
                        <w:top w:val="none" w:sz="0" w:space="0" w:color="auto"/>
                        <w:left w:val="none" w:sz="0" w:space="0" w:color="auto"/>
                        <w:bottom w:val="none" w:sz="0" w:space="0" w:color="auto"/>
                        <w:right w:val="none" w:sz="0" w:space="0" w:color="auto"/>
                      </w:divBdr>
                      <w:divsChild>
                        <w:div w:id="861016800">
                          <w:marLeft w:val="0"/>
                          <w:marRight w:val="0"/>
                          <w:marTop w:val="0"/>
                          <w:marBottom w:val="0"/>
                          <w:divBdr>
                            <w:top w:val="none" w:sz="0" w:space="0" w:color="auto"/>
                            <w:left w:val="none" w:sz="0" w:space="0" w:color="auto"/>
                            <w:bottom w:val="none" w:sz="0" w:space="0" w:color="auto"/>
                            <w:right w:val="none" w:sz="0" w:space="0" w:color="auto"/>
                          </w:divBdr>
                          <w:divsChild>
                            <w:div w:id="1010377455">
                              <w:marLeft w:val="0"/>
                              <w:marRight w:val="0"/>
                              <w:marTop w:val="0"/>
                              <w:marBottom w:val="0"/>
                              <w:divBdr>
                                <w:top w:val="none" w:sz="0" w:space="0" w:color="auto"/>
                                <w:left w:val="none" w:sz="0" w:space="0" w:color="auto"/>
                                <w:bottom w:val="none" w:sz="0" w:space="0" w:color="auto"/>
                                <w:right w:val="none" w:sz="0" w:space="0" w:color="auto"/>
                              </w:divBdr>
                              <w:divsChild>
                                <w:div w:id="334696267">
                                  <w:marLeft w:val="0"/>
                                  <w:marRight w:val="0"/>
                                  <w:marTop w:val="0"/>
                                  <w:marBottom w:val="0"/>
                                  <w:divBdr>
                                    <w:top w:val="none" w:sz="0" w:space="0" w:color="auto"/>
                                    <w:left w:val="none" w:sz="0" w:space="0" w:color="auto"/>
                                    <w:bottom w:val="none" w:sz="0" w:space="0" w:color="auto"/>
                                    <w:right w:val="none" w:sz="0" w:space="0" w:color="auto"/>
                                  </w:divBdr>
                                  <w:divsChild>
                                    <w:div w:id="1983729323">
                                      <w:marLeft w:val="0"/>
                                      <w:marRight w:val="0"/>
                                      <w:marTop w:val="0"/>
                                      <w:marBottom w:val="0"/>
                                      <w:divBdr>
                                        <w:top w:val="none" w:sz="0" w:space="0" w:color="auto"/>
                                        <w:left w:val="none" w:sz="0" w:space="0" w:color="auto"/>
                                        <w:bottom w:val="none" w:sz="0" w:space="0" w:color="auto"/>
                                        <w:right w:val="none" w:sz="0" w:space="0" w:color="auto"/>
                                      </w:divBdr>
                                      <w:divsChild>
                                        <w:div w:id="1345286205">
                                          <w:marLeft w:val="0"/>
                                          <w:marRight w:val="0"/>
                                          <w:marTop w:val="0"/>
                                          <w:marBottom w:val="0"/>
                                          <w:divBdr>
                                            <w:top w:val="none" w:sz="0" w:space="0" w:color="auto"/>
                                            <w:left w:val="none" w:sz="0" w:space="0" w:color="auto"/>
                                            <w:bottom w:val="none" w:sz="0" w:space="0" w:color="auto"/>
                                            <w:right w:val="none" w:sz="0" w:space="0" w:color="auto"/>
                                          </w:divBdr>
                                          <w:divsChild>
                                            <w:div w:id="143629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2045440">
          <w:marLeft w:val="0"/>
          <w:marRight w:val="0"/>
          <w:marTop w:val="0"/>
          <w:marBottom w:val="0"/>
          <w:divBdr>
            <w:top w:val="none" w:sz="0" w:space="0" w:color="auto"/>
            <w:left w:val="none" w:sz="0" w:space="0" w:color="auto"/>
            <w:bottom w:val="none" w:sz="0" w:space="0" w:color="auto"/>
            <w:right w:val="none" w:sz="0" w:space="0" w:color="auto"/>
          </w:divBdr>
          <w:divsChild>
            <w:div w:id="821580509">
              <w:marLeft w:val="0"/>
              <w:marRight w:val="0"/>
              <w:marTop w:val="0"/>
              <w:marBottom w:val="0"/>
              <w:divBdr>
                <w:top w:val="none" w:sz="0" w:space="0" w:color="auto"/>
                <w:left w:val="none" w:sz="0" w:space="0" w:color="auto"/>
                <w:bottom w:val="none" w:sz="0" w:space="0" w:color="auto"/>
                <w:right w:val="none" w:sz="0" w:space="0" w:color="auto"/>
              </w:divBdr>
              <w:divsChild>
                <w:div w:id="418410992">
                  <w:marLeft w:val="0"/>
                  <w:marRight w:val="0"/>
                  <w:marTop w:val="0"/>
                  <w:marBottom w:val="0"/>
                  <w:divBdr>
                    <w:top w:val="none" w:sz="0" w:space="0" w:color="auto"/>
                    <w:left w:val="none" w:sz="0" w:space="0" w:color="auto"/>
                    <w:bottom w:val="none" w:sz="0" w:space="0" w:color="auto"/>
                    <w:right w:val="none" w:sz="0" w:space="0" w:color="auto"/>
                  </w:divBdr>
                  <w:divsChild>
                    <w:div w:id="2712367">
                      <w:marLeft w:val="0"/>
                      <w:marRight w:val="0"/>
                      <w:marTop w:val="0"/>
                      <w:marBottom w:val="0"/>
                      <w:divBdr>
                        <w:top w:val="none" w:sz="0" w:space="0" w:color="auto"/>
                        <w:left w:val="none" w:sz="0" w:space="0" w:color="auto"/>
                        <w:bottom w:val="none" w:sz="0" w:space="0" w:color="auto"/>
                        <w:right w:val="none" w:sz="0" w:space="0" w:color="auto"/>
                      </w:divBdr>
                      <w:divsChild>
                        <w:div w:id="15470226">
                          <w:marLeft w:val="0"/>
                          <w:marRight w:val="0"/>
                          <w:marTop w:val="0"/>
                          <w:marBottom w:val="0"/>
                          <w:divBdr>
                            <w:top w:val="none" w:sz="0" w:space="0" w:color="auto"/>
                            <w:left w:val="none" w:sz="0" w:space="0" w:color="auto"/>
                            <w:bottom w:val="none" w:sz="0" w:space="0" w:color="auto"/>
                            <w:right w:val="none" w:sz="0" w:space="0" w:color="auto"/>
                          </w:divBdr>
                          <w:divsChild>
                            <w:div w:id="1937863314">
                              <w:marLeft w:val="0"/>
                              <w:marRight w:val="0"/>
                              <w:marTop w:val="0"/>
                              <w:marBottom w:val="0"/>
                              <w:divBdr>
                                <w:top w:val="none" w:sz="0" w:space="0" w:color="auto"/>
                                <w:left w:val="none" w:sz="0" w:space="0" w:color="auto"/>
                                <w:bottom w:val="none" w:sz="0" w:space="0" w:color="auto"/>
                                <w:right w:val="none" w:sz="0" w:space="0" w:color="auto"/>
                              </w:divBdr>
                              <w:divsChild>
                                <w:div w:id="2013022693">
                                  <w:marLeft w:val="0"/>
                                  <w:marRight w:val="0"/>
                                  <w:marTop w:val="0"/>
                                  <w:marBottom w:val="0"/>
                                  <w:divBdr>
                                    <w:top w:val="none" w:sz="0" w:space="0" w:color="auto"/>
                                    <w:left w:val="none" w:sz="0" w:space="0" w:color="auto"/>
                                    <w:bottom w:val="none" w:sz="0" w:space="0" w:color="auto"/>
                                    <w:right w:val="none" w:sz="0" w:space="0" w:color="auto"/>
                                  </w:divBdr>
                                  <w:divsChild>
                                    <w:div w:id="277105869">
                                      <w:marLeft w:val="0"/>
                                      <w:marRight w:val="0"/>
                                      <w:marTop w:val="0"/>
                                      <w:marBottom w:val="0"/>
                                      <w:divBdr>
                                        <w:top w:val="none" w:sz="0" w:space="0" w:color="auto"/>
                                        <w:left w:val="none" w:sz="0" w:space="0" w:color="auto"/>
                                        <w:bottom w:val="none" w:sz="0" w:space="0" w:color="auto"/>
                                        <w:right w:val="none" w:sz="0" w:space="0" w:color="auto"/>
                                      </w:divBdr>
                                      <w:divsChild>
                                        <w:div w:id="318920790">
                                          <w:marLeft w:val="0"/>
                                          <w:marRight w:val="0"/>
                                          <w:marTop w:val="0"/>
                                          <w:marBottom w:val="0"/>
                                          <w:divBdr>
                                            <w:top w:val="none" w:sz="0" w:space="0" w:color="auto"/>
                                            <w:left w:val="none" w:sz="0" w:space="0" w:color="auto"/>
                                            <w:bottom w:val="none" w:sz="0" w:space="0" w:color="auto"/>
                                            <w:right w:val="none" w:sz="0" w:space="0" w:color="auto"/>
                                          </w:divBdr>
                                          <w:divsChild>
                                            <w:div w:id="2014145798">
                                              <w:marLeft w:val="0"/>
                                              <w:marRight w:val="0"/>
                                              <w:marTop w:val="0"/>
                                              <w:marBottom w:val="0"/>
                                              <w:divBdr>
                                                <w:top w:val="none" w:sz="0" w:space="0" w:color="auto"/>
                                                <w:left w:val="none" w:sz="0" w:space="0" w:color="auto"/>
                                                <w:bottom w:val="none" w:sz="0" w:space="0" w:color="auto"/>
                                                <w:right w:val="none" w:sz="0" w:space="0" w:color="auto"/>
                                              </w:divBdr>
                                              <w:divsChild>
                                                <w:div w:id="254941853">
                                                  <w:marLeft w:val="0"/>
                                                  <w:marRight w:val="0"/>
                                                  <w:marTop w:val="0"/>
                                                  <w:marBottom w:val="0"/>
                                                  <w:divBdr>
                                                    <w:top w:val="none" w:sz="0" w:space="0" w:color="auto"/>
                                                    <w:left w:val="none" w:sz="0" w:space="0" w:color="auto"/>
                                                    <w:bottom w:val="none" w:sz="0" w:space="0" w:color="auto"/>
                                                    <w:right w:val="none" w:sz="0" w:space="0" w:color="auto"/>
                                                  </w:divBdr>
                                                  <w:divsChild>
                                                    <w:div w:id="1291518933">
                                                      <w:marLeft w:val="0"/>
                                                      <w:marRight w:val="0"/>
                                                      <w:marTop w:val="0"/>
                                                      <w:marBottom w:val="0"/>
                                                      <w:divBdr>
                                                        <w:top w:val="none" w:sz="0" w:space="0" w:color="auto"/>
                                                        <w:left w:val="none" w:sz="0" w:space="0" w:color="auto"/>
                                                        <w:bottom w:val="none" w:sz="0" w:space="0" w:color="auto"/>
                                                        <w:right w:val="none" w:sz="0" w:space="0" w:color="auto"/>
                                                      </w:divBdr>
                                                    </w:div>
                                                  </w:divsChild>
                                                </w:div>
                                                <w:div w:id="331837558">
                                                  <w:marLeft w:val="0"/>
                                                  <w:marRight w:val="0"/>
                                                  <w:marTop w:val="0"/>
                                                  <w:marBottom w:val="0"/>
                                                  <w:divBdr>
                                                    <w:top w:val="none" w:sz="0" w:space="0" w:color="auto"/>
                                                    <w:left w:val="none" w:sz="0" w:space="0" w:color="auto"/>
                                                    <w:bottom w:val="none" w:sz="0" w:space="0" w:color="auto"/>
                                                    <w:right w:val="none" w:sz="0" w:space="0" w:color="auto"/>
                                                  </w:divBdr>
                                                </w:div>
                                              </w:divsChild>
                                            </w:div>
                                            <w:div w:id="2068988094">
                                              <w:marLeft w:val="0"/>
                                              <w:marRight w:val="0"/>
                                              <w:marTop w:val="0"/>
                                              <w:marBottom w:val="0"/>
                                              <w:divBdr>
                                                <w:top w:val="none" w:sz="0" w:space="0" w:color="auto"/>
                                                <w:left w:val="none" w:sz="0" w:space="0" w:color="auto"/>
                                                <w:bottom w:val="none" w:sz="0" w:space="0" w:color="auto"/>
                                                <w:right w:val="none" w:sz="0" w:space="0" w:color="auto"/>
                                              </w:divBdr>
                                              <w:divsChild>
                                                <w:div w:id="438842208">
                                                  <w:marLeft w:val="0"/>
                                                  <w:marRight w:val="0"/>
                                                  <w:marTop w:val="0"/>
                                                  <w:marBottom w:val="0"/>
                                                  <w:divBdr>
                                                    <w:top w:val="none" w:sz="0" w:space="0" w:color="auto"/>
                                                    <w:left w:val="none" w:sz="0" w:space="0" w:color="auto"/>
                                                    <w:bottom w:val="none" w:sz="0" w:space="0" w:color="auto"/>
                                                    <w:right w:val="none" w:sz="0" w:space="0" w:color="auto"/>
                                                  </w:divBdr>
                                                </w:div>
                                                <w:div w:id="784007892">
                                                  <w:marLeft w:val="0"/>
                                                  <w:marRight w:val="0"/>
                                                  <w:marTop w:val="0"/>
                                                  <w:marBottom w:val="0"/>
                                                  <w:divBdr>
                                                    <w:top w:val="none" w:sz="0" w:space="0" w:color="auto"/>
                                                    <w:left w:val="none" w:sz="0" w:space="0" w:color="auto"/>
                                                    <w:bottom w:val="none" w:sz="0" w:space="0" w:color="auto"/>
                                                    <w:right w:val="none" w:sz="0" w:space="0" w:color="auto"/>
                                                  </w:divBdr>
                                                  <w:divsChild>
                                                    <w:div w:id="137357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7266687">
                              <w:marLeft w:val="0"/>
                              <w:marRight w:val="0"/>
                              <w:marTop w:val="0"/>
                              <w:marBottom w:val="0"/>
                              <w:divBdr>
                                <w:top w:val="none" w:sz="0" w:space="0" w:color="auto"/>
                                <w:left w:val="none" w:sz="0" w:space="0" w:color="auto"/>
                                <w:bottom w:val="none" w:sz="0" w:space="0" w:color="auto"/>
                                <w:right w:val="none" w:sz="0" w:space="0" w:color="auto"/>
                              </w:divBdr>
                              <w:divsChild>
                                <w:div w:id="2014258105">
                                  <w:marLeft w:val="0"/>
                                  <w:marRight w:val="0"/>
                                  <w:marTop w:val="0"/>
                                  <w:marBottom w:val="0"/>
                                  <w:divBdr>
                                    <w:top w:val="none" w:sz="0" w:space="0" w:color="auto"/>
                                    <w:left w:val="none" w:sz="0" w:space="0" w:color="auto"/>
                                    <w:bottom w:val="none" w:sz="0" w:space="0" w:color="auto"/>
                                    <w:right w:val="none" w:sz="0" w:space="0" w:color="auto"/>
                                  </w:divBdr>
                                  <w:divsChild>
                                    <w:div w:id="1580015638">
                                      <w:marLeft w:val="0"/>
                                      <w:marRight w:val="0"/>
                                      <w:marTop w:val="0"/>
                                      <w:marBottom w:val="0"/>
                                      <w:divBdr>
                                        <w:top w:val="none" w:sz="0" w:space="0" w:color="auto"/>
                                        <w:left w:val="none" w:sz="0" w:space="0" w:color="auto"/>
                                        <w:bottom w:val="none" w:sz="0" w:space="0" w:color="auto"/>
                                        <w:right w:val="none" w:sz="0" w:space="0" w:color="auto"/>
                                      </w:divBdr>
                                      <w:divsChild>
                                        <w:div w:id="1923560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8093900">
                      <w:marLeft w:val="0"/>
                      <w:marRight w:val="0"/>
                      <w:marTop w:val="0"/>
                      <w:marBottom w:val="0"/>
                      <w:divBdr>
                        <w:top w:val="none" w:sz="0" w:space="0" w:color="auto"/>
                        <w:left w:val="none" w:sz="0" w:space="0" w:color="auto"/>
                        <w:bottom w:val="none" w:sz="0" w:space="0" w:color="auto"/>
                        <w:right w:val="none" w:sz="0" w:space="0" w:color="auto"/>
                      </w:divBdr>
                      <w:divsChild>
                        <w:div w:id="1332678099">
                          <w:marLeft w:val="0"/>
                          <w:marRight w:val="0"/>
                          <w:marTop w:val="0"/>
                          <w:marBottom w:val="0"/>
                          <w:divBdr>
                            <w:top w:val="none" w:sz="0" w:space="0" w:color="auto"/>
                            <w:left w:val="none" w:sz="0" w:space="0" w:color="auto"/>
                            <w:bottom w:val="none" w:sz="0" w:space="0" w:color="auto"/>
                            <w:right w:val="none" w:sz="0" w:space="0" w:color="auto"/>
                          </w:divBdr>
                          <w:divsChild>
                            <w:div w:id="90442194">
                              <w:marLeft w:val="0"/>
                              <w:marRight w:val="0"/>
                              <w:marTop w:val="0"/>
                              <w:marBottom w:val="0"/>
                              <w:divBdr>
                                <w:top w:val="none" w:sz="0" w:space="0" w:color="auto"/>
                                <w:left w:val="none" w:sz="0" w:space="0" w:color="auto"/>
                                <w:bottom w:val="none" w:sz="0" w:space="0" w:color="auto"/>
                                <w:right w:val="none" w:sz="0" w:space="0" w:color="auto"/>
                              </w:divBdr>
                              <w:divsChild>
                                <w:div w:id="678390034">
                                  <w:marLeft w:val="0"/>
                                  <w:marRight w:val="0"/>
                                  <w:marTop w:val="0"/>
                                  <w:marBottom w:val="0"/>
                                  <w:divBdr>
                                    <w:top w:val="none" w:sz="0" w:space="0" w:color="auto"/>
                                    <w:left w:val="none" w:sz="0" w:space="0" w:color="auto"/>
                                    <w:bottom w:val="none" w:sz="0" w:space="0" w:color="auto"/>
                                    <w:right w:val="none" w:sz="0" w:space="0" w:color="auto"/>
                                  </w:divBdr>
                                  <w:divsChild>
                                    <w:div w:id="128361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20828513">
          <w:marLeft w:val="0"/>
          <w:marRight w:val="0"/>
          <w:marTop w:val="0"/>
          <w:marBottom w:val="0"/>
          <w:divBdr>
            <w:top w:val="none" w:sz="0" w:space="0" w:color="auto"/>
            <w:left w:val="none" w:sz="0" w:space="0" w:color="auto"/>
            <w:bottom w:val="none" w:sz="0" w:space="0" w:color="auto"/>
            <w:right w:val="none" w:sz="0" w:space="0" w:color="auto"/>
          </w:divBdr>
          <w:divsChild>
            <w:div w:id="1024332024">
              <w:marLeft w:val="0"/>
              <w:marRight w:val="0"/>
              <w:marTop w:val="0"/>
              <w:marBottom w:val="0"/>
              <w:divBdr>
                <w:top w:val="none" w:sz="0" w:space="0" w:color="auto"/>
                <w:left w:val="none" w:sz="0" w:space="0" w:color="auto"/>
                <w:bottom w:val="none" w:sz="0" w:space="0" w:color="auto"/>
                <w:right w:val="none" w:sz="0" w:space="0" w:color="auto"/>
              </w:divBdr>
              <w:divsChild>
                <w:div w:id="1441071492">
                  <w:marLeft w:val="0"/>
                  <w:marRight w:val="0"/>
                  <w:marTop w:val="0"/>
                  <w:marBottom w:val="0"/>
                  <w:divBdr>
                    <w:top w:val="none" w:sz="0" w:space="0" w:color="auto"/>
                    <w:left w:val="none" w:sz="0" w:space="0" w:color="auto"/>
                    <w:bottom w:val="none" w:sz="0" w:space="0" w:color="auto"/>
                    <w:right w:val="none" w:sz="0" w:space="0" w:color="auto"/>
                  </w:divBdr>
                  <w:divsChild>
                    <w:div w:id="1021857993">
                      <w:marLeft w:val="0"/>
                      <w:marRight w:val="0"/>
                      <w:marTop w:val="0"/>
                      <w:marBottom w:val="0"/>
                      <w:divBdr>
                        <w:top w:val="none" w:sz="0" w:space="0" w:color="auto"/>
                        <w:left w:val="none" w:sz="0" w:space="0" w:color="auto"/>
                        <w:bottom w:val="none" w:sz="0" w:space="0" w:color="auto"/>
                        <w:right w:val="none" w:sz="0" w:space="0" w:color="auto"/>
                      </w:divBdr>
                      <w:divsChild>
                        <w:div w:id="727650740">
                          <w:marLeft w:val="0"/>
                          <w:marRight w:val="0"/>
                          <w:marTop w:val="0"/>
                          <w:marBottom w:val="0"/>
                          <w:divBdr>
                            <w:top w:val="none" w:sz="0" w:space="0" w:color="auto"/>
                            <w:left w:val="none" w:sz="0" w:space="0" w:color="auto"/>
                            <w:bottom w:val="none" w:sz="0" w:space="0" w:color="auto"/>
                            <w:right w:val="none" w:sz="0" w:space="0" w:color="auto"/>
                          </w:divBdr>
                          <w:divsChild>
                            <w:div w:id="1992901241">
                              <w:marLeft w:val="0"/>
                              <w:marRight w:val="0"/>
                              <w:marTop w:val="0"/>
                              <w:marBottom w:val="0"/>
                              <w:divBdr>
                                <w:top w:val="none" w:sz="0" w:space="0" w:color="auto"/>
                                <w:left w:val="none" w:sz="0" w:space="0" w:color="auto"/>
                                <w:bottom w:val="none" w:sz="0" w:space="0" w:color="auto"/>
                                <w:right w:val="none" w:sz="0" w:space="0" w:color="auto"/>
                              </w:divBdr>
                              <w:divsChild>
                                <w:div w:id="1799254641">
                                  <w:marLeft w:val="0"/>
                                  <w:marRight w:val="0"/>
                                  <w:marTop w:val="0"/>
                                  <w:marBottom w:val="0"/>
                                  <w:divBdr>
                                    <w:top w:val="none" w:sz="0" w:space="0" w:color="auto"/>
                                    <w:left w:val="none" w:sz="0" w:space="0" w:color="auto"/>
                                    <w:bottom w:val="none" w:sz="0" w:space="0" w:color="auto"/>
                                    <w:right w:val="none" w:sz="0" w:space="0" w:color="auto"/>
                                  </w:divBdr>
                                  <w:divsChild>
                                    <w:div w:id="1145124420">
                                      <w:marLeft w:val="0"/>
                                      <w:marRight w:val="0"/>
                                      <w:marTop w:val="0"/>
                                      <w:marBottom w:val="0"/>
                                      <w:divBdr>
                                        <w:top w:val="none" w:sz="0" w:space="0" w:color="auto"/>
                                        <w:left w:val="none" w:sz="0" w:space="0" w:color="auto"/>
                                        <w:bottom w:val="none" w:sz="0" w:space="0" w:color="auto"/>
                                        <w:right w:val="none" w:sz="0" w:space="0" w:color="auto"/>
                                      </w:divBdr>
                                      <w:divsChild>
                                        <w:div w:id="139226655">
                                          <w:marLeft w:val="0"/>
                                          <w:marRight w:val="0"/>
                                          <w:marTop w:val="0"/>
                                          <w:marBottom w:val="0"/>
                                          <w:divBdr>
                                            <w:top w:val="none" w:sz="0" w:space="0" w:color="auto"/>
                                            <w:left w:val="none" w:sz="0" w:space="0" w:color="auto"/>
                                            <w:bottom w:val="none" w:sz="0" w:space="0" w:color="auto"/>
                                            <w:right w:val="none" w:sz="0" w:space="0" w:color="auto"/>
                                          </w:divBdr>
                                          <w:divsChild>
                                            <w:div w:id="172304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21098294">
          <w:marLeft w:val="0"/>
          <w:marRight w:val="0"/>
          <w:marTop w:val="0"/>
          <w:marBottom w:val="0"/>
          <w:divBdr>
            <w:top w:val="none" w:sz="0" w:space="0" w:color="auto"/>
            <w:left w:val="none" w:sz="0" w:space="0" w:color="auto"/>
            <w:bottom w:val="none" w:sz="0" w:space="0" w:color="auto"/>
            <w:right w:val="none" w:sz="0" w:space="0" w:color="auto"/>
          </w:divBdr>
          <w:divsChild>
            <w:div w:id="1993751793">
              <w:marLeft w:val="0"/>
              <w:marRight w:val="0"/>
              <w:marTop w:val="0"/>
              <w:marBottom w:val="0"/>
              <w:divBdr>
                <w:top w:val="none" w:sz="0" w:space="0" w:color="auto"/>
                <w:left w:val="none" w:sz="0" w:space="0" w:color="auto"/>
                <w:bottom w:val="none" w:sz="0" w:space="0" w:color="auto"/>
                <w:right w:val="none" w:sz="0" w:space="0" w:color="auto"/>
              </w:divBdr>
              <w:divsChild>
                <w:div w:id="2091535118">
                  <w:marLeft w:val="0"/>
                  <w:marRight w:val="0"/>
                  <w:marTop w:val="0"/>
                  <w:marBottom w:val="0"/>
                  <w:divBdr>
                    <w:top w:val="none" w:sz="0" w:space="0" w:color="auto"/>
                    <w:left w:val="none" w:sz="0" w:space="0" w:color="auto"/>
                    <w:bottom w:val="none" w:sz="0" w:space="0" w:color="auto"/>
                    <w:right w:val="none" w:sz="0" w:space="0" w:color="auto"/>
                  </w:divBdr>
                  <w:divsChild>
                    <w:div w:id="191918988">
                      <w:marLeft w:val="0"/>
                      <w:marRight w:val="0"/>
                      <w:marTop w:val="0"/>
                      <w:marBottom w:val="0"/>
                      <w:divBdr>
                        <w:top w:val="none" w:sz="0" w:space="0" w:color="auto"/>
                        <w:left w:val="none" w:sz="0" w:space="0" w:color="auto"/>
                        <w:bottom w:val="none" w:sz="0" w:space="0" w:color="auto"/>
                        <w:right w:val="none" w:sz="0" w:space="0" w:color="auto"/>
                      </w:divBdr>
                      <w:divsChild>
                        <w:div w:id="1855074581">
                          <w:marLeft w:val="0"/>
                          <w:marRight w:val="0"/>
                          <w:marTop w:val="0"/>
                          <w:marBottom w:val="0"/>
                          <w:divBdr>
                            <w:top w:val="none" w:sz="0" w:space="0" w:color="auto"/>
                            <w:left w:val="none" w:sz="0" w:space="0" w:color="auto"/>
                            <w:bottom w:val="none" w:sz="0" w:space="0" w:color="auto"/>
                            <w:right w:val="none" w:sz="0" w:space="0" w:color="auto"/>
                          </w:divBdr>
                          <w:divsChild>
                            <w:div w:id="578170642">
                              <w:marLeft w:val="0"/>
                              <w:marRight w:val="0"/>
                              <w:marTop w:val="0"/>
                              <w:marBottom w:val="0"/>
                              <w:divBdr>
                                <w:top w:val="none" w:sz="0" w:space="0" w:color="auto"/>
                                <w:left w:val="none" w:sz="0" w:space="0" w:color="auto"/>
                                <w:bottom w:val="none" w:sz="0" w:space="0" w:color="auto"/>
                                <w:right w:val="none" w:sz="0" w:space="0" w:color="auto"/>
                              </w:divBdr>
                              <w:divsChild>
                                <w:div w:id="1958171074">
                                  <w:marLeft w:val="0"/>
                                  <w:marRight w:val="0"/>
                                  <w:marTop w:val="0"/>
                                  <w:marBottom w:val="0"/>
                                  <w:divBdr>
                                    <w:top w:val="none" w:sz="0" w:space="0" w:color="auto"/>
                                    <w:left w:val="none" w:sz="0" w:space="0" w:color="auto"/>
                                    <w:bottom w:val="none" w:sz="0" w:space="0" w:color="auto"/>
                                    <w:right w:val="none" w:sz="0" w:space="0" w:color="auto"/>
                                  </w:divBdr>
                                  <w:divsChild>
                                    <w:div w:id="1955096469">
                                      <w:marLeft w:val="0"/>
                                      <w:marRight w:val="0"/>
                                      <w:marTop w:val="0"/>
                                      <w:marBottom w:val="0"/>
                                      <w:divBdr>
                                        <w:top w:val="none" w:sz="0" w:space="0" w:color="auto"/>
                                        <w:left w:val="none" w:sz="0" w:space="0" w:color="auto"/>
                                        <w:bottom w:val="none" w:sz="0" w:space="0" w:color="auto"/>
                                        <w:right w:val="none" w:sz="0" w:space="0" w:color="auto"/>
                                      </w:divBdr>
                                      <w:divsChild>
                                        <w:div w:id="693574918">
                                          <w:marLeft w:val="0"/>
                                          <w:marRight w:val="0"/>
                                          <w:marTop w:val="0"/>
                                          <w:marBottom w:val="0"/>
                                          <w:divBdr>
                                            <w:top w:val="none" w:sz="0" w:space="0" w:color="auto"/>
                                            <w:left w:val="none" w:sz="0" w:space="0" w:color="auto"/>
                                            <w:bottom w:val="none" w:sz="0" w:space="0" w:color="auto"/>
                                            <w:right w:val="none" w:sz="0" w:space="0" w:color="auto"/>
                                          </w:divBdr>
                                          <w:divsChild>
                                            <w:div w:id="3302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33667353">
          <w:marLeft w:val="0"/>
          <w:marRight w:val="0"/>
          <w:marTop w:val="0"/>
          <w:marBottom w:val="0"/>
          <w:divBdr>
            <w:top w:val="none" w:sz="0" w:space="0" w:color="auto"/>
            <w:left w:val="none" w:sz="0" w:space="0" w:color="auto"/>
            <w:bottom w:val="none" w:sz="0" w:space="0" w:color="auto"/>
            <w:right w:val="none" w:sz="0" w:space="0" w:color="auto"/>
          </w:divBdr>
          <w:divsChild>
            <w:div w:id="841050463">
              <w:marLeft w:val="0"/>
              <w:marRight w:val="0"/>
              <w:marTop w:val="0"/>
              <w:marBottom w:val="0"/>
              <w:divBdr>
                <w:top w:val="none" w:sz="0" w:space="0" w:color="auto"/>
                <w:left w:val="none" w:sz="0" w:space="0" w:color="auto"/>
                <w:bottom w:val="none" w:sz="0" w:space="0" w:color="auto"/>
                <w:right w:val="none" w:sz="0" w:space="0" w:color="auto"/>
              </w:divBdr>
              <w:divsChild>
                <w:div w:id="816801370">
                  <w:marLeft w:val="0"/>
                  <w:marRight w:val="0"/>
                  <w:marTop w:val="0"/>
                  <w:marBottom w:val="0"/>
                  <w:divBdr>
                    <w:top w:val="none" w:sz="0" w:space="0" w:color="auto"/>
                    <w:left w:val="none" w:sz="0" w:space="0" w:color="auto"/>
                    <w:bottom w:val="none" w:sz="0" w:space="0" w:color="auto"/>
                    <w:right w:val="none" w:sz="0" w:space="0" w:color="auto"/>
                  </w:divBdr>
                  <w:divsChild>
                    <w:div w:id="584806219">
                      <w:marLeft w:val="0"/>
                      <w:marRight w:val="0"/>
                      <w:marTop w:val="0"/>
                      <w:marBottom w:val="0"/>
                      <w:divBdr>
                        <w:top w:val="none" w:sz="0" w:space="0" w:color="auto"/>
                        <w:left w:val="none" w:sz="0" w:space="0" w:color="auto"/>
                        <w:bottom w:val="none" w:sz="0" w:space="0" w:color="auto"/>
                        <w:right w:val="none" w:sz="0" w:space="0" w:color="auto"/>
                      </w:divBdr>
                      <w:divsChild>
                        <w:div w:id="672145151">
                          <w:marLeft w:val="0"/>
                          <w:marRight w:val="0"/>
                          <w:marTop w:val="0"/>
                          <w:marBottom w:val="0"/>
                          <w:divBdr>
                            <w:top w:val="none" w:sz="0" w:space="0" w:color="auto"/>
                            <w:left w:val="none" w:sz="0" w:space="0" w:color="auto"/>
                            <w:bottom w:val="none" w:sz="0" w:space="0" w:color="auto"/>
                            <w:right w:val="none" w:sz="0" w:space="0" w:color="auto"/>
                          </w:divBdr>
                          <w:divsChild>
                            <w:div w:id="512720062">
                              <w:marLeft w:val="0"/>
                              <w:marRight w:val="0"/>
                              <w:marTop w:val="0"/>
                              <w:marBottom w:val="0"/>
                              <w:divBdr>
                                <w:top w:val="none" w:sz="0" w:space="0" w:color="auto"/>
                                <w:left w:val="none" w:sz="0" w:space="0" w:color="auto"/>
                                <w:bottom w:val="none" w:sz="0" w:space="0" w:color="auto"/>
                                <w:right w:val="none" w:sz="0" w:space="0" w:color="auto"/>
                              </w:divBdr>
                              <w:divsChild>
                                <w:div w:id="1342774732">
                                  <w:marLeft w:val="0"/>
                                  <w:marRight w:val="0"/>
                                  <w:marTop w:val="0"/>
                                  <w:marBottom w:val="0"/>
                                  <w:divBdr>
                                    <w:top w:val="none" w:sz="0" w:space="0" w:color="auto"/>
                                    <w:left w:val="none" w:sz="0" w:space="0" w:color="auto"/>
                                    <w:bottom w:val="none" w:sz="0" w:space="0" w:color="auto"/>
                                    <w:right w:val="none" w:sz="0" w:space="0" w:color="auto"/>
                                  </w:divBdr>
                                  <w:divsChild>
                                    <w:div w:id="1912346935">
                                      <w:marLeft w:val="0"/>
                                      <w:marRight w:val="0"/>
                                      <w:marTop w:val="0"/>
                                      <w:marBottom w:val="0"/>
                                      <w:divBdr>
                                        <w:top w:val="none" w:sz="0" w:space="0" w:color="auto"/>
                                        <w:left w:val="none" w:sz="0" w:space="0" w:color="auto"/>
                                        <w:bottom w:val="none" w:sz="0" w:space="0" w:color="auto"/>
                                        <w:right w:val="none" w:sz="0" w:space="0" w:color="auto"/>
                                      </w:divBdr>
                                      <w:divsChild>
                                        <w:div w:id="257569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047473">
                              <w:marLeft w:val="0"/>
                              <w:marRight w:val="0"/>
                              <w:marTop w:val="0"/>
                              <w:marBottom w:val="0"/>
                              <w:divBdr>
                                <w:top w:val="none" w:sz="0" w:space="0" w:color="auto"/>
                                <w:left w:val="none" w:sz="0" w:space="0" w:color="auto"/>
                                <w:bottom w:val="none" w:sz="0" w:space="0" w:color="auto"/>
                                <w:right w:val="none" w:sz="0" w:space="0" w:color="auto"/>
                              </w:divBdr>
                              <w:divsChild>
                                <w:div w:id="1271666248">
                                  <w:marLeft w:val="0"/>
                                  <w:marRight w:val="0"/>
                                  <w:marTop w:val="0"/>
                                  <w:marBottom w:val="0"/>
                                  <w:divBdr>
                                    <w:top w:val="none" w:sz="0" w:space="0" w:color="auto"/>
                                    <w:left w:val="none" w:sz="0" w:space="0" w:color="auto"/>
                                    <w:bottom w:val="none" w:sz="0" w:space="0" w:color="auto"/>
                                    <w:right w:val="none" w:sz="0" w:space="0" w:color="auto"/>
                                  </w:divBdr>
                                  <w:divsChild>
                                    <w:div w:id="898637588">
                                      <w:marLeft w:val="0"/>
                                      <w:marRight w:val="0"/>
                                      <w:marTop w:val="0"/>
                                      <w:marBottom w:val="0"/>
                                      <w:divBdr>
                                        <w:top w:val="none" w:sz="0" w:space="0" w:color="auto"/>
                                        <w:left w:val="none" w:sz="0" w:space="0" w:color="auto"/>
                                        <w:bottom w:val="none" w:sz="0" w:space="0" w:color="auto"/>
                                        <w:right w:val="none" w:sz="0" w:space="0" w:color="auto"/>
                                      </w:divBdr>
                                      <w:divsChild>
                                        <w:div w:id="1137839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4653462">
                      <w:marLeft w:val="0"/>
                      <w:marRight w:val="0"/>
                      <w:marTop w:val="0"/>
                      <w:marBottom w:val="0"/>
                      <w:divBdr>
                        <w:top w:val="none" w:sz="0" w:space="0" w:color="auto"/>
                        <w:left w:val="none" w:sz="0" w:space="0" w:color="auto"/>
                        <w:bottom w:val="none" w:sz="0" w:space="0" w:color="auto"/>
                        <w:right w:val="none" w:sz="0" w:space="0" w:color="auto"/>
                      </w:divBdr>
                      <w:divsChild>
                        <w:div w:id="696736092">
                          <w:marLeft w:val="0"/>
                          <w:marRight w:val="0"/>
                          <w:marTop w:val="0"/>
                          <w:marBottom w:val="0"/>
                          <w:divBdr>
                            <w:top w:val="none" w:sz="0" w:space="0" w:color="auto"/>
                            <w:left w:val="none" w:sz="0" w:space="0" w:color="auto"/>
                            <w:bottom w:val="none" w:sz="0" w:space="0" w:color="auto"/>
                            <w:right w:val="none" w:sz="0" w:space="0" w:color="auto"/>
                          </w:divBdr>
                          <w:divsChild>
                            <w:div w:id="603194112">
                              <w:marLeft w:val="0"/>
                              <w:marRight w:val="0"/>
                              <w:marTop w:val="0"/>
                              <w:marBottom w:val="0"/>
                              <w:divBdr>
                                <w:top w:val="none" w:sz="0" w:space="0" w:color="auto"/>
                                <w:left w:val="none" w:sz="0" w:space="0" w:color="auto"/>
                                <w:bottom w:val="none" w:sz="0" w:space="0" w:color="auto"/>
                                <w:right w:val="none" w:sz="0" w:space="0" w:color="auto"/>
                              </w:divBdr>
                              <w:divsChild>
                                <w:div w:id="782840529">
                                  <w:marLeft w:val="0"/>
                                  <w:marRight w:val="0"/>
                                  <w:marTop w:val="0"/>
                                  <w:marBottom w:val="0"/>
                                  <w:divBdr>
                                    <w:top w:val="none" w:sz="0" w:space="0" w:color="auto"/>
                                    <w:left w:val="none" w:sz="0" w:space="0" w:color="auto"/>
                                    <w:bottom w:val="none" w:sz="0" w:space="0" w:color="auto"/>
                                    <w:right w:val="none" w:sz="0" w:space="0" w:color="auto"/>
                                  </w:divBdr>
                                  <w:divsChild>
                                    <w:div w:id="53492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0278330">
      <w:bodyDiv w:val="1"/>
      <w:marLeft w:val="0"/>
      <w:marRight w:val="0"/>
      <w:marTop w:val="0"/>
      <w:marBottom w:val="0"/>
      <w:divBdr>
        <w:top w:val="none" w:sz="0" w:space="0" w:color="auto"/>
        <w:left w:val="none" w:sz="0" w:space="0" w:color="auto"/>
        <w:bottom w:val="none" w:sz="0" w:space="0" w:color="auto"/>
        <w:right w:val="none" w:sz="0" w:space="0" w:color="auto"/>
      </w:divBdr>
    </w:div>
    <w:div w:id="1474103361">
      <w:bodyDiv w:val="1"/>
      <w:marLeft w:val="0"/>
      <w:marRight w:val="0"/>
      <w:marTop w:val="0"/>
      <w:marBottom w:val="0"/>
      <w:divBdr>
        <w:top w:val="none" w:sz="0" w:space="0" w:color="auto"/>
        <w:left w:val="none" w:sz="0" w:space="0" w:color="auto"/>
        <w:bottom w:val="none" w:sz="0" w:space="0" w:color="auto"/>
        <w:right w:val="none" w:sz="0" w:space="0" w:color="auto"/>
      </w:divBdr>
    </w:div>
    <w:div w:id="1490823941">
      <w:bodyDiv w:val="1"/>
      <w:marLeft w:val="0"/>
      <w:marRight w:val="0"/>
      <w:marTop w:val="0"/>
      <w:marBottom w:val="0"/>
      <w:divBdr>
        <w:top w:val="none" w:sz="0" w:space="0" w:color="auto"/>
        <w:left w:val="none" w:sz="0" w:space="0" w:color="auto"/>
        <w:bottom w:val="none" w:sz="0" w:space="0" w:color="auto"/>
        <w:right w:val="none" w:sz="0" w:space="0" w:color="auto"/>
      </w:divBdr>
    </w:div>
    <w:div w:id="1525098263">
      <w:bodyDiv w:val="1"/>
      <w:marLeft w:val="0"/>
      <w:marRight w:val="0"/>
      <w:marTop w:val="0"/>
      <w:marBottom w:val="0"/>
      <w:divBdr>
        <w:top w:val="none" w:sz="0" w:space="0" w:color="auto"/>
        <w:left w:val="none" w:sz="0" w:space="0" w:color="auto"/>
        <w:bottom w:val="none" w:sz="0" w:space="0" w:color="auto"/>
        <w:right w:val="none" w:sz="0" w:space="0" w:color="auto"/>
      </w:divBdr>
    </w:div>
    <w:div w:id="1538616624">
      <w:bodyDiv w:val="1"/>
      <w:marLeft w:val="0"/>
      <w:marRight w:val="0"/>
      <w:marTop w:val="0"/>
      <w:marBottom w:val="0"/>
      <w:divBdr>
        <w:top w:val="none" w:sz="0" w:space="0" w:color="auto"/>
        <w:left w:val="none" w:sz="0" w:space="0" w:color="auto"/>
        <w:bottom w:val="none" w:sz="0" w:space="0" w:color="auto"/>
        <w:right w:val="none" w:sz="0" w:space="0" w:color="auto"/>
      </w:divBdr>
      <w:divsChild>
        <w:div w:id="1340038460">
          <w:marLeft w:val="0"/>
          <w:marRight w:val="0"/>
          <w:marTop w:val="0"/>
          <w:marBottom w:val="0"/>
          <w:divBdr>
            <w:top w:val="none" w:sz="0" w:space="0" w:color="auto"/>
            <w:left w:val="none" w:sz="0" w:space="0" w:color="auto"/>
            <w:bottom w:val="none" w:sz="0" w:space="0" w:color="auto"/>
            <w:right w:val="none" w:sz="0" w:space="0" w:color="auto"/>
          </w:divBdr>
          <w:divsChild>
            <w:div w:id="512184261">
              <w:marLeft w:val="0"/>
              <w:marRight w:val="0"/>
              <w:marTop w:val="0"/>
              <w:marBottom w:val="0"/>
              <w:divBdr>
                <w:top w:val="none" w:sz="0" w:space="0" w:color="auto"/>
                <w:left w:val="none" w:sz="0" w:space="0" w:color="auto"/>
                <w:bottom w:val="none" w:sz="0" w:space="0" w:color="auto"/>
                <w:right w:val="none" w:sz="0" w:space="0" w:color="auto"/>
              </w:divBdr>
              <w:divsChild>
                <w:div w:id="2078506454">
                  <w:marLeft w:val="0"/>
                  <w:marRight w:val="0"/>
                  <w:marTop w:val="0"/>
                  <w:marBottom w:val="0"/>
                  <w:divBdr>
                    <w:top w:val="none" w:sz="0" w:space="0" w:color="auto"/>
                    <w:left w:val="none" w:sz="0" w:space="0" w:color="auto"/>
                    <w:bottom w:val="none" w:sz="0" w:space="0" w:color="auto"/>
                    <w:right w:val="none" w:sz="0" w:space="0" w:color="auto"/>
                  </w:divBdr>
                  <w:divsChild>
                    <w:div w:id="21395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0340169">
      <w:bodyDiv w:val="1"/>
      <w:marLeft w:val="0"/>
      <w:marRight w:val="0"/>
      <w:marTop w:val="0"/>
      <w:marBottom w:val="0"/>
      <w:divBdr>
        <w:top w:val="none" w:sz="0" w:space="0" w:color="auto"/>
        <w:left w:val="none" w:sz="0" w:space="0" w:color="auto"/>
        <w:bottom w:val="none" w:sz="0" w:space="0" w:color="auto"/>
        <w:right w:val="none" w:sz="0" w:space="0" w:color="auto"/>
      </w:divBdr>
    </w:div>
    <w:div w:id="1588686899">
      <w:bodyDiv w:val="1"/>
      <w:marLeft w:val="0"/>
      <w:marRight w:val="0"/>
      <w:marTop w:val="0"/>
      <w:marBottom w:val="0"/>
      <w:divBdr>
        <w:top w:val="none" w:sz="0" w:space="0" w:color="auto"/>
        <w:left w:val="none" w:sz="0" w:space="0" w:color="auto"/>
        <w:bottom w:val="none" w:sz="0" w:space="0" w:color="auto"/>
        <w:right w:val="none" w:sz="0" w:space="0" w:color="auto"/>
      </w:divBdr>
    </w:div>
    <w:div w:id="1619603969">
      <w:bodyDiv w:val="1"/>
      <w:marLeft w:val="0"/>
      <w:marRight w:val="0"/>
      <w:marTop w:val="0"/>
      <w:marBottom w:val="0"/>
      <w:divBdr>
        <w:top w:val="none" w:sz="0" w:space="0" w:color="auto"/>
        <w:left w:val="none" w:sz="0" w:space="0" w:color="auto"/>
        <w:bottom w:val="none" w:sz="0" w:space="0" w:color="auto"/>
        <w:right w:val="none" w:sz="0" w:space="0" w:color="auto"/>
      </w:divBdr>
    </w:div>
    <w:div w:id="1670518958">
      <w:bodyDiv w:val="1"/>
      <w:marLeft w:val="0"/>
      <w:marRight w:val="0"/>
      <w:marTop w:val="0"/>
      <w:marBottom w:val="0"/>
      <w:divBdr>
        <w:top w:val="none" w:sz="0" w:space="0" w:color="auto"/>
        <w:left w:val="none" w:sz="0" w:space="0" w:color="auto"/>
        <w:bottom w:val="none" w:sz="0" w:space="0" w:color="auto"/>
        <w:right w:val="none" w:sz="0" w:space="0" w:color="auto"/>
      </w:divBdr>
    </w:div>
    <w:div w:id="1753550145">
      <w:bodyDiv w:val="1"/>
      <w:marLeft w:val="0"/>
      <w:marRight w:val="0"/>
      <w:marTop w:val="0"/>
      <w:marBottom w:val="0"/>
      <w:divBdr>
        <w:top w:val="none" w:sz="0" w:space="0" w:color="auto"/>
        <w:left w:val="none" w:sz="0" w:space="0" w:color="auto"/>
        <w:bottom w:val="none" w:sz="0" w:space="0" w:color="auto"/>
        <w:right w:val="none" w:sz="0" w:space="0" w:color="auto"/>
      </w:divBdr>
    </w:div>
    <w:div w:id="1761098695">
      <w:bodyDiv w:val="1"/>
      <w:marLeft w:val="0"/>
      <w:marRight w:val="0"/>
      <w:marTop w:val="0"/>
      <w:marBottom w:val="0"/>
      <w:divBdr>
        <w:top w:val="none" w:sz="0" w:space="0" w:color="auto"/>
        <w:left w:val="none" w:sz="0" w:space="0" w:color="auto"/>
        <w:bottom w:val="none" w:sz="0" w:space="0" w:color="auto"/>
        <w:right w:val="none" w:sz="0" w:space="0" w:color="auto"/>
      </w:divBdr>
      <w:divsChild>
        <w:div w:id="780488677">
          <w:marLeft w:val="0"/>
          <w:marRight w:val="0"/>
          <w:marTop w:val="0"/>
          <w:marBottom w:val="0"/>
          <w:divBdr>
            <w:top w:val="none" w:sz="0" w:space="0" w:color="auto"/>
            <w:left w:val="none" w:sz="0" w:space="0" w:color="auto"/>
            <w:bottom w:val="none" w:sz="0" w:space="0" w:color="auto"/>
            <w:right w:val="none" w:sz="0" w:space="0" w:color="auto"/>
          </w:divBdr>
          <w:divsChild>
            <w:div w:id="1413774983">
              <w:marLeft w:val="1740"/>
              <w:marRight w:val="0"/>
              <w:marTop w:val="0"/>
              <w:marBottom w:val="240"/>
              <w:divBdr>
                <w:top w:val="none" w:sz="0" w:space="0" w:color="auto"/>
                <w:left w:val="none" w:sz="0" w:space="0" w:color="auto"/>
                <w:bottom w:val="none" w:sz="0" w:space="0" w:color="auto"/>
                <w:right w:val="none" w:sz="0" w:space="0" w:color="auto"/>
              </w:divBdr>
            </w:div>
          </w:divsChild>
        </w:div>
        <w:div w:id="1213422381">
          <w:marLeft w:val="0"/>
          <w:marRight w:val="0"/>
          <w:marTop w:val="0"/>
          <w:marBottom w:val="0"/>
          <w:divBdr>
            <w:top w:val="none" w:sz="0" w:space="0" w:color="auto"/>
            <w:left w:val="none" w:sz="0" w:space="0" w:color="auto"/>
            <w:bottom w:val="none" w:sz="0" w:space="0" w:color="auto"/>
            <w:right w:val="none" w:sz="0" w:space="0" w:color="auto"/>
          </w:divBdr>
          <w:divsChild>
            <w:div w:id="346759626">
              <w:marLeft w:val="1740"/>
              <w:marRight w:val="0"/>
              <w:marTop w:val="0"/>
              <w:marBottom w:val="240"/>
              <w:divBdr>
                <w:top w:val="none" w:sz="0" w:space="0" w:color="auto"/>
                <w:left w:val="none" w:sz="0" w:space="0" w:color="auto"/>
                <w:bottom w:val="none" w:sz="0" w:space="0" w:color="auto"/>
                <w:right w:val="none" w:sz="0" w:space="0" w:color="auto"/>
              </w:divBdr>
            </w:div>
          </w:divsChild>
        </w:div>
        <w:div w:id="1869443534">
          <w:marLeft w:val="0"/>
          <w:marRight w:val="0"/>
          <w:marTop w:val="0"/>
          <w:marBottom w:val="0"/>
          <w:divBdr>
            <w:top w:val="none" w:sz="0" w:space="0" w:color="auto"/>
            <w:left w:val="none" w:sz="0" w:space="0" w:color="auto"/>
            <w:bottom w:val="none" w:sz="0" w:space="0" w:color="auto"/>
            <w:right w:val="none" w:sz="0" w:space="0" w:color="auto"/>
          </w:divBdr>
          <w:divsChild>
            <w:div w:id="1730959819">
              <w:marLeft w:val="1740"/>
              <w:marRight w:val="0"/>
              <w:marTop w:val="0"/>
              <w:marBottom w:val="240"/>
              <w:divBdr>
                <w:top w:val="none" w:sz="0" w:space="0" w:color="auto"/>
                <w:left w:val="none" w:sz="0" w:space="0" w:color="auto"/>
                <w:bottom w:val="none" w:sz="0" w:space="0" w:color="auto"/>
                <w:right w:val="none" w:sz="0" w:space="0" w:color="auto"/>
              </w:divBdr>
            </w:div>
          </w:divsChild>
        </w:div>
        <w:div w:id="812406743">
          <w:marLeft w:val="0"/>
          <w:marRight w:val="0"/>
          <w:marTop w:val="0"/>
          <w:marBottom w:val="0"/>
          <w:divBdr>
            <w:top w:val="none" w:sz="0" w:space="0" w:color="auto"/>
            <w:left w:val="none" w:sz="0" w:space="0" w:color="auto"/>
            <w:bottom w:val="none" w:sz="0" w:space="0" w:color="auto"/>
            <w:right w:val="none" w:sz="0" w:space="0" w:color="auto"/>
          </w:divBdr>
          <w:divsChild>
            <w:div w:id="620570685">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 w:id="1828593329">
      <w:bodyDiv w:val="1"/>
      <w:marLeft w:val="0"/>
      <w:marRight w:val="0"/>
      <w:marTop w:val="0"/>
      <w:marBottom w:val="0"/>
      <w:divBdr>
        <w:top w:val="none" w:sz="0" w:space="0" w:color="auto"/>
        <w:left w:val="none" w:sz="0" w:space="0" w:color="auto"/>
        <w:bottom w:val="none" w:sz="0" w:space="0" w:color="auto"/>
        <w:right w:val="none" w:sz="0" w:space="0" w:color="auto"/>
      </w:divBdr>
    </w:div>
    <w:div w:id="1852908459">
      <w:bodyDiv w:val="1"/>
      <w:marLeft w:val="0"/>
      <w:marRight w:val="0"/>
      <w:marTop w:val="0"/>
      <w:marBottom w:val="0"/>
      <w:divBdr>
        <w:top w:val="none" w:sz="0" w:space="0" w:color="auto"/>
        <w:left w:val="none" w:sz="0" w:space="0" w:color="auto"/>
        <w:bottom w:val="none" w:sz="0" w:space="0" w:color="auto"/>
        <w:right w:val="none" w:sz="0" w:space="0" w:color="auto"/>
      </w:divBdr>
    </w:div>
    <w:div w:id="1916625797">
      <w:bodyDiv w:val="1"/>
      <w:marLeft w:val="0"/>
      <w:marRight w:val="0"/>
      <w:marTop w:val="0"/>
      <w:marBottom w:val="0"/>
      <w:divBdr>
        <w:top w:val="none" w:sz="0" w:space="0" w:color="auto"/>
        <w:left w:val="none" w:sz="0" w:space="0" w:color="auto"/>
        <w:bottom w:val="none" w:sz="0" w:space="0" w:color="auto"/>
        <w:right w:val="none" w:sz="0" w:space="0" w:color="auto"/>
      </w:divBdr>
    </w:div>
    <w:div w:id="1969973119">
      <w:bodyDiv w:val="1"/>
      <w:marLeft w:val="0"/>
      <w:marRight w:val="0"/>
      <w:marTop w:val="0"/>
      <w:marBottom w:val="0"/>
      <w:divBdr>
        <w:top w:val="none" w:sz="0" w:space="0" w:color="auto"/>
        <w:left w:val="none" w:sz="0" w:space="0" w:color="auto"/>
        <w:bottom w:val="none" w:sz="0" w:space="0" w:color="auto"/>
        <w:right w:val="none" w:sz="0" w:space="0" w:color="auto"/>
      </w:divBdr>
    </w:div>
    <w:div w:id="2024163644">
      <w:bodyDiv w:val="1"/>
      <w:marLeft w:val="0"/>
      <w:marRight w:val="0"/>
      <w:marTop w:val="0"/>
      <w:marBottom w:val="0"/>
      <w:divBdr>
        <w:top w:val="none" w:sz="0" w:space="0" w:color="auto"/>
        <w:left w:val="none" w:sz="0" w:space="0" w:color="auto"/>
        <w:bottom w:val="none" w:sz="0" w:space="0" w:color="auto"/>
        <w:right w:val="none" w:sz="0" w:space="0" w:color="auto"/>
      </w:divBdr>
    </w:div>
    <w:div w:id="2070036469">
      <w:bodyDiv w:val="1"/>
      <w:marLeft w:val="0"/>
      <w:marRight w:val="0"/>
      <w:marTop w:val="0"/>
      <w:marBottom w:val="0"/>
      <w:divBdr>
        <w:top w:val="none" w:sz="0" w:space="0" w:color="auto"/>
        <w:left w:val="none" w:sz="0" w:space="0" w:color="auto"/>
        <w:bottom w:val="none" w:sz="0" w:space="0" w:color="auto"/>
        <w:right w:val="none" w:sz="0" w:space="0" w:color="auto"/>
      </w:divBdr>
    </w:div>
    <w:div w:id="2091542785">
      <w:bodyDiv w:val="1"/>
      <w:marLeft w:val="0"/>
      <w:marRight w:val="0"/>
      <w:marTop w:val="0"/>
      <w:marBottom w:val="0"/>
      <w:divBdr>
        <w:top w:val="none" w:sz="0" w:space="0" w:color="auto"/>
        <w:left w:val="none" w:sz="0" w:space="0" w:color="auto"/>
        <w:bottom w:val="none" w:sz="0" w:space="0" w:color="auto"/>
        <w:right w:val="none" w:sz="0" w:space="0" w:color="auto"/>
      </w:divBdr>
    </w:div>
    <w:div w:id="2100059549">
      <w:bodyDiv w:val="1"/>
      <w:marLeft w:val="0"/>
      <w:marRight w:val="0"/>
      <w:marTop w:val="0"/>
      <w:marBottom w:val="0"/>
      <w:divBdr>
        <w:top w:val="none" w:sz="0" w:space="0" w:color="auto"/>
        <w:left w:val="none" w:sz="0" w:space="0" w:color="auto"/>
        <w:bottom w:val="none" w:sz="0" w:space="0" w:color="auto"/>
        <w:right w:val="none" w:sz="0" w:space="0" w:color="auto"/>
      </w:divBdr>
    </w:div>
    <w:div w:id="2122263032">
      <w:bodyDiv w:val="1"/>
      <w:marLeft w:val="0"/>
      <w:marRight w:val="0"/>
      <w:marTop w:val="0"/>
      <w:marBottom w:val="0"/>
      <w:divBdr>
        <w:top w:val="none" w:sz="0" w:space="0" w:color="auto"/>
        <w:left w:val="none" w:sz="0" w:space="0" w:color="auto"/>
        <w:bottom w:val="none" w:sz="0" w:space="0" w:color="auto"/>
        <w:right w:val="none" w:sz="0" w:space="0" w:color="auto"/>
      </w:divBdr>
      <w:divsChild>
        <w:div w:id="1073821218">
          <w:marLeft w:val="0"/>
          <w:marRight w:val="0"/>
          <w:marTop w:val="0"/>
          <w:marBottom w:val="0"/>
          <w:divBdr>
            <w:top w:val="none" w:sz="0" w:space="0" w:color="auto"/>
            <w:left w:val="none" w:sz="0" w:space="0" w:color="auto"/>
            <w:bottom w:val="none" w:sz="0" w:space="0" w:color="auto"/>
            <w:right w:val="none" w:sz="0" w:space="0" w:color="auto"/>
          </w:divBdr>
          <w:divsChild>
            <w:div w:id="778375337">
              <w:marLeft w:val="1740"/>
              <w:marRight w:val="0"/>
              <w:marTop w:val="0"/>
              <w:marBottom w:val="240"/>
              <w:divBdr>
                <w:top w:val="none" w:sz="0" w:space="0" w:color="auto"/>
                <w:left w:val="none" w:sz="0" w:space="0" w:color="auto"/>
                <w:bottom w:val="none" w:sz="0" w:space="0" w:color="auto"/>
                <w:right w:val="none" w:sz="0" w:space="0" w:color="auto"/>
              </w:divBdr>
            </w:div>
          </w:divsChild>
        </w:div>
        <w:div w:id="886183410">
          <w:marLeft w:val="0"/>
          <w:marRight w:val="0"/>
          <w:marTop w:val="0"/>
          <w:marBottom w:val="0"/>
          <w:divBdr>
            <w:top w:val="none" w:sz="0" w:space="0" w:color="auto"/>
            <w:left w:val="none" w:sz="0" w:space="0" w:color="auto"/>
            <w:bottom w:val="none" w:sz="0" w:space="0" w:color="auto"/>
            <w:right w:val="none" w:sz="0" w:space="0" w:color="auto"/>
          </w:divBdr>
          <w:divsChild>
            <w:div w:id="1409964937">
              <w:marLeft w:val="1740"/>
              <w:marRight w:val="0"/>
              <w:marTop w:val="0"/>
              <w:marBottom w:val="240"/>
              <w:divBdr>
                <w:top w:val="none" w:sz="0" w:space="0" w:color="auto"/>
                <w:left w:val="none" w:sz="0" w:space="0" w:color="auto"/>
                <w:bottom w:val="none" w:sz="0" w:space="0" w:color="auto"/>
                <w:right w:val="none" w:sz="0" w:space="0" w:color="auto"/>
              </w:divBdr>
            </w:div>
          </w:divsChild>
        </w:div>
        <w:div w:id="1766730366">
          <w:marLeft w:val="0"/>
          <w:marRight w:val="0"/>
          <w:marTop w:val="0"/>
          <w:marBottom w:val="0"/>
          <w:divBdr>
            <w:top w:val="none" w:sz="0" w:space="0" w:color="auto"/>
            <w:left w:val="none" w:sz="0" w:space="0" w:color="auto"/>
            <w:bottom w:val="none" w:sz="0" w:space="0" w:color="auto"/>
            <w:right w:val="none" w:sz="0" w:space="0" w:color="auto"/>
          </w:divBdr>
          <w:divsChild>
            <w:div w:id="1935436303">
              <w:marLeft w:val="1740"/>
              <w:marRight w:val="0"/>
              <w:marTop w:val="0"/>
              <w:marBottom w:val="240"/>
              <w:divBdr>
                <w:top w:val="none" w:sz="0" w:space="0" w:color="auto"/>
                <w:left w:val="none" w:sz="0" w:space="0" w:color="auto"/>
                <w:bottom w:val="none" w:sz="0" w:space="0" w:color="auto"/>
                <w:right w:val="none" w:sz="0" w:space="0" w:color="auto"/>
              </w:divBdr>
            </w:div>
          </w:divsChild>
        </w:div>
        <w:div w:id="601767466">
          <w:marLeft w:val="0"/>
          <w:marRight w:val="0"/>
          <w:marTop w:val="0"/>
          <w:marBottom w:val="0"/>
          <w:divBdr>
            <w:top w:val="none" w:sz="0" w:space="0" w:color="auto"/>
            <w:left w:val="none" w:sz="0" w:space="0" w:color="auto"/>
            <w:bottom w:val="none" w:sz="0" w:space="0" w:color="auto"/>
            <w:right w:val="none" w:sz="0" w:space="0" w:color="auto"/>
          </w:divBdr>
          <w:divsChild>
            <w:div w:id="851919237">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abcnews.go.com/International/tens-thousands-russians-flee-putins-mobilization/story?id=90588897" TargetMode="External"/><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4.png"/><Relationship Id="rId11" Type="http://schemas.openxmlformats.org/officeDocument/2006/relationships/image" Target="media/image3.png"/><Relationship Id="rId24" Type="http://schemas.openxmlformats.org/officeDocument/2006/relationships/hyperlink" Target="http://randomforestsrc.org/articles/survival.html" TargetMode="Externa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6.png"/><Relationship Id="rId44" Type="http://schemas.openxmlformats.org/officeDocument/2006/relationships/image" Target="media/image29.png"/><Relationship Id="rId52"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bbc.com/news/world-europe-53415693" TargetMode="External"/><Relationship Id="rId27" Type="http://schemas.openxmlformats.org/officeDocument/2006/relationships/hyperlink" Target="https://www.chathamhouse.org/2019/03/azerbaijans-relations-russia-closer-default"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javascript:;"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eurasianet.org/report-azerbaijan-gets-85-percent-of-its-weapons-from-russia" TargetMode="Externa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12.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www.defensenews.com/unmanned/2020/06/25/azerbaijan-to-buy-armed-drones-from-turkey/" TargetMode="External"/><Relationship Id="rId28" Type="http://schemas.openxmlformats.org/officeDocument/2006/relationships/hyperlink" Target="https://doi.org/10.1177/00223433231164448" TargetMode="External"/><Relationship Id="rId36" Type="http://schemas.openxmlformats.org/officeDocument/2006/relationships/image" Target="media/image21.png"/><Relationship Id="rId49" Type="http://schemas.openxmlformats.org/officeDocument/2006/relationships/footer" Target="footer1.xml"/></Relationships>
</file>

<file path=word/_rels/footnotes.xml.rels><?xml version="1.0" encoding="UTF-8" standalone="yes"?>
<Relationships xmlns="http://schemas.openxmlformats.org/package/2006/relationships"><Relationship Id="rId1" Type="http://schemas.openxmlformats.org/officeDocument/2006/relationships/hyperlink" Target="javascri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
  <b:Source>
    <b:Tag>Ger04</b:Tag>
    <b:SourceType>JournalArticle</b:SourceType>
    <b:Guid>{20BDFD3D-A552-2E45-BB34-1BDBFC75FAF7}</b:Guid>
    <b:Author>
      <b:Author>
        <b:NameList>
          <b:Person>
            <b:Last>Gerring</b:Last>
            <b:First>John</b:First>
          </b:Person>
        </b:NameList>
      </b:Author>
    </b:Author>
    <b:Title>What is a Case Study and What is it Good for?</b:Title>
    <b:JournalName>American Political Science Review</b:JournalName>
    <b:Year>2004</b:Year>
    <b:Volume>98</b:Volume>
    <b:Issue>2</b:Issue>
    <b:Pages>341-354</b:Pages>
    <b:RefOrder>1</b:RefOrder>
  </b:Source>
  <b:Source>
    <b:Tag>Ger01</b:Tag>
    <b:SourceType>Book</b:SourceType>
    <b:Guid>{D9185366-F780-B742-BC3C-F70485B61CC9}</b:Guid>
    <b:Title>Social Science Methodology: A Criterial Framework</b:Title>
    <b:Publisher>Cambridge University Press</b:Publisher>
    <b:City>Cambridge</b:City>
    <b:Year>2001</b:Year>
    <b:Author>
      <b:Author>
        <b:NameList>
          <b:Person>
            <b:Last>Gerring</b:Last>
            <b:First>John</b:First>
          </b:Person>
        </b:NameList>
      </b:Author>
    </b:Author>
    <b:RefOrder>2</b:RefOrder>
  </b:Source>
</b:Sources>
</file>

<file path=customXml/itemProps1.xml><?xml version="1.0" encoding="utf-8"?>
<ds:datastoreItem xmlns:ds="http://schemas.openxmlformats.org/officeDocument/2006/customXml" ds:itemID="{AB4D9B80-5ADA-4E4F-B750-D6ABA268EA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12224</Words>
  <Characters>69679</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Namig Abbasov (Student)</dc:creator>
  <cp:keywords/>
  <dc:description/>
  <cp:lastModifiedBy>Namig Abbasov</cp:lastModifiedBy>
  <cp:revision>2</cp:revision>
  <cp:lastPrinted>2024-08-30T22:17:00Z</cp:lastPrinted>
  <dcterms:created xsi:type="dcterms:W3CDTF">2025-03-25T23:52:00Z</dcterms:created>
  <dcterms:modified xsi:type="dcterms:W3CDTF">2025-03-25T23:52:00Z</dcterms:modified>
</cp:coreProperties>
</file>